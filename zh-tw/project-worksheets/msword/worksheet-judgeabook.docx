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FA906B4" w14:textId="07E42CB6" w:rsidR="002B22C7" w:rsidRPr="00C82766" w:rsidRDefault="00C82766" w:rsidP="008C2B5C">
      <w:pPr>
        <w:pBdr>
          <w:top w:val="single" w:sz="8" w:space="1" w:color="auto"/>
          <w:left w:val="single" w:sz="8" w:space="4" w:color="auto"/>
          <w:bottom w:val="single" w:sz="8" w:space="1" w:color="auto"/>
          <w:right w:val="single" w:sz="8" w:space="4" w:color="auto"/>
        </w:pBdr>
        <w:shd w:val="clear" w:color="auto" w:fill="538135" w:themeFill="accent6" w:themeFillShade="BF"/>
        <w:jc w:val="center"/>
        <w:outlineLvl w:val="0"/>
        <w:rPr>
          <w:color w:val="FF0000"/>
          <w:sz w:val="96"/>
          <w:lang w:val="en-US" w:eastAsia="zh-TW"/>
        </w:rPr>
      </w:pPr>
      <w:del w:id="0" w:author="Sung-Shine Lee" w:date="2019-05-22T22:52:00Z">
        <w:r w:rsidDel="00076F0D">
          <w:rPr>
            <w:rFonts w:hint="eastAsia"/>
            <w:color w:val="FF0000"/>
            <w:sz w:val="96"/>
            <w:lang w:val="en-US" w:eastAsia="zh-TW"/>
          </w:rPr>
          <w:delText>分類</w:delText>
        </w:r>
      </w:del>
      <w:r>
        <w:rPr>
          <w:rFonts w:hint="eastAsia"/>
          <w:color w:val="FF0000"/>
          <w:sz w:val="96"/>
          <w:lang w:val="en-US" w:eastAsia="zh-TW"/>
        </w:rPr>
        <w:t>書籍</w:t>
      </w:r>
      <w:ins w:id="1" w:author="Sung-Shine Lee" w:date="2019-05-22T22:52:00Z">
        <w:r w:rsidR="00076F0D">
          <w:rPr>
            <w:rFonts w:hint="eastAsia"/>
            <w:color w:val="FF0000"/>
            <w:sz w:val="96"/>
            <w:lang w:val="en-US" w:eastAsia="zh-TW"/>
          </w:rPr>
          <w:t>分類</w:t>
        </w:r>
      </w:ins>
    </w:p>
    <w:p w14:paraId="0C847E3F" w14:textId="619A91B9" w:rsidR="00E31263" w:rsidRPr="00F82390" w:rsidRDefault="005C376A" w:rsidP="008C2B5C">
      <w:pPr>
        <w:pBdr>
          <w:top w:val="single" w:sz="8" w:space="1" w:color="auto"/>
          <w:left w:val="single" w:sz="8" w:space="4" w:color="auto"/>
          <w:bottom w:val="single" w:sz="8" w:space="1" w:color="auto"/>
          <w:right w:val="single" w:sz="8" w:space="4" w:color="auto"/>
        </w:pBdr>
        <w:shd w:val="clear" w:color="auto" w:fill="538135" w:themeFill="accent6" w:themeFillShade="BF"/>
        <w:jc w:val="center"/>
        <w:outlineLvl w:val="0"/>
        <w:rPr>
          <w:color w:val="FFFFFF" w:themeColor="background1"/>
          <w:sz w:val="96"/>
        </w:rPr>
      </w:pPr>
      <w:r>
        <w:rPr>
          <w:color w:val="FFFFFF" w:themeColor="background1"/>
          <w:sz w:val="96"/>
        </w:rPr>
        <w:t>Judge a book</w:t>
      </w:r>
    </w:p>
    <w:p w14:paraId="51EBF4DA" w14:textId="77777777" w:rsidR="00F82390" w:rsidRDefault="00F82390"/>
    <w:p w14:paraId="641D3159" w14:textId="77777777" w:rsidR="00F82390" w:rsidRDefault="00F82390"/>
    <w:p w14:paraId="38D40CE4" w14:textId="0596D0F8" w:rsidR="00BD14D1" w:rsidRDefault="00BD14D1"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在這專案中我們要來研究一下是否可以從一本書的封面得知書的類別。</w:t>
      </w:r>
    </w:p>
    <w:p w14:paraId="72F09990" w14:textId="63661991"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011210">
        <w:rPr>
          <w:sz w:val="36"/>
        </w:rPr>
        <w:t xml:space="preserve">investigate whether it’s really possible to judge a book by its cover.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2F6A515F" w14:textId="05F72B24" w:rsidR="000D02D1" w:rsidRPr="000D02D1" w:rsidRDefault="000D02D1" w:rsidP="00F82390">
      <w:pPr>
        <w:pBdr>
          <w:top w:val="single" w:sz="8" w:space="10" w:color="auto" w:shadow="1"/>
          <w:left w:val="single" w:sz="8" w:space="10" w:color="auto" w:shadow="1"/>
          <w:bottom w:val="single" w:sz="8" w:space="10" w:color="auto" w:shadow="1"/>
          <w:right w:val="single" w:sz="8" w:space="10" w:color="auto" w:shadow="1"/>
        </w:pBdr>
        <w:rPr>
          <w:sz w:val="36"/>
          <w:lang w:val="en-US" w:eastAsia="zh-TW"/>
        </w:rPr>
      </w:pPr>
      <w:r>
        <w:rPr>
          <w:rFonts w:hint="eastAsia"/>
          <w:sz w:val="36"/>
          <w:lang w:eastAsia="zh-TW"/>
        </w:rPr>
        <w:t>你需要做一個</w:t>
      </w:r>
      <w:r>
        <w:rPr>
          <w:sz w:val="36"/>
          <w:lang w:val="en-US" w:eastAsia="zh-TW"/>
        </w:rPr>
        <w:t>Scratch</w:t>
      </w:r>
      <w:r>
        <w:rPr>
          <w:rFonts w:hint="eastAsia"/>
          <w:sz w:val="36"/>
          <w:lang w:val="en-US" w:eastAsia="zh-TW"/>
        </w:rPr>
        <w:t>遊戲，讓你的朋友和電腦比賽從封面猜書的類別，看誰猜得比較準。</w:t>
      </w:r>
    </w:p>
    <w:p w14:paraId="4EFB2196" w14:textId="3B18AA36" w:rsidR="00EF77BE"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 will </w:t>
      </w:r>
      <w:r w:rsidR="00F82390" w:rsidRPr="00F82390">
        <w:rPr>
          <w:sz w:val="36"/>
        </w:rPr>
        <w:t xml:space="preserve">make a </w:t>
      </w:r>
      <w:r>
        <w:rPr>
          <w:sz w:val="36"/>
        </w:rPr>
        <w:t xml:space="preserve">game in Scratch for a friend to compete against your computer to see who is better at guessing the genre of a book based only on its cover.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763EB6F4" w14:textId="7822B4B1" w:rsidR="000D02D1" w:rsidRDefault="000D02D1"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首先，需要訓練電腦辨識書的封面。</w:t>
      </w:r>
    </w:p>
    <w:p w14:paraId="114D2C7C" w14:textId="7B101F3A" w:rsidR="00F82390" w:rsidRPr="00F8239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To do this, you’ll first need to train </w:t>
      </w:r>
      <w:r w:rsidR="00BB417C">
        <w:rPr>
          <w:sz w:val="36"/>
        </w:rPr>
        <w:t>your</w:t>
      </w:r>
      <w:r>
        <w:rPr>
          <w:sz w:val="36"/>
        </w:rPr>
        <w:t xml:space="preserve"> computer to recognise book covers.  </w:t>
      </w:r>
    </w:p>
    <w:p w14:paraId="58B03888" w14:textId="77777777" w:rsidR="00F82390" w:rsidRDefault="00F82390"/>
    <w:p w14:paraId="55504854" w14:textId="77777777" w:rsidR="00731C75" w:rsidRPr="002B7C3B" w:rsidRDefault="00731C75">
      <w:pPr>
        <w:rPr>
          <w:sz w:val="8"/>
          <w:szCs w:val="8"/>
        </w:rPr>
      </w:pPr>
    </w:p>
    <w:p w14:paraId="4DD73B38" w14:textId="5507A22B" w:rsidR="002B7C3B" w:rsidRPr="002B7C3B" w:rsidRDefault="002B7C3B">
      <w:pPr>
        <w:rPr>
          <w:sz w:val="8"/>
          <w:szCs w:val="8"/>
        </w:rPr>
      </w:pPr>
    </w:p>
    <w:p w14:paraId="261C3283" w14:textId="20E528C2" w:rsidR="00731C75" w:rsidRDefault="00731C75">
      <w:pPr>
        <w:rPr>
          <w:sz w:val="8"/>
          <w:szCs w:val="8"/>
        </w:rPr>
      </w:pPr>
    </w:p>
    <w:p w14:paraId="12596BDA" w14:textId="0B8B47B7" w:rsidR="002B7C3B" w:rsidRDefault="002B7C3B">
      <w:pPr>
        <w:rPr>
          <w:sz w:val="8"/>
          <w:szCs w:val="8"/>
        </w:rPr>
      </w:pPr>
    </w:p>
    <w:p w14:paraId="794AEFD3" w14:textId="4ADF6245" w:rsidR="002B7C3B" w:rsidRDefault="002B7C3B">
      <w:pPr>
        <w:rPr>
          <w:sz w:val="8"/>
          <w:szCs w:val="8"/>
        </w:rPr>
      </w:pPr>
    </w:p>
    <w:p w14:paraId="76C9CB34" w14:textId="66890001" w:rsidR="002B7C3B" w:rsidRDefault="002B7C3B">
      <w:pPr>
        <w:rPr>
          <w:sz w:val="4"/>
          <w:szCs w:val="8"/>
        </w:rPr>
      </w:pPr>
    </w:p>
    <w:p w14:paraId="27BBA790" w14:textId="6518122E" w:rsidR="002B7C3B" w:rsidRPr="002B7C3B" w:rsidRDefault="002B7C3B">
      <w:pPr>
        <w:rPr>
          <w:sz w:val="4"/>
          <w:szCs w:val="8"/>
        </w:rPr>
      </w:pPr>
    </w:p>
    <w:p w14:paraId="3943CCBE" w14:textId="791272AE" w:rsidR="002B7C3B" w:rsidRDefault="002B7C3B">
      <w:pPr>
        <w:rPr>
          <w:sz w:val="8"/>
          <w:szCs w:val="8"/>
        </w:rPr>
      </w:pPr>
    </w:p>
    <w:p w14:paraId="53C67F5C" w14:textId="0110D9E5" w:rsidR="002B7C3B" w:rsidRDefault="002B7C3B">
      <w:pPr>
        <w:rPr>
          <w:sz w:val="8"/>
          <w:szCs w:val="8"/>
        </w:rPr>
      </w:pPr>
    </w:p>
    <w:p w14:paraId="7E83E820" w14:textId="256D0DD6" w:rsidR="002B7C3B" w:rsidRDefault="002B7C3B">
      <w:pPr>
        <w:rPr>
          <w:sz w:val="8"/>
          <w:szCs w:val="8"/>
        </w:rPr>
      </w:pPr>
    </w:p>
    <w:p w14:paraId="4D514B92" w14:textId="42CD0CAF" w:rsidR="002B7C3B" w:rsidRPr="002B7C3B" w:rsidRDefault="002B7C3B">
      <w:pPr>
        <w:rPr>
          <w:sz w:val="8"/>
          <w:szCs w:val="8"/>
        </w:rPr>
      </w:pPr>
    </w:p>
    <w:p w14:paraId="7B75AF0A" w14:textId="77777777" w:rsidR="00F82390" w:rsidRDefault="00F82390"/>
    <w:p w14:paraId="761258DE" w14:textId="77777777" w:rsidR="002B7C3B" w:rsidRDefault="00C633F7" w:rsidP="002B7C3B">
      <w:pPr>
        <w:rPr>
          <w:sz w:val="6"/>
        </w:rPr>
      </w:pPr>
      <w:r w:rsidRPr="00C633F7">
        <w:rPr>
          <w:noProof/>
          <w:lang w:val="en-US" w:eastAsia="zh-TW"/>
        </w:rPr>
        <w:lastRenderedPageBreak/>
        <w:drawing>
          <wp:inline distT="0" distB="0" distL="0" distR="0" wp14:anchorId="5E875614" wp14:editId="77C2901F">
            <wp:extent cx="6572250" cy="3662680"/>
            <wp:effectExtent l="0" t="0" r="635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6572250" cy="3662680"/>
                    </a:xfrm>
                    <a:prstGeom prst="rect">
                      <a:avLst/>
                    </a:prstGeom>
                  </pic:spPr>
                </pic:pic>
              </a:graphicData>
            </a:graphic>
          </wp:inline>
        </w:drawing>
      </w:r>
    </w:p>
    <w:p w14:paraId="38E83C07" w14:textId="77777777" w:rsidR="002B7C3B" w:rsidRDefault="002B7C3B" w:rsidP="002B7C3B">
      <w:pPr>
        <w:rPr>
          <w:sz w:val="6"/>
        </w:rPr>
      </w:pPr>
    </w:p>
    <w:p w14:paraId="1028AE18" w14:textId="03AB87E5" w:rsidR="002B7C3B" w:rsidRPr="008F3904" w:rsidRDefault="002B7C3B" w:rsidP="002B7C3B">
      <w:pPr>
        <w:rPr>
          <w:sz w:val="6"/>
        </w:rPr>
      </w:pPr>
    </w:p>
    <w:p w14:paraId="64B8B93D" w14:textId="77777777" w:rsidR="002B7C3B" w:rsidRPr="00532973" w:rsidRDefault="002B7C3B" w:rsidP="002B7C3B">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72576" behindDoc="0" locked="0" layoutInCell="1" allowOverlap="1" wp14:anchorId="35C0719E" wp14:editId="32D382DB">
            <wp:simplePos x="0" y="0"/>
            <wp:positionH relativeFrom="column">
              <wp:posOffset>723</wp:posOffset>
            </wp:positionH>
            <wp:positionV relativeFrom="paragraph">
              <wp:posOffset>989</wp:posOffset>
            </wp:positionV>
            <wp:extent cx="687600" cy="244800"/>
            <wp:effectExtent l="0" t="0" r="0" b="0"/>
            <wp:wrapSquare wrapText="right"/>
            <wp:docPr id="5"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DA749A1" w14:textId="77777777" w:rsidR="002B7C3B" w:rsidRDefault="002B7C3B" w:rsidP="002B7C3B">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35ECF532"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34E4FFBD" w14:textId="19E6A592" w:rsidR="00F941D3" w:rsidRDefault="00B6603E" w:rsidP="00384420">
      <w:pPr>
        <w:pStyle w:val="ListParagraph"/>
        <w:numPr>
          <w:ilvl w:val="0"/>
          <w:numId w:val="1"/>
        </w:numPr>
        <w:rPr>
          <w:sz w:val="32"/>
        </w:rPr>
      </w:pPr>
      <w:r>
        <w:rPr>
          <w:rFonts w:hint="eastAsia"/>
          <w:sz w:val="32"/>
        </w:rPr>
        <w:lastRenderedPageBreak/>
        <w:t>搜尋網頁：</w:t>
      </w:r>
      <w:hyperlink r:id="rId11" w:history="1">
        <w:r>
          <w:rPr>
            <w:rStyle w:val="Hyperlink"/>
            <w:sz w:val="32"/>
          </w:rPr>
          <w:t>https://machinelearningforkids.co.uk/</w:t>
        </w:r>
      </w:hyperlink>
    </w:p>
    <w:p w14:paraId="79E721D9" w14:textId="4E634520" w:rsidR="00F82390" w:rsidRDefault="0001188E" w:rsidP="00F941D3">
      <w:pPr>
        <w:pStyle w:val="ListParagraph"/>
        <w:ind w:firstLine="720"/>
        <w:rPr>
          <w:sz w:val="32"/>
        </w:rPr>
      </w:pPr>
      <w:r>
        <w:rPr>
          <w:sz w:val="32"/>
        </w:rPr>
        <w:t xml:space="preserve">Go to </w:t>
      </w:r>
      <w:hyperlink r:id="rId12"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5033D09F" w14:textId="75BA6199" w:rsidR="00F941D3" w:rsidRDefault="00754A6D" w:rsidP="00384420">
      <w:pPr>
        <w:pStyle w:val="ListParagraph"/>
        <w:numPr>
          <w:ilvl w:val="0"/>
          <w:numId w:val="1"/>
        </w:numPr>
        <w:rPr>
          <w:sz w:val="32"/>
        </w:rPr>
      </w:pPr>
      <w:r>
        <w:rPr>
          <w:rFonts w:hint="eastAsia"/>
          <w:sz w:val="32"/>
        </w:rPr>
        <w:t>點選</w:t>
      </w:r>
      <w:r>
        <w:rPr>
          <w:sz w:val="32"/>
        </w:rPr>
        <w:t>“</w:t>
      </w:r>
      <w:r w:rsidRPr="006273D9">
        <w:rPr>
          <w:b/>
          <w:sz w:val="32"/>
        </w:rPr>
        <w:t>Get started</w:t>
      </w:r>
      <w:r>
        <w:rPr>
          <w:sz w:val="32"/>
        </w:rPr>
        <w:t>”</w:t>
      </w:r>
      <w:r>
        <w:rPr>
          <w:rFonts w:hint="eastAsia"/>
          <w:sz w:val="32"/>
          <w:lang w:eastAsia="zh-TW"/>
        </w:rPr>
        <w:t>按鈕</w:t>
      </w:r>
    </w:p>
    <w:p w14:paraId="7BF807C3" w14:textId="6ADAD0A0" w:rsidR="0001188E" w:rsidRDefault="0001188E" w:rsidP="00F941D3">
      <w:pPr>
        <w:pStyle w:val="ListParagraph"/>
        <w:ind w:firstLine="720"/>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3D234670" w14:textId="77777777" w:rsidR="00F347DD" w:rsidRDefault="00F347DD" w:rsidP="00F347DD">
      <w:pPr>
        <w:pStyle w:val="ListParagraph"/>
        <w:numPr>
          <w:ilvl w:val="0"/>
          <w:numId w:val="1"/>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0D5210AE" w14:textId="77777777" w:rsidR="00F347DD" w:rsidRDefault="00F347DD" w:rsidP="00F347DD">
      <w:pPr>
        <w:pStyle w:val="ListParagraph"/>
        <w:ind w:left="1440"/>
        <w:rPr>
          <w:i/>
          <w:lang w:eastAsia="zh-TW"/>
        </w:rPr>
      </w:pPr>
    </w:p>
    <w:p w14:paraId="20569C75" w14:textId="77777777" w:rsidR="00F347DD" w:rsidRDefault="00F347DD" w:rsidP="00F347DD">
      <w:pPr>
        <w:pStyle w:val="ListParagraph"/>
        <w:ind w:left="1440"/>
        <w:rPr>
          <w:i/>
          <w:lang w:eastAsia="zh-TW"/>
        </w:rPr>
      </w:pPr>
      <w:r w:rsidRPr="00CF7456">
        <w:rPr>
          <w:rFonts w:hint="eastAsia"/>
          <w:i/>
          <w:lang w:eastAsia="zh-TW"/>
        </w:rPr>
        <w:t>如果你沒有帳號，請你的老師幫你建立一個帳號。</w:t>
      </w:r>
    </w:p>
    <w:p w14:paraId="54C23BA1" w14:textId="50884829" w:rsidR="006812AE" w:rsidRPr="006812AE" w:rsidRDefault="006812AE" w:rsidP="00F941D3">
      <w:pPr>
        <w:pStyle w:val="ListParagraph"/>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w:t>
      </w:r>
    </w:p>
    <w:p w14:paraId="6D5CFA0B" w14:textId="77777777" w:rsidR="006812AE" w:rsidRPr="006812AE" w:rsidRDefault="006812AE" w:rsidP="006812AE">
      <w:pPr>
        <w:rPr>
          <w:i/>
          <w:sz w:val="32"/>
        </w:rPr>
      </w:pPr>
    </w:p>
    <w:p w14:paraId="55542CBC" w14:textId="71859230" w:rsidR="00F941D3" w:rsidRDefault="009678FC" w:rsidP="006812AE">
      <w:pPr>
        <w:pStyle w:val="ListParagraph"/>
        <w:numPr>
          <w:ilvl w:val="0"/>
          <w:numId w:val="1"/>
        </w:numPr>
        <w:rPr>
          <w:sz w:val="32"/>
        </w:rPr>
      </w:pPr>
      <w:r w:rsidRPr="001B5EF3">
        <w:rPr>
          <w:rFonts w:hint="eastAsia"/>
          <w:sz w:val="32"/>
        </w:rPr>
        <w:t>點選上方清單中的</w:t>
      </w:r>
      <w:r w:rsidRPr="001B5EF3">
        <w:rPr>
          <w:sz w:val="32"/>
        </w:rPr>
        <w:t xml:space="preserve"> </w:t>
      </w:r>
      <w:r w:rsidRPr="001B5EF3">
        <w:rPr>
          <w:b/>
          <w:sz w:val="32"/>
        </w:rPr>
        <w:t>”Projects”</w:t>
      </w:r>
      <w:r w:rsidRPr="001B5EF3">
        <w:rPr>
          <w:sz w:val="32"/>
        </w:rPr>
        <w:t xml:space="preserve"> </w:t>
      </w:r>
      <w:r w:rsidRPr="001B5EF3">
        <w:rPr>
          <w:rFonts w:hint="eastAsia"/>
          <w:sz w:val="32"/>
        </w:rPr>
        <w:t>按鈕</w:t>
      </w:r>
    </w:p>
    <w:p w14:paraId="36C7FB78" w14:textId="77777777" w:rsidR="006812AE" w:rsidRDefault="006812AE" w:rsidP="00F941D3">
      <w:pPr>
        <w:pStyle w:val="ListParagraph"/>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1944FC25" w14:textId="7AD8097E" w:rsidR="00F941D3" w:rsidRDefault="0089772D" w:rsidP="006812AE">
      <w:pPr>
        <w:pStyle w:val="ListParagraph"/>
        <w:numPr>
          <w:ilvl w:val="0"/>
          <w:numId w:val="1"/>
        </w:numPr>
        <w:rPr>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57CC57C7" w:rsidR="006812AE" w:rsidRDefault="006812AE" w:rsidP="00F941D3">
      <w:pPr>
        <w:pStyle w:val="ListParagraph"/>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0689D4BD" w14:textId="5C5C3426" w:rsidR="00F941D3" w:rsidRPr="00705F2D" w:rsidRDefault="00EA5264" w:rsidP="00705F2D">
      <w:pPr>
        <w:pStyle w:val="ListParagraph"/>
        <w:numPr>
          <w:ilvl w:val="0"/>
          <w:numId w:val="1"/>
        </w:numPr>
        <w:rPr>
          <w:sz w:val="32"/>
          <w:szCs w:val="32"/>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Pr>
          <w:sz w:val="32"/>
        </w:rPr>
        <w:t>judge a book</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Pr="005E0388">
        <w:rPr>
          <w:b/>
          <w:sz w:val="32"/>
          <w:szCs w:val="32"/>
        </w:rPr>
        <w:t>images</w:t>
      </w:r>
      <w:r w:rsidRPr="005E0388">
        <w:rPr>
          <w:sz w:val="32"/>
          <w:szCs w:val="32"/>
        </w:rPr>
        <w:t>”</w:t>
      </w:r>
      <w:r w:rsidRPr="005E0388">
        <w:rPr>
          <w:rFonts w:hint="eastAsia"/>
          <w:sz w:val="32"/>
          <w:szCs w:val="32"/>
          <w:lang w:val="en-US" w:eastAsia="zh-TW"/>
        </w:rPr>
        <w:t>類別，點</w:t>
      </w:r>
      <w:r w:rsidRPr="00705F2D">
        <w:rPr>
          <w:rFonts w:hint="eastAsia"/>
          <w:sz w:val="32"/>
          <w:szCs w:val="32"/>
          <w:lang w:val="en-US" w:eastAsia="zh-TW"/>
        </w:rPr>
        <w:t>選</w:t>
      </w:r>
      <w:r w:rsidRPr="00705F2D">
        <w:rPr>
          <w:rFonts w:hint="eastAsia"/>
          <w:sz w:val="32"/>
          <w:szCs w:val="32"/>
          <w:lang w:val="en-US" w:eastAsia="zh-TW"/>
        </w:rPr>
        <w:t xml:space="preserve"> </w:t>
      </w:r>
      <w:r w:rsidRPr="00705F2D">
        <w:rPr>
          <w:sz w:val="32"/>
          <w:szCs w:val="32"/>
          <w:lang w:val="en-US" w:eastAsia="zh-TW"/>
        </w:rPr>
        <w:t>“</w:t>
      </w:r>
      <w:r w:rsidRPr="00705F2D">
        <w:rPr>
          <w:b/>
          <w:sz w:val="32"/>
          <w:szCs w:val="32"/>
          <w:lang w:val="en-US" w:eastAsia="zh-TW"/>
        </w:rPr>
        <w:t>Create</w:t>
      </w:r>
      <w:r w:rsidRPr="00705F2D">
        <w:rPr>
          <w:sz w:val="32"/>
          <w:szCs w:val="32"/>
          <w:lang w:val="en-US" w:eastAsia="zh-TW"/>
        </w:rPr>
        <w:t>”</w:t>
      </w:r>
      <w:r w:rsidRPr="00705F2D">
        <w:rPr>
          <w:rFonts w:hint="eastAsia"/>
          <w:sz w:val="32"/>
          <w:szCs w:val="32"/>
          <w:lang w:val="en-US" w:eastAsia="zh-TW"/>
        </w:rPr>
        <w:t>按鈕</w:t>
      </w:r>
    </w:p>
    <w:p w14:paraId="0BD096EF" w14:textId="2FDDADC1" w:rsidR="006812AE" w:rsidRDefault="00312AAF" w:rsidP="00F941D3">
      <w:pPr>
        <w:pStyle w:val="ListParagraph"/>
        <w:ind w:firstLine="720"/>
        <w:rPr>
          <w:sz w:val="32"/>
        </w:rPr>
      </w:pPr>
      <w:r>
        <w:rPr>
          <w:sz w:val="32"/>
        </w:rPr>
        <w:t>Name</w:t>
      </w:r>
      <w:r w:rsidR="006812AE">
        <w:rPr>
          <w:sz w:val="32"/>
        </w:rPr>
        <w:t xml:space="preserve"> your project “</w:t>
      </w:r>
      <w:r w:rsidR="00C83BE2">
        <w:rPr>
          <w:sz w:val="32"/>
        </w:rPr>
        <w:t>judge a book</w:t>
      </w:r>
      <w:r w:rsidR="006812AE">
        <w:rPr>
          <w:sz w:val="32"/>
        </w:rPr>
        <w:t>” and set it to learn how to recognise “</w:t>
      </w:r>
      <w:r w:rsidR="00C83BE2">
        <w:rPr>
          <w:b/>
          <w:sz w:val="32"/>
        </w:rPr>
        <w:t>images</w:t>
      </w:r>
      <w:r w:rsidR="006812AE">
        <w:rPr>
          <w:sz w:val="32"/>
        </w:rPr>
        <w:t>”</w:t>
      </w:r>
      <w:r w:rsidR="00343448">
        <w:rPr>
          <w:sz w:val="32"/>
        </w:rPr>
        <w:t xml:space="preserve">. </w:t>
      </w:r>
      <w:r w:rsidR="00795154">
        <w:rPr>
          <w:sz w:val="32"/>
        </w:rPr>
        <w:t>Click “</w:t>
      </w:r>
      <w:r w:rsidR="00795154" w:rsidRPr="00795154">
        <w:rPr>
          <w:b/>
          <w:sz w:val="32"/>
        </w:rPr>
        <w:t>Create</w:t>
      </w:r>
      <w:r w:rsidR="00795154">
        <w:rPr>
          <w:sz w:val="32"/>
        </w:rPr>
        <w:t>”</w:t>
      </w:r>
      <w:r w:rsidR="006812AE">
        <w:rPr>
          <w:sz w:val="32"/>
        </w:rPr>
        <w:br/>
      </w:r>
      <w:r w:rsidR="00795154" w:rsidRPr="00795154">
        <w:rPr>
          <w:noProof/>
          <w:sz w:val="32"/>
          <w:lang w:val="en-US" w:eastAsia="zh-TW"/>
        </w:rPr>
        <w:drawing>
          <wp:inline distT="0" distB="0" distL="0" distR="0" wp14:anchorId="7C154AEC" wp14:editId="50DE28CA">
            <wp:extent cx="5553927" cy="2916000"/>
            <wp:effectExtent l="12700" t="12700" r="8890" b="1778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564"/>
                    <a:stretch/>
                  </pic:blipFill>
                  <pic:spPr bwMode="auto">
                    <a:xfrm>
                      <a:off x="0" y="0"/>
                      <a:ext cx="5553927" cy="2916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74AAF61" w14:textId="77777777" w:rsidR="006812AE" w:rsidRPr="006812AE" w:rsidRDefault="006812AE" w:rsidP="006812AE">
      <w:pPr>
        <w:rPr>
          <w:sz w:val="32"/>
        </w:rPr>
      </w:pPr>
    </w:p>
    <w:p w14:paraId="70B2FA19" w14:textId="62AD6208" w:rsidR="00F941D3" w:rsidRDefault="00A27558" w:rsidP="00061680">
      <w:pPr>
        <w:pStyle w:val="ListParagraph"/>
        <w:numPr>
          <w:ilvl w:val="0"/>
          <w:numId w:val="1"/>
        </w:numPr>
        <w:rPr>
          <w:sz w:val="32"/>
        </w:rPr>
      </w:pPr>
      <w:r>
        <w:rPr>
          <w:rFonts w:hint="eastAsia"/>
          <w:sz w:val="32"/>
          <w:lang w:eastAsia="zh-TW"/>
        </w:rPr>
        <w:t>你會在專案清單中看到</w:t>
      </w:r>
      <w:r>
        <w:rPr>
          <w:sz w:val="32"/>
          <w:lang w:eastAsia="zh-TW"/>
        </w:rPr>
        <w:t>“</w:t>
      </w:r>
      <w:r w:rsidRPr="002245B8">
        <w:rPr>
          <w:b/>
          <w:sz w:val="32"/>
        </w:rPr>
        <w:t>judge a book</w:t>
      </w:r>
      <w:r>
        <w:rPr>
          <w:sz w:val="32"/>
          <w:lang w:eastAsia="zh-TW"/>
        </w:rPr>
        <w:t>”</w:t>
      </w:r>
      <w:r>
        <w:rPr>
          <w:rFonts w:hint="eastAsia"/>
          <w:sz w:val="32"/>
          <w:lang w:eastAsia="zh-TW"/>
        </w:rPr>
        <w:t>，點選此專案</w:t>
      </w:r>
    </w:p>
    <w:p w14:paraId="56216E74" w14:textId="1D318E11" w:rsidR="00061680" w:rsidRPr="00EF480A" w:rsidRDefault="002245B8" w:rsidP="00F941D3">
      <w:pPr>
        <w:pStyle w:val="ListParagraph"/>
        <w:rPr>
          <w:sz w:val="32"/>
        </w:rPr>
      </w:pPr>
      <w:r>
        <w:rPr>
          <w:noProof/>
          <w:sz w:val="32"/>
          <w:lang w:val="en-US" w:eastAsia="zh-TW"/>
        </w:rPr>
        <mc:AlternateContent>
          <mc:Choice Requires="wps">
            <w:drawing>
              <wp:anchor distT="0" distB="0" distL="114300" distR="114300" simplePos="0" relativeHeight="251676672" behindDoc="0" locked="0" layoutInCell="1" allowOverlap="1" wp14:anchorId="72759D18" wp14:editId="1706A8C6">
                <wp:simplePos x="0" y="0"/>
                <wp:positionH relativeFrom="column">
                  <wp:posOffset>2661510</wp:posOffset>
                </wp:positionH>
                <wp:positionV relativeFrom="paragraph">
                  <wp:posOffset>1165860</wp:posOffset>
                </wp:positionV>
                <wp:extent cx="1653090" cy="384537"/>
                <wp:effectExtent l="25400" t="50800" r="23495" b="111125"/>
                <wp:wrapNone/>
                <wp:docPr id="16" name="Straight Connector 16"/>
                <wp:cNvGraphicFramePr/>
                <a:graphic xmlns:a="http://schemas.openxmlformats.org/drawingml/2006/main">
                  <a:graphicData uri="http://schemas.microsoft.com/office/word/2010/wordprocessingShape">
                    <wps:wsp>
                      <wps:cNvCnPr/>
                      <wps:spPr>
                        <a:xfrm flipH="1">
                          <a:off x="0" y="0"/>
                          <a:ext cx="1653090" cy="38453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6" o:spid="_x0000_s1026" style="position:absolute;flip:x;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09.55pt,91.8pt" to="339.7pt,122.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" strokecolor="#4472c4 [3204]" strokeweight="7.5pt">
                <v:stroke endarrow="block" joinstyle="miter"/>
              </v:line>
            </w:pict>
          </mc:Fallback>
        </mc:AlternateContent>
      </w:r>
      <w:r w:rsidR="00F941D3">
        <w:rPr>
          <w:rFonts w:hint="eastAsia"/>
          <w:sz w:val="32"/>
          <w:lang w:eastAsia="zh-TW"/>
        </w:rPr>
        <w:tab/>
      </w:r>
      <w:r w:rsidR="00061680">
        <w:rPr>
          <w:sz w:val="32"/>
        </w:rPr>
        <w:t>You should now see “</w:t>
      </w:r>
      <w:r w:rsidR="003A703E" w:rsidRPr="002245B8">
        <w:rPr>
          <w:b/>
          <w:sz w:val="32"/>
        </w:rPr>
        <w:t>judge a book</w:t>
      </w:r>
      <w:r w:rsidR="00061680">
        <w:rPr>
          <w:sz w:val="32"/>
        </w:rPr>
        <w:t xml:space="preserve">” </w:t>
      </w:r>
      <w:r w:rsidR="00343448">
        <w:rPr>
          <w:sz w:val="32"/>
        </w:rPr>
        <w:t>in your projects list</w:t>
      </w:r>
      <w:r w:rsidR="00061680">
        <w:rPr>
          <w:sz w:val="32"/>
        </w:rPr>
        <w:t>. Click on it.</w:t>
      </w:r>
      <w:r w:rsidR="00F74BBD">
        <w:rPr>
          <w:sz w:val="32"/>
        </w:rPr>
        <w:br/>
      </w:r>
      <w:r w:rsidR="00364EF3" w:rsidRPr="00364EF3">
        <w:rPr>
          <w:noProof/>
          <w:sz w:val="32"/>
          <w:lang w:val="en-US" w:eastAsia="zh-TW"/>
        </w:rPr>
        <w:drawing>
          <wp:inline distT="0" distB="0" distL="0" distR="0" wp14:anchorId="42DF26A1" wp14:editId="17AD77FB">
            <wp:extent cx="5723255" cy="1765300"/>
            <wp:effectExtent l="12700" t="12700" r="17145"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b="19691"/>
                    <a:stretch/>
                  </pic:blipFill>
                  <pic:spPr bwMode="auto">
                    <a:xfrm>
                      <a:off x="0" y="0"/>
                      <a:ext cx="5724144" cy="176557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1123D4C1" w14:textId="0A291403" w:rsidR="00F941D3" w:rsidRDefault="00A41A88" w:rsidP="006812AE">
      <w:pPr>
        <w:pStyle w:val="ListParagraph"/>
        <w:numPr>
          <w:ilvl w:val="0"/>
          <w:numId w:val="1"/>
        </w:numPr>
        <w:rPr>
          <w:sz w:val="32"/>
        </w:rPr>
      </w:pPr>
      <w:r>
        <w:rPr>
          <w:rFonts w:hint="eastAsia"/>
          <w:sz w:val="32"/>
        </w:rPr>
        <w:t>點選</w:t>
      </w:r>
      <w:r>
        <w:rPr>
          <w:rFonts w:hint="eastAsia"/>
          <w:sz w:val="32"/>
        </w:rPr>
        <w:t xml:space="preserve"> </w:t>
      </w:r>
      <w:r w:rsidRPr="00D21CB5">
        <w:rPr>
          <w:b/>
          <w:sz w:val="32"/>
          <w:lang w:val="en-US"/>
        </w:rPr>
        <w:t xml:space="preserve">”Train” </w:t>
      </w:r>
      <w:r>
        <w:rPr>
          <w:rFonts w:hint="eastAsia"/>
          <w:sz w:val="32"/>
          <w:lang w:val="en-US" w:eastAsia="zh-TW"/>
        </w:rPr>
        <w:t>按鈕</w:t>
      </w:r>
    </w:p>
    <w:p w14:paraId="28A65F37" w14:textId="26A5BAE5" w:rsidR="003A703E" w:rsidRDefault="002245B8" w:rsidP="00F941D3">
      <w:pPr>
        <w:pStyle w:val="ListParagraph"/>
        <w:rPr>
          <w:sz w:val="32"/>
        </w:rPr>
      </w:pPr>
      <w:r>
        <w:rPr>
          <w:noProof/>
          <w:sz w:val="32"/>
          <w:lang w:val="en-US" w:eastAsia="zh-TW"/>
        </w:rPr>
        <mc:AlternateContent>
          <mc:Choice Requires="wps">
            <w:drawing>
              <wp:anchor distT="0" distB="0" distL="114300" distR="114300" simplePos="0" relativeHeight="251678720" behindDoc="0" locked="0" layoutInCell="1" allowOverlap="1" wp14:anchorId="30EC2FA1" wp14:editId="1ABAECA2">
                <wp:simplePos x="0" y="0"/>
                <wp:positionH relativeFrom="column">
                  <wp:posOffset>1559560</wp:posOffset>
                </wp:positionH>
                <wp:positionV relativeFrom="paragraph">
                  <wp:posOffset>924938</wp:posOffset>
                </wp:positionV>
                <wp:extent cx="817124" cy="1108953"/>
                <wp:effectExtent l="25400" t="38100" r="0" b="34290"/>
                <wp:wrapNone/>
                <wp:docPr id="17" name="Straight Connector 17"/>
                <wp:cNvGraphicFramePr/>
                <a:graphic xmlns:a="http://schemas.openxmlformats.org/drawingml/2006/main">
                  <a:graphicData uri="http://schemas.microsoft.com/office/word/2010/wordprocessingShape">
                    <wps:wsp>
                      <wps:cNvCnPr/>
                      <wps:spPr>
                        <a:xfrm flipH="1">
                          <a:off x="0" y="0"/>
                          <a:ext cx="817124" cy="1108953"/>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7"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8pt,72.85pt" to="187.15pt,160.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" strokecolor="#4472c4 [3204]" strokeweight="7.5pt">
                <v:stroke endarrow="block" joinstyle="miter"/>
              </v:line>
            </w:pict>
          </mc:Fallback>
        </mc:AlternateContent>
      </w:r>
      <w:r w:rsidR="00F941D3">
        <w:rPr>
          <w:rFonts w:hint="eastAsia"/>
          <w:sz w:val="32"/>
          <w:lang w:eastAsia="zh-TW"/>
        </w:rPr>
        <w:tab/>
      </w:r>
      <w:r w:rsidR="003A703E">
        <w:rPr>
          <w:sz w:val="32"/>
        </w:rPr>
        <w:t>Click the “</w:t>
      </w:r>
      <w:r w:rsidR="003A703E" w:rsidRPr="003A703E">
        <w:rPr>
          <w:b/>
          <w:sz w:val="32"/>
        </w:rPr>
        <w:t>Train</w:t>
      </w:r>
      <w:r w:rsidR="003A703E">
        <w:rPr>
          <w:sz w:val="32"/>
        </w:rPr>
        <w:t>” button</w:t>
      </w:r>
      <w:r w:rsidR="003A703E">
        <w:rPr>
          <w:sz w:val="32"/>
        </w:rPr>
        <w:br/>
      </w:r>
      <w:r w:rsidR="00C6354D" w:rsidRPr="00C6354D">
        <w:rPr>
          <w:noProof/>
          <w:sz w:val="32"/>
          <w:lang w:val="en-US" w:eastAsia="zh-TW"/>
        </w:rPr>
        <w:drawing>
          <wp:inline distT="0" distB="0" distL="0" distR="0" wp14:anchorId="099DC804" wp14:editId="76DA9C0F">
            <wp:extent cx="5724000" cy="2133240"/>
            <wp:effectExtent l="12700" t="12700" r="16510" b="1333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000" cy="2133240"/>
                    </a:xfrm>
                    <a:prstGeom prst="rect">
                      <a:avLst/>
                    </a:prstGeom>
                    <a:ln>
                      <a:solidFill>
                        <a:schemeClr val="accent1"/>
                      </a:solidFill>
                    </a:ln>
                  </pic:spPr>
                </pic:pic>
              </a:graphicData>
            </a:graphic>
          </wp:inline>
        </w:drawing>
      </w:r>
      <w:r w:rsidR="000A3D9F">
        <w:rPr>
          <w:sz w:val="32"/>
        </w:rPr>
        <w:br/>
      </w:r>
      <w:r w:rsidR="000A3D9F">
        <w:rPr>
          <w:sz w:val="32"/>
        </w:rPr>
        <w:br/>
      </w:r>
    </w:p>
    <w:p w14:paraId="3EFFA14F" w14:textId="0603309D" w:rsidR="00F941D3" w:rsidRDefault="00CC06E7" w:rsidP="006812AE">
      <w:pPr>
        <w:pStyle w:val="ListParagraph"/>
        <w:numPr>
          <w:ilvl w:val="0"/>
          <w:numId w:val="1"/>
        </w:numPr>
        <w:rPr>
          <w:sz w:val="32"/>
        </w:rPr>
      </w:pPr>
      <w:r>
        <w:rPr>
          <w:rFonts w:hint="eastAsia"/>
          <w:sz w:val="32"/>
        </w:rPr>
        <w:t>挑選幾種不同類型的書</w:t>
      </w:r>
    </w:p>
    <w:p w14:paraId="436CACE9" w14:textId="5BBC48EB" w:rsidR="00CC06E7" w:rsidRDefault="00CC06E7" w:rsidP="00CC06E7">
      <w:pPr>
        <w:pStyle w:val="ListParagraph"/>
        <w:ind w:left="1440"/>
        <w:rPr>
          <w:i/>
          <w:sz w:val="32"/>
          <w:lang w:eastAsia="zh-TW"/>
        </w:rPr>
      </w:pPr>
      <w:proofErr w:type="spellStart"/>
      <w:r>
        <w:rPr>
          <w:rFonts w:hint="eastAsia"/>
          <w:i/>
          <w:sz w:val="32"/>
        </w:rPr>
        <w:t>在這份學習單中，我使用</w:t>
      </w:r>
      <w:proofErr w:type="spellEnd"/>
      <w:r>
        <w:rPr>
          <w:i/>
          <w:sz w:val="32"/>
        </w:rPr>
        <w:t>children’s</w:t>
      </w:r>
      <w:r>
        <w:rPr>
          <w:rFonts w:hint="eastAsia"/>
          <w:i/>
          <w:sz w:val="32"/>
        </w:rPr>
        <w:t>、</w:t>
      </w:r>
      <w:r w:rsidRPr="00CC06E7">
        <w:rPr>
          <w:i/>
          <w:sz w:val="32"/>
        </w:rPr>
        <w:t xml:space="preserve"> </w:t>
      </w:r>
      <w:r w:rsidRPr="003A703E">
        <w:rPr>
          <w:i/>
          <w:sz w:val="32"/>
        </w:rPr>
        <w:t>sci fi</w:t>
      </w:r>
      <w:r>
        <w:rPr>
          <w:rFonts w:hint="eastAsia"/>
          <w:i/>
          <w:sz w:val="32"/>
        </w:rPr>
        <w:t>、</w:t>
      </w:r>
      <w:r w:rsidRPr="003A703E">
        <w:rPr>
          <w:i/>
          <w:sz w:val="32"/>
        </w:rPr>
        <w:t>romance</w:t>
      </w:r>
      <w:r>
        <w:rPr>
          <w:rFonts w:hint="eastAsia"/>
          <w:i/>
          <w:sz w:val="32"/>
        </w:rPr>
        <w:t>和</w:t>
      </w:r>
      <w:r w:rsidRPr="003A703E">
        <w:rPr>
          <w:i/>
          <w:sz w:val="32"/>
        </w:rPr>
        <w:t>thriller</w:t>
      </w:r>
      <w:r w:rsidR="005F5062">
        <w:rPr>
          <w:rFonts w:hint="eastAsia"/>
          <w:i/>
          <w:sz w:val="32"/>
          <w:lang w:eastAsia="zh-TW"/>
        </w:rPr>
        <w:t>。</w:t>
      </w:r>
    </w:p>
    <w:p w14:paraId="10A72AA1" w14:textId="0E25106A" w:rsidR="00C70DDC" w:rsidRPr="00CC06E7" w:rsidRDefault="00C70DDC" w:rsidP="00CC06E7">
      <w:pPr>
        <w:pStyle w:val="ListParagraph"/>
        <w:ind w:left="1440"/>
        <w:rPr>
          <w:i/>
          <w:sz w:val="32"/>
          <w:lang w:eastAsia="zh-TW"/>
        </w:rPr>
      </w:pPr>
      <w:r>
        <w:rPr>
          <w:rFonts w:hint="eastAsia"/>
          <w:i/>
          <w:sz w:val="32"/>
          <w:lang w:eastAsia="zh-TW"/>
        </w:rPr>
        <w:t>如果你想</w:t>
      </w:r>
      <w:r w:rsidR="005F5062">
        <w:rPr>
          <w:rFonts w:hint="eastAsia"/>
          <w:i/>
          <w:sz w:val="32"/>
          <w:lang w:eastAsia="zh-TW"/>
        </w:rPr>
        <w:t>試較</w:t>
      </w:r>
      <w:r>
        <w:rPr>
          <w:rFonts w:hint="eastAsia"/>
          <w:i/>
          <w:sz w:val="32"/>
          <w:lang w:eastAsia="zh-TW"/>
        </w:rPr>
        <w:t>簡單的版本，就和我選一樣的類別，如果你很好奇</w:t>
      </w:r>
      <w:r w:rsidR="00BB247B">
        <w:rPr>
          <w:rFonts w:hint="eastAsia"/>
          <w:i/>
          <w:sz w:val="32"/>
          <w:lang w:eastAsia="zh-TW"/>
        </w:rPr>
        <w:t>想挑戰一下的話</w:t>
      </w:r>
      <w:r>
        <w:rPr>
          <w:rFonts w:hint="eastAsia"/>
          <w:i/>
          <w:sz w:val="32"/>
          <w:lang w:eastAsia="zh-TW"/>
        </w:rPr>
        <w:t>，就自己選三到五種不同的類型</w:t>
      </w:r>
      <w:r w:rsidR="00105891">
        <w:rPr>
          <w:rFonts w:hint="eastAsia"/>
          <w:i/>
          <w:sz w:val="32"/>
          <w:lang w:eastAsia="zh-TW"/>
        </w:rPr>
        <w:t>吧！</w:t>
      </w:r>
    </w:p>
    <w:p w14:paraId="1898939D" w14:textId="416442EE" w:rsidR="003A703E" w:rsidRDefault="003A703E" w:rsidP="00F941D3">
      <w:pPr>
        <w:pStyle w:val="ListParagraph"/>
        <w:ind w:firstLine="720"/>
        <w:rPr>
          <w:sz w:val="32"/>
        </w:rPr>
      </w:pPr>
      <w:r>
        <w:rPr>
          <w:sz w:val="32"/>
        </w:rPr>
        <w:t xml:space="preserve">Choose a few genres of books. </w:t>
      </w:r>
      <w:r w:rsidR="00950D90">
        <w:rPr>
          <w:sz w:val="32"/>
        </w:rPr>
        <w:br/>
      </w:r>
      <w:r w:rsidR="00950D90" w:rsidRPr="00950D90">
        <w:rPr>
          <w:i/>
          <w:sz w:val="32"/>
        </w:rPr>
        <w:t>“Genre” means the type of story</w:t>
      </w:r>
      <w:r w:rsidR="00950D90">
        <w:rPr>
          <w:sz w:val="32"/>
        </w:rPr>
        <w:t xml:space="preserve">. </w:t>
      </w:r>
      <w:r>
        <w:rPr>
          <w:sz w:val="32"/>
        </w:rPr>
        <w:br/>
      </w:r>
      <w:r w:rsidRPr="003A703E">
        <w:rPr>
          <w:i/>
          <w:sz w:val="32"/>
        </w:rPr>
        <w:t>For the rest of this worksheet, I’ll be using</w:t>
      </w:r>
      <w:r w:rsidR="00F103F6">
        <w:rPr>
          <w:i/>
          <w:sz w:val="32"/>
        </w:rPr>
        <w:t>:</w:t>
      </w:r>
      <w:r w:rsidRPr="003A703E">
        <w:rPr>
          <w:i/>
          <w:sz w:val="32"/>
        </w:rPr>
        <w:t xml:space="preserve"> </w:t>
      </w:r>
      <w:r w:rsidR="00F103F6">
        <w:rPr>
          <w:i/>
          <w:sz w:val="32"/>
        </w:rPr>
        <w:br/>
        <w:t xml:space="preserve">     </w:t>
      </w:r>
      <w:r w:rsidRPr="003A703E">
        <w:rPr>
          <w:i/>
          <w:sz w:val="32"/>
        </w:rPr>
        <w:t>“children</w:t>
      </w:r>
      <w:r w:rsidR="004543EA">
        <w:rPr>
          <w:i/>
          <w:sz w:val="32"/>
        </w:rPr>
        <w:t>’</w:t>
      </w:r>
      <w:r w:rsidRPr="003A703E">
        <w:rPr>
          <w:i/>
          <w:sz w:val="32"/>
        </w:rPr>
        <w:t xml:space="preserve">s”, “sci fi”, “romance” and “thriller”. </w:t>
      </w:r>
      <w:r w:rsidRPr="003A703E">
        <w:rPr>
          <w:i/>
          <w:sz w:val="32"/>
        </w:rPr>
        <w:br/>
      </w:r>
      <w:r w:rsidR="00F103F6">
        <w:rPr>
          <w:i/>
          <w:sz w:val="32"/>
        </w:rPr>
        <w:t xml:space="preserve">The project will be easier if you use these as well. But if you’re feeling adventurous, try choosing between 3 and 5 of your own instead! </w:t>
      </w:r>
      <w:r>
        <w:rPr>
          <w:i/>
          <w:sz w:val="32"/>
        </w:rPr>
        <w:br/>
      </w:r>
      <w:r w:rsidR="000A3D9F">
        <w:rPr>
          <w:sz w:val="32"/>
        </w:rPr>
        <w:br/>
      </w:r>
    </w:p>
    <w:p w14:paraId="6FDC1D6D" w14:textId="2DBC46A5" w:rsidR="00F941D3" w:rsidRDefault="00E8187E" w:rsidP="006812AE">
      <w:pPr>
        <w:pStyle w:val="ListParagraph"/>
        <w:numPr>
          <w:ilvl w:val="0"/>
          <w:numId w:val="1"/>
        </w:numPr>
        <w:rPr>
          <w:sz w:val="32"/>
        </w:rPr>
      </w:pPr>
      <w:r>
        <w:rPr>
          <w:rFonts w:hint="eastAsia"/>
          <w:sz w:val="32"/>
        </w:rPr>
        <w:lastRenderedPageBreak/>
        <w:t>點選</w:t>
      </w:r>
      <w:r>
        <w:rPr>
          <w:sz w:val="32"/>
        </w:rPr>
        <w:t>“</w:t>
      </w:r>
      <w:r w:rsidRPr="00F103F6">
        <w:rPr>
          <w:b/>
          <w:sz w:val="32"/>
        </w:rPr>
        <w:t>+ Add new label</w:t>
      </w:r>
      <w:r>
        <w:rPr>
          <w:sz w:val="32"/>
        </w:rPr>
        <w:t>”</w:t>
      </w:r>
      <w:r>
        <w:rPr>
          <w:rFonts w:hint="eastAsia"/>
          <w:sz w:val="32"/>
          <w:lang w:eastAsia="zh-TW"/>
        </w:rPr>
        <w:t>幫每種類別都新增一個方框</w:t>
      </w:r>
    </w:p>
    <w:p w14:paraId="4652E673" w14:textId="2E74C052" w:rsidR="00F103F6" w:rsidRDefault="003A703E" w:rsidP="00F941D3">
      <w:pPr>
        <w:pStyle w:val="ListParagraph"/>
        <w:ind w:firstLine="720"/>
        <w:rPr>
          <w:sz w:val="32"/>
        </w:rPr>
      </w:pPr>
      <w:r>
        <w:rPr>
          <w:sz w:val="32"/>
        </w:rPr>
        <w:t>Use the “</w:t>
      </w:r>
      <w:r w:rsidRPr="00F103F6">
        <w:rPr>
          <w:b/>
          <w:sz w:val="32"/>
        </w:rPr>
        <w:t>+ Add new label</w:t>
      </w:r>
      <w:r>
        <w:rPr>
          <w:sz w:val="32"/>
        </w:rPr>
        <w:t>” button to create a bucket for each genre of book you’re using.</w:t>
      </w:r>
      <w:r w:rsidR="00F103F6">
        <w:rPr>
          <w:sz w:val="32"/>
        </w:rPr>
        <w:br/>
      </w:r>
      <w:r w:rsidR="00F103F6" w:rsidRPr="00F103F6">
        <w:rPr>
          <w:noProof/>
          <w:sz w:val="32"/>
          <w:lang w:val="en-US" w:eastAsia="zh-TW"/>
        </w:rPr>
        <w:drawing>
          <wp:inline distT="0" distB="0" distL="0" distR="0" wp14:anchorId="7601FB63" wp14:editId="1EC74308">
            <wp:extent cx="5724144" cy="3167913"/>
            <wp:effectExtent l="25400" t="25400" r="16510" b="330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a:ext>
                      </a:extLst>
                    </a:blip>
                    <a:stretch>
                      <a:fillRect/>
                    </a:stretch>
                  </pic:blipFill>
                  <pic:spPr>
                    <a:xfrm>
                      <a:off x="0" y="0"/>
                      <a:ext cx="5724144" cy="3167913"/>
                    </a:xfrm>
                    <a:prstGeom prst="rect">
                      <a:avLst/>
                    </a:prstGeom>
                    <a:ln>
                      <a:solidFill>
                        <a:schemeClr val="accent1"/>
                      </a:solidFill>
                    </a:ln>
                  </pic:spPr>
                </pic:pic>
              </a:graphicData>
            </a:graphic>
          </wp:inline>
        </w:drawing>
      </w:r>
    </w:p>
    <w:p w14:paraId="6A61D49C" w14:textId="0696E7AF" w:rsidR="00F941D3" w:rsidRDefault="007E72CE" w:rsidP="006812AE">
      <w:pPr>
        <w:pStyle w:val="ListParagraph"/>
        <w:numPr>
          <w:ilvl w:val="0"/>
          <w:numId w:val="1"/>
        </w:numPr>
        <w:rPr>
          <w:sz w:val="32"/>
          <w:lang w:eastAsia="zh-TW"/>
        </w:rPr>
      </w:pPr>
      <w:r w:rsidRPr="008C398D">
        <w:rPr>
          <w:rFonts w:hint="eastAsia"/>
          <w:sz w:val="32"/>
          <w:lang w:eastAsia="zh-TW"/>
        </w:rPr>
        <w:t>開啟另一個網頁瀏覽器</w:t>
      </w:r>
      <w:r w:rsidR="00950857">
        <w:rPr>
          <w:rFonts w:hint="eastAsia"/>
          <w:sz w:val="32"/>
          <w:lang w:eastAsia="zh-TW"/>
        </w:rPr>
        <w:t>，調整兩個視窗大小（如下圖）</w:t>
      </w:r>
      <w:r>
        <w:rPr>
          <w:rFonts w:hint="eastAsia"/>
          <w:sz w:val="32"/>
          <w:lang w:eastAsia="zh-TW"/>
        </w:rPr>
        <w:t>，</w:t>
      </w:r>
      <w:r w:rsidR="00950857">
        <w:rPr>
          <w:rFonts w:hint="eastAsia"/>
          <w:sz w:val="32"/>
          <w:lang w:eastAsia="zh-TW"/>
        </w:rPr>
        <w:t>在新視窗中</w:t>
      </w:r>
      <w:r>
        <w:rPr>
          <w:rFonts w:hint="eastAsia"/>
          <w:sz w:val="32"/>
          <w:lang w:eastAsia="zh-TW"/>
        </w:rPr>
        <w:t>搜尋書封面的圖片</w:t>
      </w:r>
    </w:p>
    <w:p w14:paraId="560EA039" w14:textId="4719FF67" w:rsidR="007E72CE" w:rsidRPr="007E72CE" w:rsidRDefault="007E72CE" w:rsidP="007E72CE">
      <w:pPr>
        <w:pStyle w:val="ListParagraph"/>
        <w:ind w:left="1440"/>
        <w:rPr>
          <w:i/>
          <w:sz w:val="32"/>
          <w:lang w:val="en-US" w:eastAsia="zh-TW"/>
        </w:rPr>
      </w:pPr>
      <w:r>
        <w:rPr>
          <w:rFonts w:hint="eastAsia"/>
          <w:i/>
          <w:sz w:val="32"/>
          <w:lang w:eastAsia="zh-TW"/>
        </w:rPr>
        <w:t>你需要找到有書封面圖片的網站，例如圖書館，或者是賣書的網站（像是</w:t>
      </w:r>
      <w:r>
        <w:rPr>
          <w:i/>
          <w:sz w:val="32"/>
          <w:lang w:val="en-US" w:eastAsia="zh-TW"/>
        </w:rPr>
        <w:t>Amazon</w:t>
      </w:r>
      <w:r>
        <w:rPr>
          <w:rFonts w:hint="eastAsia"/>
          <w:i/>
          <w:sz w:val="32"/>
          <w:lang w:val="en-US" w:eastAsia="zh-TW"/>
        </w:rPr>
        <w:t>）。最好能找到有把書籍分類整理過的網站，這樣你蒐集圖片會輕鬆些</w:t>
      </w:r>
    </w:p>
    <w:p w14:paraId="4AD11078" w14:textId="5D9BDD01" w:rsidR="00F103F6" w:rsidRPr="00F103F6" w:rsidRDefault="00F103F6" w:rsidP="00F941D3">
      <w:pPr>
        <w:pStyle w:val="ListParagraph"/>
        <w:ind w:firstLine="720"/>
        <w:rPr>
          <w:sz w:val="32"/>
        </w:rPr>
      </w:pPr>
      <w:r>
        <w:rPr>
          <w:sz w:val="32"/>
        </w:rPr>
        <w:t>In a</w:t>
      </w:r>
      <w:r w:rsidR="006F3B95">
        <w:rPr>
          <w:sz w:val="32"/>
        </w:rPr>
        <w:t>nother web browser window</w:t>
      </w:r>
      <w:r>
        <w:rPr>
          <w:sz w:val="32"/>
        </w:rPr>
        <w:t>, find pictures of book covers.</w:t>
      </w:r>
      <w:r>
        <w:rPr>
          <w:sz w:val="32"/>
        </w:rPr>
        <w:br/>
      </w:r>
      <w:r>
        <w:rPr>
          <w:i/>
          <w:sz w:val="32"/>
        </w:rPr>
        <w:t xml:space="preserve">You need to find a website of pictures of book covers. This could be a library website, or a site that sells books like Amazon. </w:t>
      </w:r>
      <w:r w:rsidR="00950D90">
        <w:rPr>
          <w:i/>
          <w:sz w:val="32"/>
        </w:rPr>
        <w:t xml:space="preserve">Find a site that </w:t>
      </w:r>
      <w:r w:rsidR="002245B8">
        <w:rPr>
          <w:i/>
          <w:sz w:val="32"/>
        </w:rPr>
        <w:t>arranges</w:t>
      </w:r>
      <w:r w:rsidR="00950D90">
        <w:rPr>
          <w:i/>
          <w:sz w:val="32"/>
        </w:rPr>
        <w:t xml:space="preserve"> books by genre already to make it easier for you.</w:t>
      </w:r>
      <w:r>
        <w:rPr>
          <w:sz w:val="32"/>
        </w:rPr>
        <w:br/>
      </w:r>
      <w:r w:rsidR="002245B8">
        <w:rPr>
          <w:i/>
          <w:sz w:val="32"/>
        </w:rPr>
        <w:t>Resize</w:t>
      </w:r>
      <w:r w:rsidR="00BD71FE" w:rsidRPr="006953E8">
        <w:rPr>
          <w:i/>
          <w:sz w:val="32"/>
        </w:rPr>
        <w:t xml:space="preserve"> the windows so your training buckets are next to the book site.</w:t>
      </w:r>
      <w:r w:rsidR="006953E8" w:rsidRPr="006953E8">
        <w:rPr>
          <w:i/>
          <w:sz w:val="32"/>
        </w:rPr>
        <w:br/>
      </w:r>
      <w:r w:rsidR="006953E8" w:rsidRPr="006953E8">
        <w:rPr>
          <w:noProof/>
          <w:sz w:val="32"/>
          <w:lang w:val="en-US" w:eastAsia="zh-TW"/>
        </w:rPr>
        <w:lastRenderedPageBreak/>
        <w:drawing>
          <wp:inline distT="0" distB="0" distL="0" distR="0" wp14:anchorId="2A43AF3E" wp14:editId="47E7BF44">
            <wp:extent cx="5832000" cy="3236056"/>
            <wp:effectExtent l="12700" t="12700" r="1016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cstate="print">
                      <a:extLst>
                        <a:ext uri="{28A0092B-C50C-407E-A947-70E740481C1C}">
                          <a14:useLocalDpi xmlns:a14="http://schemas.microsoft.com/office/drawing/2010/main"/>
                        </a:ext>
                      </a:extLst>
                    </a:blip>
                    <a:stretch>
                      <a:fillRect/>
                    </a:stretch>
                  </pic:blipFill>
                  <pic:spPr>
                    <a:xfrm>
                      <a:off x="0" y="0"/>
                      <a:ext cx="5832000" cy="3236056"/>
                    </a:xfrm>
                    <a:prstGeom prst="rect">
                      <a:avLst/>
                    </a:prstGeom>
                    <a:ln>
                      <a:solidFill>
                        <a:schemeClr val="accent1"/>
                      </a:solidFill>
                    </a:ln>
                  </pic:spPr>
                </pic:pic>
              </a:graphicData>
            </a:graphic>
          </wp:inline>
        </w:drawing>
      </w:r>
      <w:r>
        <w:rPr>
          <w:sz w:val="32"/>
        </w:rPr>
        <w:br/>
      </w:r>
    </w:p>
    <w:p w14:paraId="462641CF" w14:textId="24658029" w:rsidR="00F941D3" w:rsidRDefault="009D1150" w:rsidP="00A61436">
      <w:pPr>
        <w:pStyle w:val="ListParagraph"/>
        <w:numPr>
          <w:ilvl w:val="0"/>
          <w:numId w:val="1"/>
        </w:numPr>
        <w:rPr>
          <w:sz w:val="32"/>
          <w:lang w:eastAsia="zh-TW"/>
        </w:rPr>
      </w:pPr>
      <w:r>
        <w:rPr>
          <w:rFonts w:hint="eastAsia"/>
          <w:sz w:val="32"/>
          <w:lang w:eastAsia="zh-TW"/>
        </w:rPr>
        <w:t>依照你決定的類型蒐集書封面圖片，將好的範例圖片拖曳到方框中，每個種類大約</w:t>
      </w:r>
      <w:r>
        <w:rPr>
          <w:sz w:val="32"/>
          <w:lang w:val="en-US" w:eastAsia="zh-TW"/>
        </w:rPr>
        <w:t>20</w:t>
      </w:r>
      <w:r>
        <w:rPr>
          <w:rFonts w:hint="eastAsia"/>
          <w:sz w:val="32"/>
          <w:lang w:val="en-US" w:eastAsia="zh-TW"/>
        </w:rPr>
        <w:t>張範例圖片。</w:t>
      </w:r>
    </w:p>
    <w:p w14:paraId="7348B09A" w14:textId="4247A68B" w:rsidR="00A61436" w:rsidRPr="000A3D9F" w:rsidRDefault="00504EDC" w:rsidP="00F941D3">
      <w:pPr>
        <w:pStyle w:val="ListParagraph"/>
        <w:ind w:firstLine="720"/>
        <w:rPr>
          <w:sz w:val="32"/>
        </w:rPr>
      </w:pPr>
      <w:r>
        <w:rPr>
          <w:sz w:val="32"/>
        </w:rPr>
        <w:t xml:space="preserve">Find pictures of book covers in each genre you’ve chosen. Drag the best examples into the buckets in your training page. </w:t>
      </w:r>
      <w:r w:rsidR="00D12852">
        <w:rPr>
          <w:sz w:val="32"/>
        </w:rPr>
        <w:br/>
      </w:r>
      <w:r w:rsidR="00D12852" w:rsidRPr="00D12852">
        <w:rPr>
          <w:i/>
          <w:sz w:val="32"/>
        </w:rPr>
        <w:t>Try and find about 20 examples of each genre.</w:t>
      </w:r>
      <w:r w:rsidR="00D12852">
        <w:rPr>
          <w:sz w:val="32"/>
        </w:rPr>
        <w:t xml:space="preserve"> </w:t>
      </w:r>
      <w:r>
        <w:rPr>
          <w:sz w:val="32"/>
        </w:rPr>
        <w:br/>
      </w:r>
      <w:r w:rsidR="00CA2261" w:rsidRPr="00CA2261">
        <w:rPr>
          <w:noProof/>
          <w:sz w:val="32"/>
          <w:lang w:val="en-US" w:eastAsia="zh-TW"/>
        </w:rPr>
        <w:drawing>
          <wp:inline distT="0" distB="0" distL="0" distR="0" wp14:anchorId="51CCFD9C" wp14:editId="64353819">
            <wp:extent cx="5853600" cy="3219480"/>
            <wp:effectExtent l="12700" t="12700" r="13970" b="635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853600" cy="3219480"/>
                    </a:xfrm>
                    <a:prstGeom prst="rect">
                      <a:avLst/>
                    </a:prstGeom>
                    <a:ln>
                      <a:solidFill>
                        <a:schemeClr val="accent1"/>
                      </a:solidFill>
                    </a:ln>
                  </pic:spPr>
                </pic:pic>
              </a:graphicData>
            </a:graphic>
          </wp:inline>
        </w:drawing>
      </w:r>
    </w:p>
    <w:p w14:paraId="44B77392" w14:textId="42B2A9F3" w:rsidR="00F941D3" w:rsidRDefault="009D1150" w:rsidP="00B2217E">
      <w:pPr>
        <w:pStyle w:val="ListParagraph"/>
        <w:numPr>
          <w:ilvl w:val="0"/>
          <w:numId w:val="1"/>
        </w:numPr>
        <w:rPr>
          <w:sz w:val="32"/>
          <w:lang w:eastAsia="zh-TW"/>
        </w:rPr>
      </w:pPr>
      <w:r>
        <w:rPr>
          <w:rFonts w:hint="eastAsia"/>
          <w:sz w:val="32"/>
          <w:lang w:eastAsia="zh-TW"/>
        </w:rPr>
        <w:t>將等等要用來測試的圖片儲存到電腦，每個類別的書籍都要。</w:t>
      </w:r>
    </w:p>
    <w:p w14:paraId="5B2E9662" w14:textId="684CF6E8" w:rsidR="009D1150" w:rsidRDefault="009D1150" w:rsidP="009D1150">
      <w:pPr>
        <w:pStyle w:val="ListParagraph"/>
        <w:ind w:left="1440"/>
        <w:rPr>
          <w:i/>
          <w:sz w:val="32"/>
          <w:lang w:eastAsia="zh-TW"/>
        </w:rPr>
      </w:pPr>
      <w:r>
        <w:rPr>
          <w:rFonts w:hint="eastAsia"/>
          <w:i/>
          <w:sz w:val="32"/>
          <w:lang w:eastAsia="zh-TW"/>
        </w:rPr>
        <w:t>如果你不知道如何儲存圖片，請你的老師幫忙。</w:t>
      </w:r>
    </w:p>
    <w:p w14:paraId="6BA91957" w14:textId="2AF50291" w:rsidR="009D1150" w:rsidRPr="009D1150" w:rsidRDefault="009D1150" w:rsidP="009D1150">
      <w:pPr>
        <w:pStyle w:val="ListParagraph"/>
        <w:ind w:left="1440"/>
        <w:rPr>
          <w:i/>
          <w:sz w:val="32"/>
          <w:lang w:val="en-US" w:eastAsia="zh-TW"/>
        </w:rPr>
      </w:pPr>
      <w:r>
        <w:rPr>
          <w:rFonts w:hint="eastAsia"/>
          <w:i/>
          <w:sz w:val="32"/>
          <w:lang w:eastAsia="zh-TW"/>
        </w:rPr>
        <w:t>用來測試的圖片不可以和步驟</w:t>
      </w:r>
      <w:r>
        <w:rPr>
          <w:i/>
          <w:sz w:val="32"/>
          <w:lang w:val="en-US" w:eastAsia="zh-TW"/>
        </w:rPr>
        <w:t>12</w:t>
      </w:r>
      <w:r>
        <w:rPr>
          <w:rFonts w:hint="eastAsia"/>
          <w:i/>
          <w:sz w:val="32"/>
          <w:lang w:val="en-US" w:eastAsia="zh-TW"/>
        </w:rPr>
        <w:t>中用來訓練的圖片重複！</w:t>
      </w:r>
    </w:p>
    <w:p w14:paraId="4549D871" w14:textId="5783F98A" w:rsidR="00B2217E" w:rsidRPr="00E21E75" w:rsidRDefault="00B2217E" w:rsidP="00F941D3">
      <w:pPr>
        <w:pStyle w:val="ListParagraph"/>
        <w:ind w:firstLine="720"/>
        <w:rPr>
          <w:sz w:val="32"/>
        </w:rPr>
      </w:pPr>
      <w:r>
        <w:rPr>
          <w:sz w:val="32"/>
        </w:rPr>
        <w:lastRenderedPageBreak/>
        <w:t xml:space="preserve">Save some different pictures of book covers to </w:t>
      </w:r>
      <w:r w:rsidR="002245B8">
        <w:rPr>
          <w:sz w:val="32"/>
        </w:rPr>
        <w:t>your computer</w:t>
      </w:r>
      <w:r>
        <w:rPr>
          <w:sz w:val="32"/>
        </w:rPr>
        <w:t xml:space="preserve">. </w:t>
      </w:r>
      <w:r>
        <w:rPr>
          <w:sz w:val="32"/>
        </w:rPr>
        <w:br/>
      </w:r>
      <w:r w:rsidRPr="00B2217E">
        <w:rPr>
          <w:i/>
          <w:sz w:val="32"/>
        </w:rPr>
        <w:t>Ask your teacher or group leader if you’re not sure how to save a picture from a website.</w:t>
      </w:r>
      <w:r>
        <w:rPr>
          <w:sz w:val="32"/>
        </w:rPr>
        <w:t xml:space="preserve"> </w:t>
      </w:r>
      <w:r>
        <w:rPr>
          <w:sz w:val="32"/>
        </w:rPr>
        <w:br/>
      </w:r>
      <w:r w:rsidRPr="00B2217E">
        <w:rPr>
          <w:i/>
          <w:sz w:val="32"/>
        </w:rPr>
        <w:t xml:space="preserve">These are the pictures that you’ll use to test the computer with. </w:t>
      </w:r>
      <w:r w:rsidR="007C673E">
        <w:rPr>
          <w:i/>
          <w:sz w:val="32"/>
        </w:rPr>
        <w:t xml:space="preserve">You need </w:t>
      </w:r>
      <w:r w:rsidR="005A6B54">
        <w:rPr>
          <w:i/>
          <w:sz w:val="32"/>
        </w:rPr>
        <w:t xml:space="preserve">some of each of your four genres. </w:t>
      </w:r>
      <w:r w:rsidRPr="00B2217E">
        <w:rPr>
          <w:i/>
          <w:sz w:val="32"/>
        </w:rPr>
        <w:t xml:space="preserve">It’s important that none of these are </w:t>
      </w:r>
      <w:r>
        <w:rPr>
          <w:i/>
          <w:sz w:val="32"/>
        </w:rPr>
        <w:t>the same as the covers you</w:t>
      </w:r>
      <w:r w:rsidR="000A3D9F">
        <w:rPr>
          <w:i/>
          <w:sz w:val="32"/>
        </w:rPr>
        <w:t xml:space="preserve"> gave to the computer in step 12</w:t>
      </w:r>
      <w:r>
        <w:rPr>
          <w:i/>
          <w:sz w:val="32"/>
        </w:rPr>
        <w:t xml:space="preserve">.  </w:t>
      </w:r>
      <w:r>
        <w:rPr>
          <w:sz w:val="32"/>
        </w:rPr>
        <w:t xml:space="preserve"> </w:t>
      </w:r>
      <w:r>
        <w:rPr>
          <w:sz w:val="32"/>
        </w:rPr>
        <w:br/>
      </w:r>
      <w:r w:rsidRPr="00B2217E">
        <w:rPr>
          <w:noProof/>
          <w:sz w:val="32"/>
          <w:lang w:val="en-US" w:eastAsia="zh-TW"/>
        </w:rPr>
        <w:drawing>
          <wp:inline distT="0" distB="0" distL="0" distR="0" wp14:anchorId="465A2AAF" wp14:editId="6E0C2D90">
            <wp:extent cx="5832000" cy="2297162"/>
            <wp:effectExtent l="12700" t="12700" r="10160" b="1460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a:stretch/>
                  </pic:blipFill>
                  <pic:spPr bwMode="auto">
                    <a:xfrm>
                      <a:off x="0" y="0"/>
                      <a:ext cx="5832000" cy="229716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sz w:val="32"/>
        </w:rPr>
        <w:br/>
      </w:r>
      <w:r w:rsidR="00E21E75">
        <w:rPr>
          <w:sz w:val="32"/>
        </w:rPr>
        <w:br/>
      </w:r>
    </w:p>
    <w:p w14:paraId="4CD98BEB" w14:textId="5B00E78C" w:rsidR="00F941D3" w:rsidRDefault="009D1150" w:rsidP="00D12852">
      <w:pPr>
        <w:pStyle w:val="ListParagraph"/>
        <w:numPr>
          <w:ilvl w:val="0"/>
          <w:numId w:val="1"/>
        </w:numPr>
        <w:rPr>
          <w:sz w:val="32"/>
        </w:rPr>
      </w:pPr>
      <w:r>
        <w:rPr>
          <w:rFonts w:hint="eastAsia"/>
          <w:sz w:val="32"/>
        </w:rPr>
        <w:t>點選</w:t>
      </w:r>
      <w:r>
        <w:rPr>
          <w:sz w:val="32"/>
        </w:rPr>
        <w:t>“</w:t>
      </w:r>
      <w:r w:rsidRPr="00E16015">
        <w:rPr>
          <w:b/>
          <w:sz w:val="32"/>
        </w:rPr>
        <w:t>&lt; Back to project</w:t>
      </w:r>
      <w:r w:rsidRPr="00E16015">
        <w:rPr>
          <w:sz w:val="32"/>
        </w:rPr>
        <w:t>”</w:t>
      </w:r>
      <w:r>
        <w:rPr>
          <w:rFonts w:hint="eastAsia"/>
          <w:sz w:val="32"/>
          <w:lang w:eastAsia="zh-TW"/>
        </w:rPr>
        <w:t>，再點選</w:t>
      </w:r>
      <w:r>
        <w:rPr>
          <w:sz w:val="32"/>
        </w:rPr>
        <w:t>“</w:t>
      </w:r>
      <w:r w:rsidRPr="00175222">
        <w:rPr>
          <w:b/>
          <w:sz w:val="32"/>
        </w:rPr>
        <w:t xml:space="preserve">Learn &amp; </w:t>
      </w:r>
      <w:r>
        <w:rPr>
          <w:b/>
          <w:sz w:val="32"/>
        </w:rPr>
        <w:t>Test</w:t>
      </w:r>
      <w:r>
        <w:rPr>
          <w:sz w:val="32"/>
        </w:rPr>
        <w:t>”</w:t>
      </w:r>
    </w:p>
    <w:p w14:paraId="3FC729C2" w14:textId="1CADA986" w:rsidR="00D12852" w:rsidRPr="00E21E75" w:rsidRDefault="00D12852" w:rsidP="00F941D3">
      <w:pPr>
        <w:pStyle w:val="ListParagraph"/>
        <w:ind w:firstLine="720"/>
        <w:rPr>
          <w:sz w:val="32"/>
        </w:rPr>
      </w:pPr>
      <w:r>
        <w:rPr>
          <w:sz w:val="32"/>
        </w:rPr>
        <w:t>Click the “</w:t>
      </w:r>
      <w:r w:rsidRPr="00175222">
        <w:rPr>
          <w:b/>
          <w:sz w:val="32"/>
        </w:rPr>
        <w:t>&lt; Back to project</w:t>
      </w:r>
      <w:r>
        <w:rPr>
          <w:sz w:val="32"/>
        </w:rPr>
        <w:t xml:space="preserve">” link. </w:t>
      </w:r>
      <w:r w:rsidR="00353256">
        <w:rPr>
          <w:sz w:val="32"/>
        </w:rPr>
        <w:t xml:space="preserve"> </w:t>
      </w:r>
      <w:r>
        <w:rPr>
          <w:sz w:val="32"/>
        </w:rPr>
        <w:t>Then click “</w:t>
      </w:r>
      <w:r w:rsidRPr="00175222">
        <w:rPr>
          <w:b/>
          <w:sz w:val="32"/>
        </w:rPr>
        <w:t xml:space="preserve">Learn &amp; </w:t>
      </w:r>
      <w:r w:rsidR="008C2B5C">
        <w:rPr>
          <w:b/>
          <w:sz w:val="32"/>
        </w:rPr>
        <w:t>Test</w:t>
      </w:r>
      <w:r>
        <w:rPr>
          <w:sz w:val="32"/>
        </w:rPr>
        <w:t xml:space="preserve">”. </w:t>
      </w:r>
      <w:r>
        <w:rPr>
          <w:sz w:val="32"/>
        </w:rPr>
        <w:br/>
      </w:r>
    </w:p>
    <w:p w14:paraId="50D99514" w14:textId="1C1429DA" w:rsidR="00F941D3" w:rsidRDefault="002A3104" w:rsidP="006812AE">
      <w:pPr>
        <w:pStyle w:val="ListParagraph"/>
        <w:numPr>
          <w:ilvl w:val="0"/>
          <w:numId w:val="1"/>
        </w:numPr>
        <w:rPr>
          <w:sz w:val="32"/>
        </w:rPr>
      </w:pPr>
      <w:r>
        <w:rPr>
          <w:rFonts w:hint="eastAsia"/>
          <w:sz w:val="32"/>
          <w:lang w:eastAsia="zh-TW"/>
        </w:rPr>
        <w:t>點選</w:t>
      </w:r>
      <w:r w:rsidRPr="00511CC1">
        <w:rPr>
          <w:sz w:val="32"/>
        </w:rPr>
        <w:t>“</w:t>
      </w:r>
      <w:r>
        <w:rPr>
          <w:b/>
          <w:sz w:val="32"/>
        </w:rPr>
        <w:t>Train new machine learning model</w:t>
      </w:r>
      <w:r w:rsidRPr="00511CC1">
        <w:rPr>
          <w:sz w:val="32"/>
        </w:rPr>
        <w:t>”</w:t>
      </w:r>
      <w:r>
        <w:rPr>
          <w:rFonts w:hint="eastAsia"/>
          <w:sz w:val="32"/>
          <w:lang w:eastAsia="zh-TW"/>
        </w:rPr>
        <w:t>按鈕</w:t>
      </w:r>
    </w:p>
    <w:p w14:paraId="1B30D57E" w14:textId="4251F965" w:rsidR="00E31263" w:rsidRPr="00E31263" w:rsidRDefault="00E31263" w:rsidP="00E31263">
      <w:pPr>
        <w:pStyle w:val="ListParagraph"/>
        <w:ind w:left="1440"/>
        <w:rPr>
          <w:i/>
          <w:sz w:val="32"/>
          <w:lang w:eastAsia="zh-TW"/>
        </w:rPr>
      </w:pPr>
      <w:r>
        <w:rPr>
          <w:rFonts w:hint="eastAsia"/>
          <w:i/>
          <w:sz w:val="32"/>
          <w:lang w:eastAsia="zh-TW"/>
        </w:rPr>
        <w:t>當收集到夠多的範例，電腦就會從這些例子開始學習如何分辨</w:t>
      </w:r>
      <w:r w:rsidR="00FE2E56">
        <w:rPr>
          <w:rFonts w:hint="eastAsia"/>
          <w:i/>
          <w:sz w:val="32"/>
          <w:lang w:eastAsia="zh-TW"/>
        </w:rPr>
        <w:t>書的封面</w:t>
      </w:r>
    </w:p>
    <w:p w14:paraId="363C67DF" w14:textId="463910E2" w:rsidR="00175222" w:rsidRDefault="00CA2261" w:rsidP="00F941D3">
      <w:pPr>
        <w:pStyle w:val="ListParagraph"/>
        <w:rPr>
          <w:sz w:val="32"/>
        </w:rPr>
      </w:pPr>
      <w:r>
        <w:rPr>
          <w:noProof/>
          <w:sz w:val="32"/>
          <w:lang w:val="en-US" w:eastAsia="zh-TW"/>
        </w:rPr>
        <mc:AlternateContent>
          <mc:Choice Requires="wps">
            <w:drawing>
              <wp:anchor distT="0" distB="0" distL="114300" distR="114300" simplePos="0" relativeHeight="251680768" behindDoc="0" locked="0" layoutInCell="1" allowOverlap="1" wp14:anchorId="7A8C7133" wp14:editId="72AC6096">
                <wp:simplePos x="0" y="0"/>
                <wp:positionH relativeFrom="column">
                  <wp:posOffset>2311898</wp:posOffset>
                </wp:positionH>
                <wp:positionV relativeFrom="paragraph">
                  <wp:posOffset>2876783</wp:posOffset>
                </wp:positionV>
                <wp:extent cx="1840375" cy="812438"/>
                <wp:effectExtent l="25400" t="50800" r="13970" b="51435"/>
                <wp:wrapNone/>
                <wp:docPr id="18" name="Straight Connector 18"/>
                <wp:cNvGraphicFramePr/>
                <a:graphic xmlns:a="http://schemas.openxmlformats.org/drawingml/2006/main">
                  <a:graphicData uri="http://schemas.microsoft.com/office/word/2010/wordprocessingShape">
                    <wps:wsp>
                      <wps:cNvCnPr/>
                      <wps:spPr>
                        <a:xfrm flipH="1">
                          <a:off x="0" y="0"/>
                          <a:ext cx="1840375" cy="8124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8" o:spid="_x0000_s1026" style="position:absolute;flip:x;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05pt,226.5pt" to="326.95pt,29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" strokecolor="#4472c4 [3204]" strokeweight="7.5pt">
                <v:stroke endarrow="block" joinstyle="miter"/>
              </v:line>
            </w:pict>
          </mc:Fallback>
        </mc:AlternateContent>
      </w:r>
      <w:r w:rsidR="00F941D3">
        <w:rPr>
          <w:rFonts w:hint="eastAsia"/>
          <w:sz w:val="32"/>
          <w:lang w:eastAsia="zh-TW"/>
        </w:rPr>
        <w:tab/>
      </w:r>
      <w:r w:rsidR="00175222">
        <w:rPr>
          <w:sz w:val="32"/>
        </w:rPr>
        <w:t>Click “</w:t>
      </w:r>
      <w:r w:rsidR="00175222" w:rsidRPr="00175222">
        <w:rPr>
          <w:b/>
          <w:sz w:val="32"/>
        </w:rPr>
        <w:t>Train new machine learning model</w:t>
      </w:r>
      <w:r w:rsidR="00175222">
        <w:rPr>
          <w:sz w:val="32"/>
        </w:rPr>
        <w:t>”.</w:t>
      </w:r>
      <w:r w:rsidR="00175222">
        <w:rPr>
          <w:sz w:val="32"/>
        </w:rPr>
        <w:br/>
      </w:r>
      <w:r w:rsidR="00175222" w:rsidRPr="00731986">
        <w:rPr>
          <w:i/>
          <w:sz w:val="32"/>
        </w:rPr>
        <w:t xml:space="preserve">As long as you’ve collected enough examples, the computer should start </w:t>
      </w:r>
      <w:r w:rsidR="00175222" w:rsidRPr="00731986">
        <w:rPr>
          <w:i/>
          <w:sz w:val="32"/>
        </w:rPr>
        <w:lastRenderedPageBreak/>
        <w:t xml:space="preserve">to learn how to recognise </w:t>
      </w:r>
      <w:r w:rsidR="00175222">
        <w:rPr>
          <w:i/>
          <w:sz w:val="32"/>
        </w:rPr>
        <w:t>covers</w:t>
      </w:r>
      <w:r w:rsidR="00175222" w:rsidRPr="00731986">
        <w:rPr>
          <w:i/>
          <w:sz w:val="32"/>
        </w:rPr>
        <w:t xml:space="preserve"> from the examples you’ve given to it</w:t>
      </w:r>
      <w:r w:rsidR="00175222">
        <w:rPr>
          <w:i/>
          <w:sz w:val="32"/>
        </w:rPr>
        <w:t>.</w:t>
      </w:r>
      <w:r w:rsidR="00175222">
        <w:rPr>
          <w:sz w:val="32"/>
        </w:rPr>
        <w:br/>
      </w:r>
      <w:r w:rsidRPr="00CA2261">
        <w:rPr>
          <w:noProof/>
          <w:sz w:val="32"/>
          <w:lang w:val="en-US" w:eastAsia="zh-TW"/>
        </w:rPr>
        <w:drawing>
          <wp:inline distT="0" distB="0" distL="0" distR="0" wp14:anchorId="2FEBDF95" wp14:editId="6FF7E65D">
            <wp:extent cx="5853600" cy="3109866"/>
            <wp:effectExtent l="12700" t="12700" r="13970" b="146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853600" cy="310986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649882B" w14:textId="44147825" w:rsidR="00F941D3" w:rsidRDefault="00381FB7" w:rsidP="006812AE">
      <w:pPr>
        <w:pStyle w:val="ListParagraph"/>
        <w:numPr>
          <w:ilvl w:val="0"/>
          <w:numId w:val="1"/>
        </w:numPr>
        <w:rPr>
          <w:sz w:val="32"/>
          <w:lang w:eastAsia="zh-TW"/>
        </w:rPr>
      </w:pPr>
      <w:r>
        <w:rPr>
          <w:rFonts w:hint="eastAsia"/>
          <w:sz w:val="32"/>
          <w:lang w:eastAsia="zh-TW"/>
        </w:rPr>
        <w:t>等待訓練完成，這可能會需要幾分鐘的時間</w:t>
      </w:r>
    </w:p>
    <w:p w14:paraId="2C8DA710" w14:textId="44CC3082" w:rsidR="00353256" w:rsidRDefault="00353256" w:rsidP="00F941D3">
      <w:pPr>
        <w:pStyle w:val="ListParagraph"/>
        <w:ind w:firstLine="720"/>
        <w:rPr>
          <w:sz w:val="32"/>
        </w:rPr>
      </w:pPr>
      <w:r>
        <w:rPr>
          <w:sz w:val="32"/>
        </w:rPr>
        <w:t>Wait for the training to complete. This might take a few minutes.</w:t>
      </w:r>
      <w:r>
        <w:rPr>
          <w:sz w:val="32"/>
        </w:rPr>
        <w:br/>
      </w:r>
    </w:p>
    <w:p w14:paraId="1DF999D6" w14:textId="7C2C9E00" w:rsidR="00F941D3" w:rsidRDefault="00381FB7" w:rsidP="006C3148">
      <w:pPr>
        <w:pStyle w:val="ListParagraph"/>
        <w:numPr>
          <w:ilvl w:val="0"/>
          <w:numId w:val="1"/>
        </w:numPr>
        <w:rPr>
          <w:sz w:val="32"/>
        </w:rPr>
      </w:pPr>
      <w:r>
        <w:rPr>
          <w:rFonts w:hint="eastAsia"/>
          <w:sz w:val="32"/>
          <w:lang w:eastAsia="zh-TW"/>
        </w:rPr>
        <w:t>點選</w:t>
      </w:r>
      <w:r>
        <w:rPr>
          <w:sz w:val="32"/>
        </w:rPr>
        <w:t>“</w:t>
      </w:r>
      <w:r w:rsidRPr="00E16015">
        <w:rPr>
          <w:b/>
          <w:sz w:val="32"/>
        </w:rPr>
        <w:t>&lt; Back to project</w:t>
      </w:r>
      <w:r>
        <w:rPr>
          <w:sz w:val="32"/>
        </w:rPr>
        <w:t>”</w:t>
      </w:r>
    </w:p>
    <w:p w14:paraId="0EC9F35A" w14:textId="67A3D412" w:rsidR="003C1028" w:rsidRDefault="006C3148" w:rsidP="00F941D3">
      <w:pPr>
        <w:pStyle w:val="ListParagraph"/>
        <w:ind w:firstLine="720"/>
        <w:rPr>
          <w:sz w:val="32"/>
        </w:rPr>
      </w:pPr>
      <w:r>
        <w:rPr>
          <w:sz w:val="32"/>
        </w:rPr>
        <w:t>Click the “</w:t>
      </w:r>
      <w:r w:rsidRPr="006C3148">
        <w:rPr>
          <w:b/>
          <w:sz w:val="32"/>
        </w:rPr>
        <w:t>&lt; Back to project link</w:t>
      </w:r>
      <w:r w:rsidR="003C1028">
        <w:rPr>
          <w:sz w:val="32"/>
        </w:rPr>
        <w:t>”</w:t>
      </w:r>
      <w:r w:rsidR="003C1028">
        <w:rPr>
          <w:sz w:val="32"/>
        </w:rPr>
        <w:br/>
      </w:r>
    </w:p>
    <w:p w14:paraId="0B8F73C6" w14:textId="680A418D" w:rsidR="00F941D3" w:rsidRDefault="00F30B8D" w:rsidP="006C3148">
      <w:pPr>
        <w:pStyle w:val="ListParagraph"/>
        <w:numPr>
          <w:ilvl w:val="0"/>
          <w:numId w:val="1"/>
        </w:numPr>
        <w:rPr>
          <w:sz w:val="32"/>
        </w:rPr>
      </w:pPr>
      <w:r>
        <w:rPr>
          <w:rFonts w:hint="eastAsia"/>
          <w:sz w:val="32"/>
          <w:lang w:eastAsia="zh-TW"/>
        </w:rPr>
        <w:t>點選</w:t>
      </w:r>
      <w:r>
        <w:rPr>
          <w:sz w:val="32"/>
        </w:rPr>
        <w:t>“</w:t>
      </w:r>
      <w:r w:rsidRPr="000E4383">
        <w:rPr>
          <w:b/>
          <w:sz w:val="32"/>
        </w:rPr>
        <w:t>Make</w:t>
      </w:r>
      <w:r>
        <w:rPr>
          <w:sz w:val="32"/>
        </w:rPr>
        <w:t>”</w:t>
      </w:r>
      <w:r>
        <w:rPr>
          <w:rFonts w:hint="eastAsia"/>
          <w:sz w:val="32"/>
          <w:lang w:eastAsia="zh-TW"/>
        </w:rPr>
        <w:t>按鈕，選擇</w:t>
      </w:r>
      <w:r>
        <w:rPr>
          <w:sz w:val="32"/>
        </w:rPr>
        <w:t>“</w:t>
      </w:r>
      <w:r w:rsidRPr="006C3148">
        <w:rPr>
          <w:b/>
          <w:sz w:val="32"/>
        </w:rPr>
        <w:t>Scratch</w:t>
      </w:r>
      <w:r>
        <w:rPr>
          <w:sz w:val="32"/>
        </w:rPr>
        <w:t>”</w:t>
      </w:r>
      <w:r>
        <w:rPr>
          <w:rFonts w:hint="eastAsia"/>
          <w:sz w:val="32"/>
          <w:lang w:eastAsia="zh-TW"/>
        </w:rPr>
        <w:t>並點選</w:t>
      </w:r>
      <w:r>
        <w:rPr>
          <w:sz w:val="32"/>
        </w:rPr>
        <w:t>“</w:t>
      </w:r>
      <w:r w:rsidRPr="003C1028">
        <w:rPr>
          <w:b/>
          <w:sz w:val="32"/>
        </w:rPr>
        <w:t>Open in Scratch</w:t>
      </w:r>
      <w:r>
        <w:rPr>
          <w:sz w:val="32"/>
        </w:rPr>
        <w:t>”</w:t>
      </w:r>
    </w:p>
    <w:p w14:paraId="110B0F56" w14:textId="19591BEB" w:rsidR="00A611EC" w:rsidRPr="006C3148" w:rsidRDefault="003C1028" w:rsidP="00F941D3">
      <w:pPr>
        <w:pStyle w:val="ListParagraph"/>
        <w:rPr>
          <w:sz w:val="32"/>
        </w:rPr>
      </w:pPr>
      <w:r>
        <w:rPr>
          <w:noProof/>
          <w:sz w:val="32"/>
          <w:lang w:val="en-US" w:eastAsia="zh-TW"/>
        </w:rPr>
        <mc:AlternateContent>
          <mc:Choice Requires="wps">
            <w:drawing>
              <wp:anchor distT="0" distB="0" distL="114300" distR="114300" simplePos="0" relativeHeight="251682816" behindDoc="0" locked="0" layoutInCell="1" allowOverlap="1" wp14:anchorId="1AA03E08" wp14:editId="119DBE2D">
                <wp:simplePos x="0" y="0"/>
                <wp:positionH relativeFrom="column">
                  <wp:posOffset>1168376</wp:posOffset>
                </wp:positionH>
                <wp:positionV relativeFrom="paragraph">
                  <wp:posOffset>990970</wp:posOffset>
                </wp:positionV>
                <wp:extent cx="2092928" cy="275220"/>
                <wp:effectExtent l="0" t="139700" r="15875" b="55245"/>
                <wp:wrapNone/>
                <wp:docPr id="22" name="Straight Connector 22"/>
                <wp:cNvGraphicFramePr/>
                <a:graphic xmlns:a="http://schemas.openxmlformats.org/drawingml/2006/main">
                  <a:graphicData uri="http://schemas.microsoft.com/office/word/2010/wordprocessingShape">
                    <wps:wsp>
                      <wps:cNvCnPr/>
                      <wps:spPr>
                        <a:xfrm flipH="1" flipV="1">
                          <a:off x="0" y="0"/>
                          <a:ext cx="2092928" cy="2752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2"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pt,78.05pt" to="256.8pt,99.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" strokecolor="#4472c4 [3204]" strokeweight="7.5pt">
                <v:stroke endarrow="block" joinstyle="miter"/>
              </v:line>
            </w:pict>
          </mc:Fallback>
        </mc:AlternateContent>
      </w:r>
      <w:r w:rsidR="00F941D3">
        <w:rPr>
          <w:rFonts w:hint="eastAsia"/>
          <w:sz w:val="32"/>
          <w:lang w:eastAsia="zh-TW"/>
        </w:rPr>
        <w:tab/>
      </w:r>
      <w:r w:rsidR="00C6354D">
        <w:rPr>
          <w:sz w:val="32"/>
        </w:rPr>
        <w:t>Click “</w:t>
      </w:r>
      <w:r w:rsidR="00C6354D" w:rsidRPr="00C6354D">
        <w:rPr>
          <w:b/>
          <w:sz w:val="32"/>
        </w:rPr>
        <w:t>Make</w:t>
      </w:r>
      <w:r w:rsidR="00C6354D">
        <w:rPr>
          <w:sz w:val="32"/>
        </w:rPr>
        <w:t>”, then c</w:t>
      </w:r>
      <w:r w:rsidR="006C3148">
        <w:rPr>
          <w:sz w:val="32"/>
        </w:rPr>
        <w:t>lick “</w:t>
      </w:r>
      <w:r w:rsidR="006C3148" w:rsidRPr="006C3148">
        <w:rPr>
          <w:b/>
          <w:sz w:val="32"/>
        </w:rPr>
        <w:t>Scratch</w:t>
      </w:r>
      <w:r>
        <w:rPr>
          <w:sz w:val="32"/>
        </w:rPr>
        <w:t>” and then click “</w:t>
      </w:r>
      <w:r w:rsidRPr="003C1028">
        <w:rPr>
          <w:b/>
          <w:sz w:val="32"/>
        </w:rPr>
        <w:t>Open in Scratch</w:t>
      </w:r>
      <w:r>
        <w:rPr>
          <w:sz w:val="32"/>
        </w:rPr>
        <w:t>”</w:t>
      </w:r>
      <w:r w:rsidR="006C3148" w:rsidRPr="006C3148">
        <w:rPr>
          <w:sz w:val="32"/>
        </w:rPr>
        <w:br/>
      </w:r>
      <w:r w:rsidRPr="003C1028">
        <w:rPr>
          <w:noProof/>
          <w:sz w:val="32"/>
          <w:lang w:val="en-US" w:eastAsia="zh-TW"/>
        </w:rPr>
        <w:drawing>
          <wp:inline distT="0" distB="0" distL="0" distR="0" wp14:anchorId="708B5855" wp14:editId="74D381AA">
            <wp:extent cx="5040000" cy="2271892"/>
            <wp:effectExtent l="12700" t="12700" r="14605"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271892"/>
                    </a:xfrm>
                    <a:prstGeom prst="rect">
                      <a:avLst/>
                    </a:prstGeom>
                    <a:ln w="9525" cap="flat" cmpd="sng" algn="ctr">
                      <a:solidFill>
                        <a:srgbClr val="4472C4"/>
                      </a:solidFill>
                      <a:prstDash val="solid"/>
                      <a:round/>
                      <a:headEnd type="none" w="med" len="med"/>
                      <a:tailEnd type="none" w="med" len="med"/>
                    </a:ln>
                  </pic:spPr>
                </pic:pic>
              </a:graphicData>
            </a:graphic>
          </wp:inline>
        </w:drawing>
      </w:r>
      <w:r w:rsidR="00A611EC" w:rsidRPr="006C3148">
        <w:rPr>
          <w:sz w:val="32"/>
        </w:rPr>
        <w:br/>
      </w:r>
    </w:p>
    <w:p w14:paraId="0A90C790" w14:textId="7015C6B5" w:rsidR="00F941D3" w:rsidRDefault="00873243" w:rsidP="00EF5F6C">
      <w:pPr>
        <w:pStyle w:val="ListParagraph"/>
        <w:numPr>
          <w:ilvl w:val="0"/>
          <w:numId w:val="1"/>
        </w:numPr>
        <w:rPr>
          <w:sz w:val="32"/>
        </w:rPr>
      </w:pPr>
      <w:r>
        <w:rPr>
          <w:rFonts w:hint="eastAsia"/>
          <w:noProof/>
          <w:sz w:val="32"/>
          <w:lang w:val="en-US" w:eastAsia="zh-TW"/>
        </w:rPr>
        <w:t>你會</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區看到新積木</w:t>
      </w:r>
    </w:p>
    <w:p w14:paraId="5E6350F2" w14:textId="6F4493D6" w:rsidR="00EF5F6C" w:rsidRPr="00536743" w:rsidRDefault="009A65F5" w:rsidP="00F941D3">
      <w:pPr>
        <w:pStyle w:val="ListParagraph"/>
        <w:rPr>
          <w:sz w:val="32"/>
        </w:rPr>
      </w:pPr>
      <w:r>
        <w:rPr>
          <w:noProof/>
          <w:sz w:val="32"/>
          <w:lang w:val="en-US" w:eastAsia="zh-TW"/>
        </w:rPr>
        <w:lastRenderedPageBreak/>
        <mc:AlternateContent>
          <mc:Choice Requires="wps">
            <w:drawing>
              <wp:anchor distT="0" distB="0" distL="114300" distR="114300" simplePos="0" relativeHeight="251662336" behindDoc="0" locked="0" layoutInCell="1" allowOverlap="1" wp14:anchorId="35E36F8D" wp14:editId="13304937">
                <wp:simplePos x="0" y="0"/>
                <wp:positionH relativeFrom="column">
                  <wp:posOffset>1054735</wp:posOffset>
                </wp:positionH>
                <wp:positionV relativeFrom="paragraph">
                  <wp:posOffset>1059381</wp:posOffset>
                </wp:positionV>
                <wp:extent cx="1460500" cy="812800"/>
                <wp:effectExtent l="25400" t="50800" r="25400" b="25400"/>
                <wp:wrapNone/>
                <wp:docPr id="24" name="Straight Connector 24"/>
                <wp:cNvGraphicFramePr/>
                <a:graphic xmlns:a="http://schemas.openxmlformats.org/drawingml/2006/main">
                  <a:graphicData uri="http://schemas.microsoft.com/office/word/2010/wordprocessingShape">
                    <wps:wsp>
                      <wps:cNvCnPr/>
                      <wps:spPr>
                        <a:xfrm>
                          <a:off x="0" y="0"/>
                          <a:ext cx="1460500" cy="812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3.05pt,83.4pt" to="198.05pt,147.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" strokecolor="#4472c4 [3204]" strokeweight="7.5pt">
                <v:stroke endarrow="block" joinstyle="miter"/>
              </v:line>
            </w:pict>
          </mc:Fallback>
        </mc:AlternateContent>
      </w:r>
      <w:r w:rsidR="00F941D3">
        <w:rPr>
          <w:rFonts w:hint="eastAsia"/>
          <w:sz w:val="32"/>
          <w:lang w:eastAsia="zh-TW"/>
        </w:rPr>
        <w:tab/>
      </w:r>
      <w:r w:rsidR="00FC1381">
        <w:rPr>
          <w:sz w:val="32"/>
        </w:rPr>
        <w:t>You should see new blocks in the “</w:t>
      </w:r>
      <w:r w:rsidR="00FC1381" w:rsidRPr="00A932FE">
        <w:rPr>
          <w:b/>
          <w:sz w:val="32"/>
        </w:rPr>
        <w:t>More blocks</w:t>
      </w:r>
      <w:r w:rsidR="00FC1381">
        <w:rPr>
          <w:sz w:val="32"/>
        </w:rPr>
        <w:t>” section</w:t>
      </w:r>
      <w:r w:rsidR="00EF5F6C" w:rsidRPr="00536743">
        <w:rPr>
          <w:sz w:val="32"/>
        </w:rPr>
        <w:br/>
      </w:r>
      <w:r w:rsidR="00FC1381" w:rsidRPr="00FC1381">
        <w:rPr>
          <w:noProof/>
          <w:sz w:val="32"/>
          <w:lang w:val="en-US" w:eastAsia="zh-TW"/>
        </w:rPr>
        <w:drawing>
          <wp:inline distT="0" distB="0" distL="0" distR="0" wp14:anchorId="2DBE8BF7" wp14:editId="5634AE6A">
            <wp:extent cx="5400000" cy="2109440"/>
            <wp:effectExtent l="12700" t="12700" r="10795" b="1206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2109440"/>
                    </a:xfrm>
                    <a:prstGeom prst="rect">
                      <a:avLst/>
                    </a:prstGeom>
                    <a:ln w="9525" cap="flat" cmpd="sng" algn="ctr">
                      <a:solidFill>
                        <a:srgbClr val="4472C4"/>
                      </a:solidFill>
                      <a:prstDash val="solid"/>
                      <a:round/>
                      <a:headEnd type="none" w="med" len="med"/>
                      <a:tailEnd type="none" w="med" len="med"/>
                    </a:ln>
                  </pic:spPr>
                </pic:pic>
              </a:graphicData>
            </a:graphic>
          </wp:inline>
        </w:drawing>
      </w:r>
      <w:r w:rsidR="00BC295C">
        <w:rPr>
          <w:sz w:val="32"/>
        </w:rPr>
        <w:t xml:space="preserve"> </w:t>
      </w:r>
      <w:r w:rsidR="00FC1381">
        <w:rPr>
          <w:sz w:val="32"/>
        </w:rPr>
        <w:br/>
      </w:r>
    </w:p>
    <w:p w14:paraId="34E85F3F" w14:textId="6AF29C16" w:rsidR="00F941D3" w:rsidRPr="000739F8" w:rsidRDefault="00480C17" w:rsidP="00FC1381">
      <w:pPr>
        <w:pStyle w:val="ListParagraph"/>
        <w:numPr>
          <w:ilvl w:val="0"/>
          <w:numId w:val="1"/>
        </w:numPr>
        <w:rPr>
          <w:b/>
          <w:i/>
          <w:sz w:val="32"/>
        </w:rPr>
      </w:pPr>
      <w:r>
        <w:rPr>
          <w:rFonts w:hint="eastAsia"/>
          <w:sz w:val="32"/>
        </w:rPr>
        <w:t>開啟</w:t>
      </w:r>
      <w:r>
        <w:rPr>
          <w:sz w:val="32"/>
        </w:rPr>
        <w:t>Judge a Book</w:t>
      </w:r>
      <w:r>
        <w:rPr>
          <w:rFonts w:hint="eastAsia"/>
          <w:sz w:val="32"/>
        </w:rPr>
        <w:t>專案</w:t>
      </w:r>
    </w:p>
    <w:p w14:paraId="2691E746" w14:textId="49B9BCA6" w:rsidR="000739F8" w:rsidRPr="00F941D3" w:rsidRDefault="000739F8" w:rsidP="000739F8">
      <w:pPr>
        <w:pStyle w:val="ListParagraph"/>
        <w:ind w:left="1440"/>
        <w:rPr>
          <w:b/>
          <w:i/>
          <w:sz w:val="32"/>
        </w:rPr>
      </w:pPr>
      <w:r>
        <w:rPr>
          <w:rFonts w:hint="eastAsia"/>
          <w:sz w:val="32"/>
        </w:rPr>
        <w:t>點選</w:t>
      </w:r>
      <w:r w:rsidRPr="00511CC1">
        <w:rPr>
          <w:b/>
          <w:i/>
          <w:sz w:val="32"/>
        </w:rPr>
        <w:t>Project templates</w:t>
      </w:r>
      <w:r>
        <w:rPr>
          <w:rFonts w:hint="eastAsia"/>
          <w:b/>
          <w:i/>
          <w:sz w:val="32"/>
          <w:lang w:eastAsia="zh-TW"/>
        </w:rPr>
        <w:t>，</w:t>
      </w:r>
      <w:r w:rsidRPr="006F0A50">
        <w:rPr>
          <w:rFonts w:hint="eastAsia"/>
          <w:sz w:val="32"/>
          <w:lang w:eastAsia="zh-TW"/>
        </w:rPr>
        <w:t>再</w:t>
      </w:r>
      <w:r>
        <w:rPr>
          <w:rFonts w:hint="eastAsia"/>
          <w:sz w:val="32"/>
          <w:lang w:eastAsia="zh-TW"/>
        </w:rPr>
        <w:t>點選</w:t>
      </w:r>
      <w:r>
        <w:rPr>
          <w:b/>
          <w:i/>
          <w:sz w:val="32"/>
        </w:rPr>
        <w:t>Judge a book</w:t>
      </w:r>
    </w:p>
    <w:p w14:paraId="23253061" w14:textId="519AB9F2" w:rsidR="00EF5F6C" w:rsidRPr="00FC1381" w:rsidRDefault="00FC1381" w:rsidP="00F941D3">
      <w:pPr>
        <w:pStyle w:val="ListParagraph"/>
        <w:rPr>
          <w:b/>
          <w:i/>
          <w:sz w:val="32"/>
        </w:rPr>
      </w:pPr>
      <w:r>
        <w:rPr>
          <w:noProof/>
          <w:lang w:val="en-US" w:eastAsia="zh-TW"/>
        </w:rPr>
        <mc:AlternateContent>
          <mc:Choice Requires="wps">
            <w:drawing>
              <wp:anchor distT="0" distB="0" distL="114300" distR="114300" simplePos="0" relativeHeight="251674624" behindDoc="0" locked="0" layoutInCell="1" allowOverlap="1" wp14:anchorId="6A164B64" wp14:editId="41815787">
                <wp:simplePos x="0" y="0"/>
                <wp:positionH relativeFrom="column">
                  <wp:posOffset>2195830</wp:posOffset>
                </wp:positionH>
                <wp:positionV relativeFrom="paragraph">
                  <wp:posOffset>1012335</wp:posOffset>
                </wp:positionV>
                <wp:extent cx="1504926" cy="1076317"/>
                <wp:effectExtent l="25400" t="50800" r="6985" b="29210"/>
                <wp:wrapNone/>
                <wp:docPr id="11" name="Straight Connector 11"/>
                <wp:cNvGraphicFramePr/>
                <a:graphic xmlns:a="http://schemas.openxmlformats.org/drawingml/2006/main">
                  <a:graphicData uri="http://schemas.microsoft.com/office/word/2010/wordprocessingShape">
                    <wps:wsp>
                      <wps:cNvCnPr/>
                      <wps:spPr>
                        <a:xfrm flipH="1">
                          <a:off x="0" y="0"/>
                          <a:ext cx="1504926" cy="107631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1"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2.9pt,79.7pt" to="291.4pt,16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" strokecolor="#4472c4 [3204]" strokeweight="7.5pt">
                <v:stroke endarrow="block" joinstyle="miter"/>
              </v:line>
            </w:pict>
          </mc:Fallback>
        </mc:AlternateContent>
      </w:r>
      <w:r w:rsidR="00F941D3">
        <w:rPr>
          <w:rFonts w:hint="eastAsia"/>
          <w:sz w:val="32"/>
          <w:lang w:eastAsia="zh-TW"/>
        </w:rPr>
        <w:tab/>
      </w:r>
      <w:r w:rsidR="001B000C">
        <w:rPr>
          <w:sz w:val="32"/>
        </w:rPr>
        <w:t xml:space="preserve">Open the </w:t>
      </w:r>
      <w:r w:rsidR="00B07848">
        <w:rPr>
          <w:sz w:val="32"/>
        </w:rPr>
        <w:t>Judge a Book project template</w:t>
      </w:r>
      <w:r w:rsidR="001B000C">
        <w:rPr>
          <w:sz w:val="32"/>
        </w:rPr>
        <w:t xml:space="preserve">. </w:t>
      </w:r>
      <w:r w:rsidR="001B000C">
        <w:rPr>
          <w:sz w:val="32"/>
        </w:rPr>
        <w:br/>
      </w:r>
      <w:proofErr w:type="gramStart"/>
      <w:r>
        <w:rPr>
          <w:i/>
          <w:sz w:val="32"/>
        </w:rPr>
        <w:t xml:space="preserve">Click </w:t>
      </w:r>
      <w:r w:rsidR="001B000C" w:rsidRPr="001B000C">
        <w:rPr>
          <w:i/>
          <w:sz w:val="32"/>
        </w:rPr>
        <w:t xml:space="preserve"> </w:t>
      </w:r>
      <w:r w:rsidR="00B07848">
        <w:rPr>
          <w:b/>
          <w:i/>
          <w:sz w:val="32"/>
        </w:rPr>
        <w:t>Project</w:t>
      </w:r>
      <w:proofErr w:type="gramEnd"/>
      <w:r w:rsidR="00B07848">
        <w:rPr>
          <w:b/>
          <w:i/>
          <w:sz w:val="32"/>
        </w:rPr>
        <w:t xml:space="preserve"> templates</w:t>
      </w:r>
      <w:r w:rsidR="001B000C" w:rsidRPr="001B000C">
        <w:rPr>
          <w:i/>
          <w:sz w:val="32"/>
        </w:rPr>
        <w:t xml:space="preserve"> -&gt; </w:t>
      </w:r>
      <w:r w:rsidR="00B07848">
        <w:rPr>
          <w:b/>
          <w:i/>
          <w:sz w:val="32"/>
        </w:rPr>
        <w:t>Judge a book</w:t>
      </w:r>
      <w:r w:rsidR="001B000C" w:rsidRPr="001B000C">
        <w:rPr>
          <w:b/>
          <w:i/>
          <w:sz w:val="32"/>
        </w:rPr>
        <w:t xml:space="preserve"> </w:t>
      </w:r>
      <w:r w:rsidRPr="00FC1381">
        <w:rPr>
          <w:noProof/>
          <w:lang w:val="en-US" w:eastAsia="zh-TW"/>
        </w:rPr>
        <w:drawing>
          <wp:inline distT="0" distB="0" distL="0" distR="0" wp14:anchorId="604FC079" wp14:editId="10279E00">
            <wp:extent cx="5011781" cy="1728000"/>
            <wp:effectExtent l="12700" t="12700" r="17780" b="1206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11781" cy="172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75416A3" w14:textId="6C8E1B77" w:rsidR="00F941D3" w:rsidRDefault="003F1CD1" w:rsidP="00EF5F6C">
      <w:pPr>
        <w:pStyle w:val="ListParagraph"/>
        <w:numPr>
          <w:ilvl w:val="0"/>
          <w:numId w:val="1"/>
        </w:numPr>
        <w:rPr>
          <w:sz w:val="32"/>
          <w:lang w:eastAsia="zh-TW"/>
        </w:rPr>
      </w:pPr>
      <w:r>
        <w:rPr>
          <w:rFonts w:hint="eastAsia"/>
          <w:sz w:val="32"/>
          <w:lang w:eastAsia="zh-TW"/>
        </w:rPr>
        <w:t>如果你的書籍類別都和我一樣，可以跳至步驟</w:t>
      </w:r>
      <w:r>
        <w:rPr>
          <w:sz w:val="32"/>
          <w:lang w:val="en-US" w:eastAsia="zh-TW"/>
        </w:rPr>
        <w:t>26</w:t>
      </w:r>
      <w:r>
        <w:rPr>
          <w:rFonts w:hint="eastAsia"/>
          <w:sz w:val="32"/>
          <w:lang w:val="en-US" w:eastAsia="zh-TW"/>
        </w:rPr>
        <w:t>。否則的話請繼續操作，接下來幾個步驟是用來更新</w:t>
      </w:r>
      <w:r w:rsidRPr="00FA5B3F">
        <w:rPr>
          <w:i/>
          <w:sz w:val="32"/>
          <w:lang w:eastAsia="zh-TW"/>
        </w:rPr>
        <w:t>Human says</w:t>
      </w:r>
      <w:r>
        <w:rPr>
          <w:rFonts w:hint="eastAsia"/>
          <w:i/>
          <w:sz w:val="32"/>
          <w:lang w:eastAsia="zh-TW"/>
        </w:rPr>
        <w:t>按鈕的</w:t>
      </w:r>
    </w:p>
    <w:p w14:paraId="4727DF77" w14:textId="0FF5200B" w:rsidR="00EF5F6C" w:rsidRPr="00B07848" w:rsidRDefault="008E2F8D" w:rsidP="00F941D3">
      <w:pPr>
        <w:pStyle w:val="ListParagraph"/>
        <w:rPr>
          <w:sz w:val="32"/>
        </w:rPr>
      </w:pPr>
      <w:r>
        <w:rPr>
          <w:noProof/>
          <w:sz w:val="32"/>
          <w:lang w:val="en-US" w:eastAsia="zh-TW"/>
        </w:rPr>
        <mc:AlternateContent>
          <mc:Choice Requires="wps">
            <w:drawing>
              <wp:anchor distT="0" distB="0" distL="114300" distR="114300" simplePos="0" relativeHeight="251664384" behindDoc="0" locked="0" layoutInCell="1" allowOverlap="1" wp14:anchorId="57E6124F" wp14:editId="796F4E5A">
                <wp:simplePos x="0" y="0"/>
                <wp:positionH relativeFrom="column">
                  <wp:posOffset>1108645</wp:posOffset>
                </wp:positionH>
                <wp:positionV relativeFrom="paragraph">
                  <wp:posOffset>848320</wp:posOffset>
                </wp:positionV>
                <wp:extent cx="3379807" cy="368236"/>
                <wp:effectExtent l="25400" t="50800" r="11430" b="153035"/>
                <wp:wrapNone/>
                <wp:docPr id="42" name="Straight Connector 42"/>
                <wp:cNvGraphicFramePr/>
                <a:graphic xmlns:a="http://schemas.openxmlformats.org/drawingml/2006/main">
                  <a:graphicData uri="http://schemas.microsoft.com/office/word/2010/wordprocessingShape">
                    <wps:wsp>
                      <wps:cNvCnPr/>
                      <wps:spPr>
                        <a:xfrm flipH="1">
                          <a:off x="0" y="0"/>
                          <a:ext cx="3379807" cy="36823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2"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3pt,66.8pt" to="353.45pt,95.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" strokecolor="#4472c4 [3204]" strokeweight="7.5pt">
                <v:stroke endarrow="block" joinstyle="miter"/>
              </v:line>
            </w:pict>
          </mc:Fallback>
        </mc:AlternateContent>
      </w:r>
      <w:r w:rsidR="00F941D3">
        <w:rPr>
          <w:rFonts w:hint="eastAsia"/>
          <w:sz w:val="32"/>
          <w:lang w:eastAsia="zh-TW"/>
        </w:rPr>
        <w:tab/>
      </w:r>
      <w:r w:rsidR="00FC1381">
        <w:rPr>
          <w:sz w:val="32"/>
        </w:rPr>
        <w:t xml:space="preserve">If you used the same </w:t>
      </w:r>
      <w:r w:rsidR="005A6B54">
        <w:rPr>
          <w:sz w:val="32"/>
        </w:rPr>
        <w:t xml:space="preserve">book </w:t>
      </w:r>
      <w:r w:rsidR="00FC1381">
        <w:rPr>
          <w:sz w:val="32"/>
        </w:rPr>
        <w:t xml:space="preserve">genres as me, </w:t>
      </w:r>
      <w:r w:rsidR="005A6B54">
        <w:rPr>
          <w:sz w:val="32"/>
        </w:rPr>
        <w:t>you can skip to step 2</w:t>
      </w:r>
      <w:r w:rsidR="004F09F0">
        <w:rPr>
          <w:sz w:val="32"/>
        </w:rPr>
        <w:t>6</w:t>
      </w:r>
      <w:r w:rsidR="005A6B54">
        <w:rPr>
          <w:sz w:val="32"/>
        </w:rPr>
        <w:t xml:space="preserve">. </w:t>
      </w:r>
      <w:r w:rsidR="005A6B54">
        <w:rPr>
          <w:sz w:val="32"/>
        </w:rPr>
        <w:br/>
      </w:r>
      <w:r w:rsidR="00FA5B3F" w:rsidRPr="00FA5B3F">
        <w:rPr>
          <w:i/>
          <w:sz w:val="32"/>
        </w:rPr>
        <w:t>Otherwise</w:t>
      </w:r>
      <w:r w:rsidRPr="00FA5B3F">
        <w:rPr>
          <w:i/>
          <w:sz w:val="32"/>
        </w:rPr>
        <w:t xml:space="preserve">, </w:t>
      </w:r>
      <w:r w:rsidR="00FA5B3F" w:rsidRPr="00FA5B3F">
        <w:rPr>
          <w:i/>
          <w:sz w:val="32"/>
        </w:rPr>
        <w:t>the next few steps</w:t>
      </w:r>
      <w:r w:rsidR="005A6B54" w:rsidRPr="00FA5B3F">
        <w:rPr>
          <w:i/>
          <w:sz w:val="32"/>
        </w:rPr>
        <w:t xml:space="preserve"> </w:t>
      </w:r>
      <w:r w:rsidRPr="00FA5B3F">
        <w:rPr>
          <w:i/>
          <w:sz w:val="32"/>
        </w:rPr>
        <w:t>u</w:t>
      </w:r>
      <w:r w:rsidR="00FA5B3F" w:rsidRPr="00FA5B3F">
        <w:rPr>
          <w:i/>
          <w:sz w:val="32"/>
        </w:rPr>
        <w:t>pdate the “Human says” buttons.</w:t>
      </w:r>
      <w:r w:rsidR="005A6B54">
        <w:rPr>
          <w:sz w:val="32"/>
        </w:rPr>
        <w:br/>
      </w:r>
      <w:r w:rsidRPr="008E2F8D">
        <w:rPr>
          <w:noProof/>
          <w:sz w:val="32"/>
          <w:lang w:val="en-US" w:eastAsia="zh-TW"/>
        </w:rPr>
        <w:drawing>
          <wp:inline distT="0" distB="0" distL="0" distR="0" wp14:anchorId="7CFDA6AD" wp14:editId="1E9B73A7">
            <wp:extent cx="5040000" cy="1529952"/>
            <wp:effectExtent l="12700" t="12700" r="14605" b="698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a:ext>
                      </a:extLst>
                    </a:blip>
                    <a:srcRect t="23582" b="5109"/>
                    <a:stretch/>
                  </pic:blipFill>
                  <pic:spPr bwMode="auto">
                    <a:xfrm>
                      <a:off x="0" y="0"/>
                      <a:ext cx="5040000" cy="152995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EF5F6C">
        <w:rPr>
          <w:sz w:val="32"/>
        </w:rPr>
        <w:br/>
      </w:r>
    </w:p>
    <w:p w14:paraId="49DAFBA5" w14:textId="7AF5D08B" w:rsidR="00F941D3" w:rsidRDefault="00461EC8" w:rsidP="004253C6">
      <w:pPr>
        <w:pStyle w:val="ListParagraph"/>
        <w:numPr>
          <w:ilvl w:val="0"/>
          <w:numId w:val="1"/>
        </w:numPr>
        <w:rPr>
          <w:sz w:val="32"/>
          <w:lang w:eastAsia="zh-TW"/>
        </w:rPr>
      </w:pPr>
      <w:r>
        <w:rPr>
          <w:rFonts w:hint="eastAsia"/>
          <w:sz w:val="32"/>
          <w:lang w:eastAsia="zh-TW"/>
        </w:rPr>
        <w:t>選擇</w:t>
      </w:r>
      <w:r>
        <w:rPr>
          <w:sz w:val="32"/>
          <w:lang w:eastAsia="zh-TW"/>
        </w:rPr>
        <w:t>“human-“</w:t>
      </w:r>
      <w:r>
        <w:rPr>
          <w:rFonts w:hint="eastAsia"/>
          <w:sz w:val="32"/>
          <w:lang w:eastAsia="zh-TW"/>
        </w:rPr>
        <w:t>開頭的角色，點選</w:t>
      </w:r>
      <w:r>
        <w:rPr>
          <w:rFonts w:hint="eastAsia"/>
          <w:sz w:val="32"/>
          <w:lang w:val="en-US" w:eastAsia="zh-TW"/>
        </w:rPr>
        <w:t>『造型』</w:t>
      </w:r>
    </w:p>
    <w:p w14:paraId="3716FA16" w14:textId="70F4C4E0" w:rsidR="005A6B54" w:rsidRDefault="00262DDC" w:rsidP="00F941D3">
      <w:pPr>
        <w:pStyle w:val="ListParagraph"/>
        <w:rPr>
          <w:sz w:val="32"/>
        </w:rPr>
      </w:pPr>
      <w:r>
        <w:rPr>
          <w:noProof/>
          <w:sz w:val="32"/>
          <w:lang w:val="en-US" w:eastAsia="zh-TW"/>
        </w:rPr>
        <w:lastRenderedPageBreak/>
        <mc:AlternateContent>
          <mc:Choice Requires="wps">
            <w:drawing>
              <wp:anchor distT="0" distB="0" distL="114300" distR="114300" simplePos="0" relativeHeight="251686912" behindDoc="0" locked="0" layoutInCell="1" allowOverlap="1" wp14:anchorId="5D6E6B6A" wp14:editId="3C05BE61">
                <wp:simplePos x="0" y="0"/>
                <wp:positionH relativeFrom="column">
                  <wp:posOffset>3180513</wp:posOffset>
                </wp:positionH>
                <wp:positionV relativeFrom="paragraph">
                  <wp:posOffset>877288</wp:posOffset>
                </wp:positionV>
                <wp:extent cx="324091" cy="2418691"/>
                <wp:effectExtent l="101600" t="25400" r="57150" b="7620"/>
                <wp:wrapNone/>
                <wp:docPr id="30" name="Straight Connector 30"/>
                <wp:cNvGraphicFramePr/>
                <a:graphic xmlns:a="http://schemas.openxmlformats.org/drawingml/2006/main">
                  <a:graphicData uri="http://schemas.microsoft.com/office/word/2010/wordprocessingShape">
                    <wps:wsp>
                      <wps:cNvCnPr/>
                      <wps:spPr>
                        <a:xfrm flipH="1" flipV="1">
                          <a:off x="0" y="0"/>
                          <a:ext cx="324091" cy="241869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30"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45pt,69.1pt" to="275.95pt,259.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84864" behindDoc="0" locked="0" layoutInCell="1" allowOverlap="1" wp14:anchorId="5FC5C136" wp14:editId="2B2B6607">
                <wp:simplePos x="0" y="0"/>
                <wp:positionH relativeFrom="column">
                  <wp:posOffset>2104067</wp:posOffset>
                </wp:positionH>
                <wp:positionV relativeFrom="paragraph">
                  <wp:posOffset>2868134</wp:posOffset>
                </wp:positionV>
                <wp:extent cx="1192193" cy="439838"/>
                <wp:effectExtent l="0" t="63500" r="14605" b="55880"/>
                <wp:wrapNone/>
                <wp:docPr id="29" name="Straight Connector 29"/>
                <wp:cNvGraphicFramePr/>
                <a:graphic xmlns:a="http://schemas.openxmlformats.org/drawingml/2006/main">
                  <a:graphicData uri="http://schemas.microsoft.com/office/word/2010/wordprocessingShape">
                    <wps:wsp>
                      <wps:cNvCnPr/>
                      <wps:spPr>
                        <a:xfrm flipH="1" flipV="1">
                          <a:off x="0" y="0"/>
                          <a:ext cx="1192193" cy="4398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9" o:spid="_x0000_s1026" style="position:absolute;flip:x 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5.65pt,225.85pt" to="259.5pt,26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" strokecolor="#4472c4 [3204]" strokeweight="7.5pt">
                <v:stroke endarrow="block" joinstyle="miter"/>
              </v:line>
            </w:pict>
          </mc:Fallback>
        </mc:AlternateContent>
      </w:r>
      <w:r w:rsidR="00F941D3">
        <w:rPr>
          <w:rFonts w:hint="eastAsia"/>
          <w:sz w:val="32"/>
          <w:lang w:eastAsia="zh-TW"/>
        </w:rPr>
        <w:tab/>
      </w:r>
      <w:r w:rsidR="005A6B54">
        <w:rPr>
          <w:sz w:val="32"/>
        </w:rPr>
        <w:t xml:space="preserve">Click on one of the buttons with a name that starts “human-“ </w:t>
      </w:r>
      <w:r w:rsidR="005A6B54">
        <w:rPr>
          <w:sz w:val="32"/>
        </w:rPr>
        <w:br/>
        <w:t>and then click on the “</w:t>
      </w:r>
      <w:r w:rsidR="005A6B54" w:rsidRPr="005A6B54">
        <w:rPr>
          <w:b/>
          <w:sz w:val="32"/>
        </w:rPr>
        <w:t>Costumes</w:t>
      </w:r>
      <w:r w:rsidR="005A6B54">
        <w:rPr>
          <w:sz w:val="32"/>
        </w:rPr>
        <w:t>” tab</w:t>
      </w:r>
      <w:r w:rsidR="005A6B54">
        <w:rPr>
          <w:sz w:val="32"/>
        </w:rPr>
        <w:br/>
      </w:r>
      <w:r w:rsidR="005A6B54" w:rsidRPr="005A6B54">
        <w:rPr>
          <w:noProof/>
          <w:sz w:val="32"/>
          <w:lang w:val="en-US" w:eastAsia="zh-TW"/>
        </w:rPr>
        <w:drawing>
          <wp:inline distT="0" distB="0" distL="0" distR="0" wp14:anchorId="29D8A13E" wp14:editId="2B076C11">
            <wp:extent cx="5724000" cy="2922166"/>
            <wp:effectExtent l="12700" t="12700" r="16510" b="1206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7180"/>
                    <a:stretch/>
                  </pic:blipFill>
                  <pic:spPr bwMode="auto">
                    <a:xfrm>
                      <a:off x="0" y="0"/>
                      <a:ext cx="5724000" cy="29221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FA5B3F">
        <w:rPr>
          <w:sz w:val="32"/>
        </w:rPr>
        <w:br/>
      </w:r>
    </w:p>
    <w:p w14:paraId="7931C0B4" w14:textId="57DD8C24" w:rsidR="00F941D3" w:rsidRDefault="00574A4B" w:rsidP="004253C6">
      <w:pPr>
        <w:pStyle w:val="ListParagraph"/>
        <w:numPr>
          <w:ilvl w:val="0"/>
          <w:numId w:val="1"/>
        </w:numPr>
        <w:rPr>
          <w:sz w:val="32"/>
          <w:lang w:eastAsia="zh-TW"/>
        </w:rPr>
      </w:pPr>
      <w:r>
        <w:rPr>
          <w:rFonts w:hint="eastAsia"/>
          <w:sz w:val="32"/>
          <w:lang w:eastAsia="zh-TW"/>
        </w:rPr>
        <w:t>將造型上的類別名稱改成你自己選的類別</w:t>
      </w:r>
    </w:p>
    <w:p w14:paraId="55DCC56C" w14:textId="04BAB8FF" w:rsidR="005A6B54" w:rsidRDefault="00262DDC" w:rsidP="00F941D3">
      <w:pPr>
        <w:pStyle w:val="ListParagraph"/>
        <w:rPr>
          <w:sz w:val="32"/>
        </w:rPr>
      </w:pPr>
      <w:r w:rsidRPr="00262DDC">
        <w:rPr>
          <w:noProof/>
          <w:sz w:val="32"/>
          <w:lang w:val="en-US" w:eastAsia="zh-TW"/>
        </w:rPr>
        <mc:AlternateContent>
          <mc:Choice Requires="wps">
            <w:drawing>
              <wp:anchor distT="0" distB="0" distL="114300" distR="114300" simplePos="0" relativeHeight="251688960" behindDoc="0" locked="0" layoutInCell="1" allowOverlap="1" wp14:anchorId="784C10E9" wp14:editId="26EA89FB">
                <wp:simplePos x="0" y="0"/>
                <wp:positionH relativeFrom="column">
                  <wp:posOffset>4695890</wp:posOffset>
                </wp:positionH>
                <wp:positionV relativeFrom="paragraph">
                  <wp:posOffset>1673225</wp:posOffset>
                </wp:positionV>
                <wp:extent cx="301247" cy="647700"/>
                <wp:effectExtent l="38100" t="25400" r="54610" b="25400"/>
                <wp:wrapNone/>
                <wp:docPr id="33" name="Straight Connector 33"/>
                <wp:cNvGraphicFramePr/>
                <a:graphic xmlns:a="http://schemas.openxmlformats.org/drawingml/2006/main">
                  <a:graphicData uri="http://schemas.microsoft.com/office/word/2010/wordprocessingShape">
                    <wps:wsp>
                      <wps:cNvCnPr/>
                      <wps:spPr>
                        <a:xfrm flipH="1" flipV="1">
                          <a:off x="0" y="0"/>
                          <a:ext cx="301247" cy="647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33" o:spid="_x0000_s1026" style="position:absolute;flip:x y;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9.75pt,131.75pt" to="393.45pt,18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" strokecolor="#4472c4 [3204]" strokeweight="7.5pt">
                <v:stroke endarrow="block" joinstyle="miter"/>
              </v:line>
            </w:pict>
          </mc:Fallback>
        </mc:AlternateContent>
      </w:r>
      <w:r w:rsidRPr="00262DDC">
        <w:rPr>
          <w:noProof/>
          <w:sz w:val="32"/>
          <w:lang w:val="en-US" w:eastAsia="zh-TW"/>
        </w:rPr>
        <mc:AlternateContent>
          <mc:Choice Requires="wps">
            <w:drawing>
              <wp:anchor distT="0" distB="0" distL="114300" distR="114300" simplePos="0" relativeHeight="251689984" behindDoc="0" locked="0" layoutInCell="1" allowOverlap="1" wp14:anchorId="20B22CFF" wp14:editId="00B1D2A3">
                <wp:simplePos x="0" y="0"/>
                <wp:positionH relativeFrom="column">
                  <wp:posOffset>5067187</wp:posOffset>
                </wp:positionH>
                <wp:positionV relativeFrom="paragraph">
                  <wp:posOffset>1673723</wp:posOffset>
                </wp:positionV>
                <wp:extent cx="903067" cy="647700"/>
                <wp:effectExtent l="38100" t="25400" r="36830" b="50800"/>
                <wp:wrapNone/>
                <wp:docPr id="34" name="Straight Connector 34"/>
                <wp:cNvGraphicFramePr/>
                <a:graphic xmlns:a="http://schemas.openxmlformats.org/drawingml/2006/main">
                  <a:graphicData uri="http://schemas.microsoft.com/office/word/2010/wordprocessingShape">
                    <wps:wsp>
                      <wps:cNvCnPr/>
                      <wps:spPr>
                        <a:xfrm flipV="1">
                          <a:off x="0" y="0"/>
                          <a:ext cx="903067" cy="6477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34" o:spid="_x0000_s1026" style="position:absolute;flip: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99pt,131.8pt" to="470.1pt,18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" strokecolor="#4472c4 [3204]" strokeweight="7.5pt">
                <v:stroke endarrow="block" joinstyle="miter"/>
              </v:line>
            </w:pict>
          </mc:Fallback>
        </mc:AlternateContent>
      </w:r>
      <w:r w:rsidR="00F941D3">
        <w:rPr>
          <w:rFonts w:hint="eastAsia"/>
          <w:sz w:val="32"/>
          <w:lang w:eastAsia="zh-TW"/>
        </w:rPr>
        <w:tab/>
      </w:r>
      <w:r>
        <w:rPr>
          <w:sz w:val="32"/>
        </w:rPr>
        <w:t>Update</w:t>
      </w:r>
      <w:r w:rsidR="00FA5B3F">
        <w:rPr>
          <w:sz w:val="32"/>
        </w:rPr>
        <w:t xml:space="preserve"> the button graphic </w:t>
      </w:r>
      <w:r>
        <w:rPr>
          <w:sz w:val="32"/>
        </w:rPr>
        <w:t xml:space="preserve">text </w:t>
      </w:r>
      <w:r w:rsidR="00FA5B3F">
        <w:rPr>
          <w:sz w:val="32"/>
        </w:rPr>
        <w:t>with the name of a genre you chose</w:t>
      </w:r>
      <w:r w:rsidR="005A6B54">
        <w:rPr>
          <w:sz w:val="32"/>
        </w:rPr>
        <w:br/>
      </w:r>
      <w:r w:rsidR="00FA5B3F" w:rsidRPr="00FA5B3F">
        <w:rPr>
          <w:i/>
          <w:noProof/>
          <w:sz w:val="32"/>
          <w:lang w:val="en-US" w:eastAsia="zh-TW"/>
        </w:rPr>
        <w:drawing>
          <wp:inline distT="0" distB="0" distL="0" distR="0" wp14:anchorId="15FBBBA7" wp14:editId="0B6209C6">
            <wp:extent cx="5724000" cy="2589060"/>
            <wp:effectExtent l="12700" t="12700" r="16510" b="146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000" cy="25890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57CF01" w14:textId="1E743FE5" w:rsidR="00F941D3" w:rsidRDefault="00045042" w:rsidP="004253C6">
      <w:pPr>
        <w:pStyle w:val="ListParagraph"/>
        <w:numPr>
          <w:ilvl w:val="0"/>
          <w:numId w:val="1"/>
        </w:numPr>
        <w:rPr>
          <w:sz w:val="32"/>
          <w:lang w:eastAsia="zh-TW"/>
        </w:rPr>
      </w:pPr>
      <w:r>
        <w:rPr>
          <w:rFonts w:hint="eastAsia"/>
          <w:sz w:val="32"/>
          <w:lang w:eastAsia="zh-TW"/>
        </w:rPr>
        <w:t>點選角色左上角的藍色</w:t>
      </w:r>
      <w:proofErr w:type="spellStart"/>
      <w:r>
        <w:rPr>
          <w:sz w:val="32"/>
          <w:lang w:val="en-US" w:eastAsia="zh-TW"/>
        </w:rPr>
        <w:t>i</w:t>
      </w:r>
      <w:proofErr w:type="spellEnd"/>
      <w:r>
        <w:rPr>
          <w:rFonts w:hint="eastAsia"/>
          <w:sz w:val="32"/>
          <w:lang w:val="en-US" w:eastAsia="zh-TW"/>
        </w:rPr>
        <w:t>標誌，更新角色名稱</w:t>
      </w:r>
    </w:p>
    <w:p w14:paraId="14F33229" w14:textId="65AD0DF6" w:rsidR="004F09F0" w:rsidRDefault="004F09F0" w:rsidP="00F941D3">
      <w:pPr>
        <w:pStyle w:val="ListParagraph"/>
        <w:rPr>
          <w:sz w:val="32"/>
        </w:rPr>
      </w:pPr>
      <w:r w:rsidRPr="00262DDC">
        <w:rPr>
          <w:noProof/>
          <w:sz w:val="32"/>
          <w:lang w:val="en-US" w:eastAsia="zh-TW"/>
        </w:rPr>
        <w:lastRenderedPageBreak/>
        <mc:AlternateContent>
          <mc:Choice Requires="wps">
            <w:drawing>
              <wp:anchor distT="0" distB="0" distL="114300" distR="114300" simplePos="0" relativeHeight="251692032" behindDoc="0" locked="0" layoutInCell="1" allowOverlap="1" wp14:anchorId="64957F3D" wp14:editId="69364ED3">
                <wp:simplePos x="0" y="0"/>
                <wp:positionH relativeFrom="column">
                  <wp:posOffset>1754505</wp:posOffset>
                </wp:positionH>
                <wp:positionV relativeFrom="paragraph">
                  <wp:posOffset>2387110</wp:posOffset>
                </wp:positionV>
                <wp:extent cx="937405" cy="752355"/>
                <wp:effectExtent l="25400" t="25400" r="2540" b="48260"/>
                <wp:wrapNone/>
                <wp:docPr id="36" name="Straight Connector 36"/>
                <wp:cNvGraphicFramePr/>
                <a:graphic xmlns:a="http://schemas.openxmlformats.org/drawingml/2006/main">
                  <a:graphicData uri="http://schemas.microsoft.com/office/word/2010/wordprocessingShape">
                    <wps:wsp>
                      <wps:cNvCnPr/>
                      <wps:spPr>
                        <a:xfrm flipH="1" flipV="1">
                          <a:off x="0" y="0"/>
                          <a:ext cx="937405" cy="75235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36" o:spid="_x0000_s1026" style="position:absolute;flip:x 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15pt,187.95pt" to="211.95pt,247.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" strokecolor="#4472c4 [3204]" strokeweight="7.5pt">
                <v:stroke endarrow="block" joinstyle="miter"/>
              </v:line>
            </w:pict>
          </mc:Fallback>
        </mc:AlternateContent>
      </w:r>
      <w:r w:rsidR="00F941D3">
        <w:rPr>
          <w:rFonts w:hint="eastAsia"/>
          <w:sz w:val="32"/>
          <w:lang w:eastAsia="zh-TW"/>
        </w:rPr>
        <w:tab/>
      </w:r>
      <w:r>
        <w:rPr>
          <w:sz w:val="32"/>
        </w:rPr>
        <w:t xml:space="preserve">Click the blue </w:t>
      </w:r>
      <w:proofErr w:type="spellStart"/>
      <w:r w:rsidRPr="009E459F">
        <w:rPr>
          <w:b/>
          <w:sz w:val="32"/>
        </w:rPr>
        <w:t>i</w:t>
      </w:r>
      <w:proofErr w:type="spellEnd"/>
      <w:r>
        <w:rPr>
          <w:sz w:val="32"/>
        </w:rPr>
        <w:t xml:space="preserve"> icon and update the button name with the genre</w:t>
      </w:r>
      <w:r>
        <w:rPr>
          <w:sz w:val="32"/>
        </w:rPr>
        <w:br/>
      </w:r>
      <w:r w:rsidRPr="004F09F0">
        <w:rPr>
          <w:noProof/>
          <w:sz w:val="32"/>
          <w:lang w:val="en-US" w:eastAsia="zh-TW"/>
        </w:rPr>
        <w:drawing>
          <wp:inline distT="0" distB="0" distL="0" distR="0" wp14:anchorId="04535AF8" wp14:editId="352D3805">
            <wp:extent cx="5241600" cy="2878832"/>
            <wp:effectExtent l="12700" t="12700" r="16510" b="1714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41600" cy="287883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AFD83D7" w14:textId="54357879" w:rsidR="00F941D3" w:rsidRDefault="00045042" w:rsidP="004253C6">
      <w:pPr>
        <w:pStyle w:val="ListParagraph"/>
        <w:numPr>
          <w:ilvl w:val="0"/>
          <w:numId w:val="1"/>
        </w:numPr>
        <w:rPr>
          <w:sz w:val="32"/>
          <w:lang w:eastAsia="zh-TW"/>
        </w:rPr>
      </w:pPr>
      <w:r>
        <w:rPr>
          <w:rFonts w:hint="eastAsia"/>
          <w:sz w:val="32"/>
          <w:lang w:eastAsia="zh-TW"/>
        </w:rPr>
        <w:t>重複步驟</w:t>
      </w:r>
      <w:r>
        <w:rPr>
          <w:sz w:val="32"/>
          <w:lang w:val="en-US" w:eastAsia="zh-TW"/>
        </w:rPr>
        <w:t>22-24</w:t>
      </w:r>
      <w:r>
        <w:rPr>
          <w:rFonts w:hint="eastAsia"/>
          <w:sz w:val="32"/>
          <w:lang w:val="en-US" w:eastAsia="zh-TW"/>
        </w:rPr>
        <w:t>，更新其他三個類別角色的造型和名稱</w:t>
      </w:r>
    </w:p>
    <w:p w14:paraId="2F2ED1BC" w14:textId="32E2BDC6" w:rsidR="004F09F0" w:rsidRDefault="004F09F0" w:rsidP="00F941D3">
      <w:pPr>
        <w:pStyle w:val="ListParagraph"/>
        <w:ind w:firstLine="720"/>
        <w:rPr>
          <w:sz w:val="32"/>
          <w:lang w:eastAsia="zh-TW"/>
        </w:rPr>
      </w:pPr>
      <w:r>
        <w:rPr>
          <w:sz w:val="32"/>
        </w:rPr>
        <w:t>Repeat steps 22-24 for the other three human-GENRE buttons</w:t>
      </w:r>
      <w:r>
        <w:rPr>
          <w:sz w:val="32"/>
        </w:rPr>
        <w:br/>
      </w:r>
    </w:p>
    <w:p w14:paraId="2AB7910B" w14:textId="71B16E08" w:rsidR="00F941D3" w:rsidRDefault="00EC2580" w:rsidP="004253C6">
      <w:pPr>
        <w:pStyle w:val="ListParagraph"/>
        <w:numPr>
          <w:ilvl w:val="0"/>
          <w:numId w:val="1"/>
        </w:numPr>
        <w:rPr>
          <w:sz w:val="32"/>
        </w:rPr>
      </w:pPr>
      <w:r>
        <w:rPr>
          <w:rFonts w:hint="eastAsia"/>
          <w:sz w:val="32"/>
        </w:rPr>
        <w:t>點選</w:t>
      </w:r>
      <w:r>
        <w:rPr>
          <w:sz w:val="32"/>
        </w:rPr>
        <w:t>“</w:t>
      </w:r>
      <w:r w:rsidRPr="00D8790F">
        <w:rPr>
          <w:b/>
          <w:sz w:val="32"/>
        </w:rPr>
        <w:t>test</w:t>
      </w:r>
      <w:r>
        <w:rPr>
          <w:sz w:val="32"/>
        </w:rPr>
        <w:t>”</w:t>
      </w:r>
      <w:r>
        <w:rPr>
          <w:rFonts w:hint="eastAsia"/>
          <w:sz w:val="32"/>
          <w:lang w:eastAsia="zh-TW"/>
        </w:rPr>
        <w:t>角色，在程式區找到</w:t>
      </w:r>
      <w:r>
        <w:rPr>
          <w:sz w:val="32"/>
        </w:rPr>
        <w:t>“</w:t>
      </w:r>
      <w:r w:rsidRPr="009E459F">
        <w:rPr>
          <w:b/>
          <w:sz w:val="32"/>
        </w:rPr>
        <w:t>classified</w:t>
      </w:r>
      <w:r>
        <w:rPr>
          <w:sz w:val="32"/>
        </w:rPr>
        <w:t>”</w:t>
      </w:r>
      <w:r>
        <w:rPr>
          <w:rFonts w:hint="eastAsia"/>
          <w:sz w:val="32"/>
          <w:lang w:eastAsia="zh-TW"/>
        </w:rPr>
        <w:t>積木</w:t>
      </w:r>
    </w:p>
    <w:p w14:paraId="3A1AEDD3" w14:textId="5F4426D7" w:rsidR="009E459F" w:rsidRDefault="009E459F" w:rsidP="00F941D3">
      <w:pPr>
        <w:pStyle w:val="ListParagraph"/>
        <w:rPr>
          <w:sz w:val="32"/>
        </w:rPr>
      </w:pPr>
      <w:r w:rsidRPr="00262DDC">
        <w:rPr>
          <w:noProof/>
          <w:sz w:val="32"/>
          <w:lang w:val="en-US" w:eastAsia="zh-TW"/>
        </w:rPr>
        <mc:AlternateContent>
          <mc:Choice Requires="wps">
            <w:drawing>
              <wp:anchor distT="0" distB="0" distL="114300" distR="114300" simplePos="0" relativeHeight="251694080" behindDoc="0" locked="0" layoutInCell="1" allowOverlap="1" wp14:anchorId="5AC1A52F" wp14:editId="74A4B7B9">
                <wp:simplePos x="0" y="0"/>
                <wp:positionH relativeFrom="column">
                  <wp:posOffset>1640752</wp:posOffset>
                </wp:positionH>
                <wp:positionV relativeFrom="paragraph">
                  <wp:posOffset>2622606</wp:posOffset>
                </wp:positionV>
                <wp:extent cx="2199189" cy="126968"/>
                <wp:effectExtent l="25400" t="76200" r="10795" b="165735"/>
                <wp:wrapNone/>
                <wp:docPr id="38" name="Straight Connector 38"/>
                <wp:cNvGraphicFramePr/>
                <a:graphic xmlns:a="http://schemas.openxmlformats.org/drawingml/2006/main">
                  <a:graphicData uri="http://schemas.microsoft.com/office/word/2010/wordprocessingShape">
                    <wps:wsp>
                      <wps:cNvCnPr/>
                      <wps:spPr>
                        <a:xfrm flipH="1">
                          <a:off x="0" y="0"/>
                          <a:ext cx="2199189" cy="12696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38" o:spid="_x0000_s1026" style="position:absolute;flip:x;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9.2pt,206.5pt" to="302.35pt,2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" strokecolor="#4472c4 [3204]" strokeweight="7.5pt">
                <v:stroke endarrow="block" joinstyle="miter"/>
              </v:line>
            </w:pict>
          </mc:Fallback>
        </mc:AlternateContent>
      </w:r>
      <w:r w:rsidRPr="00262DDC">
        <w:rPr>
          <w:noProof/>
          <w:sz w:val="32"/>
          <w:lang w:val="en-US" w:eastAsia="zh-TW"/>
        </w:rPr>
        <mc:AlternateContent>
          <mc:Choice Requires="wps">
            <w:drawing>
              <wp:anchor distT="0" distB="0" distL="114300" distR="114300" simplePos="0" relativeHeight="251696128" behindDoc="0" locked="0" layoutInCell="1" allowOverlap="1" wp14:anchorId="09B6871A" wp14:editId="1990F4D3">
                <wp:simplePos x="0" y="0"/>
                <wp:positionH relativeFrom="column">
                  <wp:posOffset>3712813</wp:posOffset>
                </wp:positionH>
                <wp:positionV relativeFrom="paragraph">
                  <wp:posOffset>1256665</wp:posOffset>
                </wp:positionV>
                <wp:extent cx="277792" cy="1354238"/>
                <wp:effectExtent l="88900" t="25400" r="52705" b="17780"/>
                <wp:wrapNone/>
                <wp:docPr id="40" name="Straight Connector 40"/>
                <wp:cNvGraphicFramePr/>
                <a:graphic xmlns:a="http://schemas.openxmlformats.org/drawingml/2006/main">
                  <a:graphicData uri="http://schemas.microsoft.com/office/word/2010/wordprocessingShape">
                    <wps:wsp>
                      <wps:cNvCnPr/>
                      <wps:spPr>
                        <a:xfrm flipH="1" flipV="1">
                          <a:off x="0" y="0"/>
                          <a:ext cx="277792" cy="1354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0" o:spid="_x0000_s1026" style="position:absolute;flip:x y;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2.35pt,98.95pt" to="314.2pt,205.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" strokecolor="#4472c4 [3204]" strokeweight="7.5pt">
                <v:stroke endarrow="block" joinstyle="miter"/>
              </v:line>
            </w:pict>
          </mc:Fallback>
        </mc:AlternateContent>
      </w:r>
      <w:r w:rsidR="00F941D3">
        <w:rPr>
          <w:rFonts w:hint="eastAsia"/>
          <w:sz w:val="32"/>
          <w:lang w:eastAsia="zh-TW"/>
        </w:rPr>
        <w:tab/>
      </w:r>
      <w:r w:rsidR="00D8790F">
        <w:rPr>
          <w:sz w:val="32"/>
        </w:rPr>
        <w:t>Click on the “</w:t>
      </w:r>
      <w:r w:rsidR="00D8790F" w:rsidRPr="00D8790F">
        <w:rPr>
          <w:b/>
          <w:sz w:val="32"/>
        </w:rPr>
        <w:t>test</w:t>
      </w:r>
      <w:r w:rsidR="00D8790F">
        <w:rPr>
          <w:sz w:val="32"/>
        </w:rPr>
        <w:t>” sprite</w:t>
      </w:r>
      <w:r>
        <w:rPr>
          <w:sz w:val="32"/>
        </w:rPr>
        <w:t xml:space="preserve"> and find the “</w:t>
      </w:r>
      <w:r w:rsidRPr="009E459F">
        <w:rPr>
          <w:b/>
          <w:sz w:val="32"/>
        </w:rPr>
        <w:t>classified</w:t>
      </w:r>
      <w:r>
        <w:rPr>
          <w:sz w:val="32"/>
        </w:rPr>
        <w:t>” script</w:t>
      </w:r>
      <w:r w:rsidR="00EF5F6C">
        <w:rPr>
          <w:sz w:val="32"/>
        </w:rPr>
        <w:t xml:space="preserve"> </w:t>
      </w:r>
      <w:r w:rsidR="00844380">
        <w:rPr>
          <w:sz w:val="32"/>
        </w:rPr>
        <w:br/>
      </w:r>
      <w:r w:rsidR="00844380" w:rsidRPr="00844380">
        <w:rPr>
          <w:noProof/>
          <w:sz w:val="32"/>
          <w:lang w:val="en-US" w:eastAsia="zh-TW"/>
        </w:rPr>
        <w:drawing>
          <wp:inline distT="0" distB="0" distL="0" distR="0" wp14:anchorId="5CDC914C" wp14:editId="4DB2FAE1">
            <wp:extent cx="5168348" cy="2628000"/>
            <wp:effectExtent l="12700" t="12700" r="13335" b="1397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7419"/>
                    <a:stretch/>
                  </pic:blipFill>
                  <pic:spPr bwMode="auto">
                    <a:xfrm>
                      <a:off x="0" y="0"/>
                      <a:ext cx="5168348" cy="262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sz w:val="32"/>
        </w:rPr>
        <w:br/>
      </w:r>
    </w:p>
    <w:p w14:paraId="5492E9C2" w14:textId="1BD91467" w:rsidR="00F941D3" w:rsidRDefault="009142E0" w:rsidP="004253C6">
      <w:pPr>
        <w:pStyle w:val="ListParagraph"/>
        <w:numPr>
          <w:ilvl w:val="0"/>
          <w:numId w:val="1"/>
        </w:numPr>
        <w:rPr>
          <w:sz w:val="32"/>
        </w:rPr>
      </w:pPr>
      <w:r>
        <w:rPr>
          <w:rFonts w:hint="eastAsia"/>
          <w:sz w:val="32"/>
        </w:rPr>
        <w:t>加入</w:t>
      </w:r>
      <w:r>
        <w:rPr>
          <w:sz w:val="32"/>
        </w:rPr>
        <w:t>“</w:t>
      </w:r>
      <w:r w:rsidRPr="009E459F">
        <w:rPr>
          <w:b/>
          <w:sz w:val="32"/>
        </w:rPr>
        <w:t>recognise image</w:t>
      </w:r>
      <w:r>
        <w:rPr>
          <w:b/>
          <w:sz w:val="32"/>
        </w:rPr>
        <w:t xml:space="preserve">  (label)</w:t>
      </w:r>
      <w:r>
        <w:rPr>
          <w:sz w:val="32"/>
        </w:rPr>
        <w:t>”</w:t>
      </w:r>
      <w:r>
        <w:rPr>
          <w:rFonts w:hint="eastAsia"/>
          <w:sz w:val="32"/>
        </w:rPr>
        <w:t>和</w:t>
      </w:r>
      <w:r>
        <w:rPr>
          <w:sz w:val="32"/>
        </w:rPr>
        <w:t>“</w:t>
      </w:r>
      <w:r w:rsidRPr="009E459F">
        <w:rPr>
          <w:b/>
          <w:sz w:val="32"/>
        </w:rPr>
        <w:t>costume image</w:t>
      </w:r>
      <w:r>
        <w:rPr>
          <w:sz w:val="32"/>
        </w:rPr>
        <w:t>”</w:t>
      </w:r>
      <w:r>
        <w:rPr>
          <w:rFonts w:hint="eastAsia"/>
          <w:sz w:val="32"/>
        </w:rPr>
        <w:t>積木</w:t>
      </w:r>
    </w:p>
    <w:p w14:paraId="348A3268" w14:textId="231EA7A5" w:rsidR="00EF5F6C" w:rsidRPr="004253C6" w:rsidRDefault="009E459F" w:rsidP="00F941D3">
      <w:pPr>
        <w:pStyle w:val="ListParagraph"/>
        <w:rPr>
          <w:sz w:val="32"/>
        </w:rPr>
      </w:pPr>
      <w:r w:rsidRPr="00262DDC">
        <w:rPr>
          <w:noProof/>
          <w:sz w:val="32"/>
          <w:lang w:val="en-US" w:eastAsia="zh-TW"/>
        </w:rPr>
        <w:lastRenderedPageBreak/>
        <mc:AlternateContent>
          <mc:Choice Requires="wps">
            <w:drawing>
              <wp:anchor distT="0" distB="0" distL="114300" distR="114300" simplePos="0" relativeHeight="251698176" behindDoc="0" locked="0" layoutInCell="1" allowOverlap="1" wp14:anchorId="635C1919" wp14:editId="53352D5F">
                <wp:simplePos x="0" y="0"/>
                <wp:positionH relativeFrom="column">
                  <wp:posOffset>3836035</wp:posOffset>
                </wp:positionH>
                <wp:positionV relativeFrom="paragraph">
                  <wp:posOffset>438005</wp:posOffset>
                </wp:positionV>
                <wp:extent cx="879676" cy="647788"/>
                <wp:effectExtent l="25400" t="50800" r="0" b="25400"/>
                <wp:wrapNone/>
                <wp:docPr id="43" name="Straight Connector 43"/>
                <wp:cNvGraphicFramePr/>
                <a:graphic xmlns:a="http://schemas.openxmlformats.org/drawingml/2006/main">
                  <a:graphicData uri="http://schemas.microsoft.com/office/word/2010/wordprocessingShape">
                    <wps:wsp>
                      <wps:cNvCnPr/>
                      <wps:spPr>
                        <a:xfrm flipH="1">
                          <a:off x="0" y="0"/>
                          <a:ext cx="879676" cy="64778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3"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2.05pt,34.5pt" to="371.3pt,8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" strokecolor="#4472c4 [3204]" strokeweight="7.5pt">
                <v:stroke endarrow="block" joinstyle="miter"/>
              </v:line>
            </w:pict>
          </mc:Fallback>
        </mc:AlternateContent>
      </w:r>
      <w:r w:rsidR="00F941D3">
        <w:rPr>
          <w:rFonts w:hint="eastAsia"/>
          <w:sz w:val="32"/>
          <w:lang w:eastAsia="zh-TW"/>
        </w:rPr>
        <w:tab/>
      </w:r>
      <w:r>
        <w:rPr>
          <w:sz w:val="32"/>
        </w:rPr>
        <w:t>Add the “</w:t>
      </w:r>
      <w:r w:rsidRPr="009E459F">
        <w:rPr>
          <w:b/>
          <w:sz w:val="32"/>
        </w:rPr>
        <w:t>recognise image</w:t>
      </w:r>
      <w:r>
        <w:rPr>
          <w:b/>
          <w:sz w:val="32"/>
        </w:rPr>
        <w:t xml:space="preserve">  (label)</w:t>
      </w:r>
      <w:r>
        <w:rPr>
          <w:sz w:val="32"/>
        </w:rPr>
        <w:t>” and “</w:t>
      </w:r>
      <w:r w:rsidRPr="009E459F">
        <w:rPr>
          <w:b/>
          <w:sz w:val="32"/>
        </w:rPr>
        <w:t>costume image</w:t>
      </w:r>
      <w:r>
        <w:rPr>
          <w:sz w:val="32"/>
        </w:rPr>
        <w:t>” blocks</w:t>
      </w:r>
      <w:r>
        <w:rPr>
          <w:sz w:val="32"/>
        </w:rPr>
        <w:br/>
      </w:r>
      <w:r w:rsidRPr="009E459F">
        <w:rPr>
          <w:noProof/>
          <w:sz w:val="32"/>
          <w:lang w:val="en-US" w:eastAsia="zh-TW"/>
        </w:rPr>
        <w:drawing>
          <wp:inline distT="0" distB="0" distL="0" distR="0" wp14:anchorId="7518D526" wp14:editId="067DD972">
            <wp:extent cx="5011220" cy="1440000"/>
            <wp:effectExtent l="12700" t="12700" r="5715" b="825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011220" cy="144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A123B8E" w14:textId="74F0BD6F" w:rsidR="00F941D3" w:rsidRDefault="005339BD" w:rsidP="006812AE">
      <w:pPr>
        <w:pStyle w:val="ListParagraph"/>
        <w:numPr>
          <w:ilvl w:val="0"/>
          <w:numId w:val="1"/>
        </w:numPr>
        <w:rPr>
          <w:sz w:val="32"/>
          <w:lang w:eastAsia="zh-TW"/>
        </w:rPr>
      </w:pPr>
      <w:r>
        <w:rPr>
          <w:rFonts w:hint="eastAsia"/>
          <w:sz w:val="32"/>
          <w:lang w:eastAsia="zh-TW"/>
        </w:rPr>
        <w:t>點選</w:t>
      </w:r>
      <w:r>
        <w:rPr>
          <w:rFonts w:hint="eastAsia"/>
          <w:sz w:val="32"/>
          <w:lang w:val="en-US" w:eastAsia="zh-TW"/>
        </w:rPr>
        <w:t>『造型』</w:t>
      </w:r>
      <w:r w:rsidR="00C07574">
        <w:rPr>
          <w:rFonts w:hint="eastAsia"/>
          <w:sz w:val="32"/>
          <w:lang w:val="en-US" w:eastAsia="zh-TW"/>
        </w:rPr>
        <w:t>，選擇『從檔案中上傳』</w:t>
      </w:r>
    </w:p>
    <w:p w14:paraId="34934A06" w14:textId="5883B5E3" w:rsidR="001E5AF5" w:rsidRDefault="00F371C8" w:rsidP="00F941D3">
      <w:pPr>
        <w:pStyle w:val="ListParagraph"/>
        <w:rPr>
          <w:sz w:val="32"/>
        </w:rPr>
      </w:pPr>
      <w:r>
        <w:rPr>
          <w:noProof/>
          <w:sz w:val="32"/>
          <w:lang w:val="en-US" w:eastAsia="zh-TW"/>
        </w:rPr>
        <mc:AlternateContent>
          <mc:Choice Requires="wps">
            <w:drawing>
              <wp:anchor distT="0" distB="0" distL="114300" distR="114300" simplePos="0" relativeHeight="251666432" behindDoc="0" locked="0" layoutInCell="1" allowOverlap="1" wp14:anchorId="7F975B7B" wp14:editId="6D5FC5E1">
                <wp:simplePos x="0" y="0"/>
                <wp:positionH relativeFrom="column">
                  <wp:posOffset>2396490</wp:posOffset>
                </wp:positionH>
                <wp:positionV relativeFrom="paragraph">
                  <wp:posOffset>895147</wp:posOffset>
                </wp:positionV>
                <wp:extent cx="3092936" cy="77821"/>
                <wp:effectExtent l="25400" t="114300" r="0" b="176530"/>
                <wp:wrapNone/>
                <wp:docPr id="46" name="Straight Connector 46"/>
                <wp:cNvGraphicFramePr/>
                <a:graphic xmlns:a="http://schemas.openxmlformats.org/drawingml/2006/main">
                  <a:graphicData uri="http://schemas.microsoft.com/office/word/2010/wordprocessingShape">
                    <wps:wsp>
                      <wps:cNvCnPr/>
                      <wps:spPr>
                        <a:xfrm flipH="1">
                          <a:off x="0" y="0"/>
                          <a:ext cx="3092936" cy="7782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6"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7pt,70.5pt" to="432.25pt,76.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" strokecolor="#4472c4 [3204]" strokeweight="7.5pt">
                <v:stroke endarrow="block" joinstyle="miter"/>
              </v:line>
            </w:pict>
          </mc:Fallback>
        </mc:AlternateContent>
      </w:r>
      <w:r w:rsidR="00F941D3">
        <w:rPr>
          <w:rFonts w:hint="eastAsia"/>
          <w:sz w:val="32"/>
          <w:lang w:eastAsia="zh-TW"/>
        </w:rPr>
        <w:tab/>
      </w:r>
      <w:r w:rsidR="00B50042">
        <w:rPr>
          <w:sz w:val="32"/>
        </w:rPr>
        <w:t>Click the “</w:t>
      </w:r>
      <w:r w:rsidR="00B50042" w:rsidRPr="00B50042">
        <w:rPr>
          <w:b/>
          <w:sz w:val="32"/>
        </w:rPr>
        <w:t>Costumes</w:t>
      </w:r>
      <w:r w:rsidR="00B50042">
        <w:rPr>
          <w:sz w:val="32"/>
        </w:rPr>
        <w:t>” tab</w:t>
      </w:r>
      <w:r>
        <w:rPr>
          <w:sz w:val="32"/>
        </w:rPr>
        <w:t xml:space="preserve">. </w:t>
      </w:r>
      <w:r w:rsidR="00B50042">
        <w:rPr>
          <w:sz w:val="32"/>
        </w:rPr>
        <w:br/>
      </w:r>
      <w:r>
        <w:rPr>
          <w:sz w:val="32"/>
        </w:rPr>
        <w:t>Click the “</w:t>
      </w:r>
      <w:r w:rsidRPr="00F371C8">
        <w:rPr>
          <w:b/>
          <w:sz w:val="32"/>
        </w:rPr>
        <w:t>Upload costume from file</w:t>
      </w:r>
      <w:r>
        <w:rPr>
          <w:sz w:val="32"/>
        </w:rPr>
        <w:t>” button with the folder icon.</w:t>
      </w:r>
      <w:r>
        <w:rPr>
          <w:sz w:val="32"/>
        </w:rPr>
        <w:br/>
      </w:r>
      <w:r w:rsidRPr="00F371C8">
        <w:rPr>
          <w:noProof/>
          <w:sz w:val="32"/>
          <w:lang w:val="en-US" w:eastAsia="zh-TW"/>
        </w:rPr>
        <w:drawing>
          <wp:inline distT="0" distB="0" distL="0" distR="0" wp14:anchorId="34D40F31" wp14:editId="37F0DDD2">
            <wp:extent cx="5609154" cy="2340000"/>
            <wp:effectExtent l="12700" t="12700" r="17145"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a:ext>
                      </a:extLst>
                    </a:blip>
                    <a:srcRect b="6506"/>
                    <a:stretch/>
                  </pic:blipFill>
                  <pic:spPr bwMode="auto">
                    <a:xfrm>
                      <a:off x="0" y="0"/>
                      <a:ext cx="5609154" cy="2340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AF24C6">
        <w:rPr>
          <w:sz w:val="32"/>
        </w:rPr>
        <w:br/>
      </w:r>
    </w:p>
    <w:p w14:paraId="4FE5B69B" w14:textId="2D6FE3D7" w:rsidR="00F941D3" w:rsidRDefault="006B559D" w:rsidP="00AD680D">
      <w:pPr>
        <w:pStyle w:val="ListParagraph"/>
        <w:numPr>
          <w:ilvl w:val="0"/>
          <w:numId w:val="1"/>
        </w:numPr>
        <w:rPr>
          <w:sz w:val="32"/>
          <w:lang w:eastAsia="zh-TW"/>
        </w:rPr>
      </w:pPr>
      <w:r>
        <w:rPr>
          <w:rFonts w:hint="eastAsia"/>
          <w:sz w:val="32"/>
          <w:lang w:eastAsia="zh-TW"/>
        </w:rPr>
        <w:t>上傳</w:t>
      </w:r>
      <w:r w:rsidR="007A78FC">
        <w:rPr>
          <w:rFonts w:hint="eastAsia"/>
          <w:sz w:val="32"/>
          <w:lang w:eastAsia="zh-TW"/>
        </w:rPr>
        <w:t>所有</w:t>
      </w:r>
      <w:r w:rsidR="00807B83">
        <w:rPr>
          <w:rFonts w:hint="eastAsia"/>
          <w:sz w:val="32"/>
          <w:lang w:val="en-US" w:eastAsia="zh-TW"/>
        </w:rPr>
        <w:t>測試圖</w:t>
      </w:r>
      <w:r>
        <w:rPr>
          <w:rFonts w:hint="eastAsia"/>
          <w:sz w:val="32"/>
          <w:lang w:val="en-US" w:eastAsia="zh-TW"/>
        </w:rPr>
        <w:t>片</w:t>
      </w:r>
      <w:r w:rsidR="007A78FC">
        <w:rPr>
          <w:rFonts w:hint="eastAsia"/>
          <w:sz w:val="32"/>
          <w:lang w:val="en-US" w:eastAsia="zh-TW"/>
        </w:rPr>
        <w:t>（步驟</w:t>
      </w:r>
      <w:r w:rsidR="007A78FC">
        <w:rPr>
          <w:sz w:val="32"/>
          <w:lang w:val="en-US" w:eastAsia="zh-TW"/>
        </w:rPr>
        <w:t>13</w:t>
      </w:r>
      <w:r w:rsidR="00807B83">
        <w:rPr>
          <w:rFonts w:hint="eastAsia"/>
          <w:sz w:val="32"/>
          <w:lang w:val="en-US" w:eastAsia="zh-TW"/>
        </w:rPr>
        <w:t>中儲存的圖</w:t>
      </w:r>
      <w:r w:rsidR="007A78FC">
        <w:rPr>
          <w:rFonts w:hint="eastAsia"/>
          <w:sz w:val="32"/>
          <w:lang w:val="en-US" w:eastAsia="zh-TW"/>
        </w:rPr>
        <w:t>片）</w:t>
      </w:r>
    </w:p>
    <w:p w14:paraId="5D0F840B" w14:textId="3A9B3CCA" w:rsidR="00AD680D" w:rsidRPr="008043BF" w:rsidRDefault="008043BF" w:rsidP="00F941D3">
      <w:pPr>
        <w:pStyle w:val="ListParagraph"/>
        <w:rPr>
          <w:sz w:val="32"/>
        </w:rPr>
      </w:pPr>
      <w:r>
        <w:rPr>
          <w:noProof/>
          <w:sz w:val="32"/>
          <w:lang w:val="en-US" w:eastAsia="zh-TW"/>
        </w:rPr>
        <mc:AlternateContent>
          <mc:Choice Requires="wps">
            <w:drawing>
              <wp:anchor distT="0" distB="0" distL="114300" distR="114300" simplePos="0" relativeHeight="251668480" behindDoc="0" locked="0" layoutInCell="1" allowOverlap="1" wp14:anchorId="4CE43785" wp14:editId="0FCBD7E0">
                <wp:simplePos x="0" y="0"/>
                <wp:positionH relativeFrom="column">
                  <wp:posOffset>2470785</wp:posOffset>
                </wp:positionH>
                <wp:positionV relativeFrom="paragraph">
                  <wp:posOffset>1212215</wp:posOffset>
                </wp:positionV>
                <wp:extent cx="1904518" cy="459740"/>
                <wp:effectExtent l="50800" t="50800" r="26035" b="149860"/>
                <wp:wrapNone/>
                <wp:docPr id="48" name="Straight Connector 48"/>
                <wp:cNvGraphicFramePr/>
                <a:graphic xmlns:a="http://schemas.openxmlformats.org/drawingml/2006/main">
                  <a:graphicData uri="http://schemas.microsoft.com/office/word/2010/wordprocessingShape">
                    <wps:wsp>
                      <wps:cNvCnPr/>
                      <wps:spPr>
                        <a:xfrm flipH="1">
                          <a:off x="0" y="0"/>
                          <a:ext cx="1904518" cy="45974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8"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4.55pt,95.45pt" to="344.5pt,131.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" strokecolor="#4472c4 [3204]" strokeweight="7.5pt">
                <v:stroke endarrow="block" joinstyle="miter"/>
              </v:line>
            </w:pict>
          </mc:Fallback>
        </mc:AlternateContent>
      </w:r>
      <w:r w:rsidR="00F941D3">
        <w:rPr>
          <w:rFonts w:hint="eastAsia"/>
          <w:sz w:val="32"/>
          <w:lang w:eastAsia="zh-TW"/>
        </w:rPr>
        <w:tab/>
      </w:r>
      <w:r w:rsidR="00F371C8">
        <w:rPr>
          <w:sz w:val="32"/>
        </w:rPr>
        <w:t xml:space="preserve">Upload all </w:t>
      </w:r>
      <w:r w:rsidR="004F652E">
        <w:rPr>
          <w:sz w:val="32"/>
        </w:rPr>
        <w:t xml:space="preserve">of your test images from </w:t>
      </w:r>
      <w:r w:rsidR="004F652E" w:rsidRPr="009E459F">
        <w:rPr>
          <w:b/>
          <w:sz w:val="32"/>
        </w:rPr>
        <w:t>step 13</w:t>
      </w:r>
      <w:r w:rsidR="00F371C8">
        <w:rPr>
          <w:sz w:val="32"/>
        </w:rPr>
        <w:t>.</w:t>
      </w:r>
      <w:r w:rsidR="00F371C8">
        <w:rPr>
          <w:sz w:val="32"/>
        </w:rPr>
        <w:br/>
      </w:r>
      <w:r w:rsidR="0086742C" w:rsidRPr="0086742C">
        <w:rPr>
          <w:noProof/>
          <w:sz w:val="32"/>
          <w:lang w:val="en-US" w:eastAsia="zh-TW"/>
        </w:rPr>
        <w:drawing>
          <wp:inline distT="0" distB="0" distL="0" distR="0" wp14:anchorId="0328939E" wp14:editId="7817A2D6">
            <wp:extent cx="4331051" cy="2412000"/>
            <wp:effectExtent l="12700" t="12700" r="12700" b="1397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cstate="print">
                      <a:extLst>
                        <a:ext uri="{28A0092B-C50C-407E-A947-70E740481C1C}">
                          <a14:useLocalDpi xmlns:a14="http://schemas.microsoft.com/office/drawing/2010/main"/>
                        </a:ext>
                      </a:extLst>
                    </a:blip>
                    <a:stretch>
                      <a:fillRect/>
                    </a:stretch>
                  </pic:blipFill>
                  <pic:spPr>
                    <a:xfrm>
                      <a:off x="0" y="0"/>
                      <a:ext cx="4331051" cy="241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AF24C6">
        <w:rPr>
          <w:sz w:val="32"/>
        </w:rPr>
        <w:br/>
      </w:r>
    </w:p>
    <w:p w14:paraId="7077DB1C" w14:textId="5D844998" w:rsidR="00F941D3" w:rsidRDefault="00F84457" w:rsidP="001E5AF5">
      <w:pPr>
        <w:pStyle w:val="ListParagraph"/>
        <w:numPr>
          <w:ilvl w:val="0"/>
          <w:numId w:val="1"/>
        </w:numPr>
        <w:rPr>
          <w:sz w:val="32"/>
        </w:rPr>
      </w:pPr>
      <w:r>
        <w:rPr>
          <w:rFonts w:hint="eastAsia"/>
          <w:sz w:val="32"/>
        </w:rPr>
        <w:t>點選</w:t>
      </w:r>
      <w:r>
        <w:rPr>
          <w:sz w:val="32"/>
        </w:rPr>
        <w:t>“</w:t>
      </w:r>
      <w:r w:rsidRPr="001C31CA">
        <w:rPr>
          <w:b/>
          <w:sz w:val="32"/>
        </w:rPr>
        <w:t>computer guess</w:t>
      </w:r>
      <w:r>
        <w:rPr>
          <w:sz w:val="32"/>
        </w:rPr>
        <w:t>”</w:t>
      </w:r>
      <w:r>
        <w:rPr>
          <w:rFonts w:hint="eastAsia"/>
          <w:sz w:val="32"/>
        </w:rPr>
        <w:t>角色</w:t>
      </w:r>
    </w:p>
    <w:p w14:paraId="153CB0F3" w14:textId="411DB72F" w:rsidR="001C31CA" w:rsidRDefault="001C31CA" w:rsidP="00F941D3">
      <w:pPr>
        <w:pStyle w:val="ListParagraph"/>
        <w:rPr>
          <w:sz w:val="32"/>
        </w:rPr>
      </w:pPr>
      <w:r>
        <w:rPr>
          <w:noProof/>
          <w:sz w:val="32"/>
          <w:lang w:val="en-US" w:eastAsia="zh-TW"/>
        </w:rPr>
        <w:lastRenderedPageBreak/>
        <mc:AlternateContent>
          <mc:Choice Requires="wps">
            <w:drawing>
              <wp:anchor distT="0" distB="0" distL="114300" distR="114300" simplePos="0" relativeHeight="251670528" behindDoc="0" locked="0" layoutInCell="1" allowOverlap="1" wp14:anchorId="7161CA2C" wp14:editId="509E7CBF">
                <wp:simplePos x="0" y="0"/>
                <wp:positionH relativeFrom="column">
                  <wp:posOffset>1375356</wp:posOffset>
                </wp:positionH>
                <wp:positionV relativeFrom="paragraph">
                  <wp:posOffset>1723701</wp:posOffset>
                </wp:positionV>
                <wp:extent cx="3103123" cy="741734"/>
                <wp:effectExtent l="25400" t="50800" r="21590" b="109220"/>
                <wp:wrapNone/>
                <wp:docPr id="50" name="Straight Connector 50"/>
                <wp:cNvGraphicFramePr/>
                <a:graphic xmlns:a="http://schemas.openxmlformats.org/drawingml/2006/main">
                  <a:graphicData uri="http://schemas.microsoft.com/office/word/2010/wordprocessingShape">
                    <wps:wsp>
                      <wps:cNvCnPr/>
                      <wps:spPr>
                        <a:xfrm flipH="1">
                          <a:off x="0" y="0"/>
                          <a:ext cx="3103123" cy="7417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50"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8.3pt,135.7pt" to="352.65pt,194.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" strokecolor="#4472c4 [3204]" strokeweight="7.5pt">
                <v:stroke endarrow="block" joinstyle="miter"/>
              </v:line>
            </w:pict>
          </mc:Fallback>
        </mc:AlternateContent>
      </w:r>
      <w:r w:rsidR="00F941D3">
        <w:rPr>
          <w:rFonts w:hint="eastAsia"/>
          <w:sz w:val="32"/>
          <w:lang w:eastAsia="zh-TW"/>
        </w:rPr>
        <w:tab/>
      </w:r>
      <w:r>
        <w:rPr>
          <w:sz w:val="32"/>
        </w:rPr>
        <w:t>Click on the “</w:t>
      </w:r>
      <w:r w:rsidRPr="001C31CA">
        <w:rPr>
          <w:b/>
          <w:sz w:val="32"/>
        </w:rPr>
        <w:t>computer guess</w:t>
      </w:r>
      <w:r>
        <w:rPr>
          <w:sz w:val="32"/>
        </w:rPr>
        <w:t>” sprite</w:t>
      </w:r>
      <w:r>
        <w:rPr>
          <w:sz w:val="32"/>
        </w:rPr>
        <w:br/>
      </w:r>
      <w:r w:rsidR="009E459F" w:rsidRPr="009E459F">
        <w:rPr>
          <w:noProof/>
          <w:sz w:val="32"/>
          <w:lang w:val="en-US" w:eastAsia="zh-TW"/>
        </w:rPr>
        <w:drawing>
          <wp:inline distT="0" distB="0" distL="0" distR="0" wp14:anchorId="1DA34989" wp14:editId="26FD1DA6">
            <wp:extent cx="5237018" cy="2548647"/>
            <wp:effectExtent l="12700" t="12700" r="8255" b="1714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1517"/>
                    <a:stretch/>
                  </pic:blipFill>
                  <pic:spPr bwMode="auto">
                    <a:xfrm>
                      <a:off x="0" y="0"/>
                      <a:ext cx="5238000" cy="254912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6AB0D0CA" w14:textId="0C5C8BA5" w:rsidR="00F941D3" w:rsidRDefault="00742ABC" w:rsidP="001C31CA">
      <w:pPr>
        <w:pStyle w:val="ListParagraph"/>
        <w:numPr>
          <w:ilvl w:val="0"/>
          <w:numId w:val="1"/>
        </w:numPr>
        <w:rPr>
          <w:sz w:val="32"/>
          <w:lang w:eastAsia="zh-TW"/>
        </w:rPr>
      </w:pPr>
      <w:r>
        <w:rPr>
          <w:rFonts w:hint="eastAsia"/>
          <w:sz w:val="32"/>
          <w:lang w:eastAsia="zh-TW"/>
        </w:rPr>
        <w:t>拖曳程式積木（如下圖）</w:t>
      </w:r>
    </w:p>
    <w:p w14:paraId="55660298" w14:textId="737BEAAE" w:rsidR="00742ABC" w:rsidRPr="00742ABC" w:rsidRDefault="00722607" w:rsidP="00742ABC">
      <w:pPr>
        <w:pStyle w:val="ListParagraph"/>
        <w:ind w:left="1440"/>
        <w:rPr>
          <w:i/>
          <w:sz w:val="32"/>
          <w:lang w:eastAsia="zh-TW"/>
        </w:rPr>
      </w:pPr>
      <w:r>
        <w:rPr>
          <w:rFonts w:hint="eastAsia"/>
          <w:i/>
          <w:sz w:val="32"/>
          <w:lang w:eastAsia="zh-TW"/>
        </w:rPr>
        <w:t>這些積木是用來顯示電腦的猜測結果，如果你使用不同類別，請自行修改下面的積木內容</w:t>
      </w:r>
    </w:p>
    <w:p w14:paraId="118B95E2" w14:textId="569CF023" w:rsidR="001E5AF5" w:rsidRPr="001C31CA" w:rsidRDefault="009E459F" w:rsidP="00F941D3">
      <w:pPr>
        <w:pStyle w:val="ListParagraph"/>
        <w:ind w:firstLine="720"/>
        <w:rPr>
          <w:sz w:val="32"/>
        </w:rPr>
      </w:pPr>
      <w:r>
        <w:rPr>
          <w:sz w:val="32"/>
        </w:rPr>
        <w:t xml:space="preserve">Create the scripts shown below </w:t>
      </w:r>
      <w:r w:rsidR="001C31CA">
        <w:rPr>
          <w:sz w:val="32"/>
        </w:rPr>
        <w:br/>
      </w:r>
      <w:r w:rsidR="001C31CA">
        <w:rPr>
          <w:i/>
          <w:sz w:val="32"/>
        </w:rPr>
        <w:t xml:space="preserve">This is how the computer will display its guess for each book cover you will test it with. </w:t>
      </w:r>
      <w:r w:rsidR="001C31CA" w:rsidRPr="001C31CA">
        <w:rPr>
          <w:i/>
          <w:sz w:val="32"/>
        </w:rPr>
        <w:t xml:space="preserve">If you’re using different book genres, update </w:t>
      </w:r>
      <w:r w:rsidR="001C31CA">
        <w:rPr>
          <w:i/>
          <w:sz w:val="32"/>
        </w:rPr>
        <w:t>it</w:t>
      </w:r>
      <w:r w:rsidR="001C31CA" w:rsidRPr="001C31CA">
        <w:rPr>
          <w:i/>
          <w:sz w:val="32"/>
        </w:rPr>
        <w:t xml:space="preserve"> to match.</w:t>
      </w:r>
      <w:r w:rsidR="00487753" w:rsidRPr="001C31CA">
        <w:rPr>
          <w:i/>
          <w:sz w:val="32"/>
        </w:rPr>
        <w:t xml:space="preserve"> </w:t>
      </w:r>
      <w:r w:rsidR="00AD680D" w:rsidRPr="001C31CA">
        <w:rPr>
          <w:i/>
          <w:sz w:val="32"/>
        </w:rPr>
        <w:t xml:space="preserve"> </w:t>
      </w:r>
      <w:r w:rsidR="001C31CA" w:rsidRPr="001C31CA">
        <w:rPr>
          <w:i/>
          <w:sz w:val="32"/>
        </w:rPr>
        <w:br/>
      </w:r>
      <w:r w:rsidR="001C31CA" w:rsidRPr="001C31CA">
        <w:rPr>
          <w:noProof/>
          <w:lang w:val="en-US" w:eastAsia="zh-TW"/>
        </w:rPr>
        <w:drawing>
          <wp:inline distT="0" distB="0" distL="0" distR="0" wp14:anchorId="567F8329" wp14:editId="24CF534F">
            <wp:extent cx="4978620" cy="3600000"/>
            <wp:effectExtent l="12700" t="12700" r="12700" b="698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78620" cy="360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B38D46A" w14:textId="77777777" w:rsidR="00A13F48" w:rsidRPr="00A13F48" w:rsidRDefault="00A13F48" w:rsidP="00A13F48">
      <w:pPr>
        <w:rPr>
          <w:sz w:val="32"/>
        </w:rPr>
      </w:pPr>
    </w:p>
    <w:p w14:paraId="1C46B42B" w14:textId="73E70440" w:rsidR="00F941D3" w:rsidRDefault="00722607" w:rsidP="00A13F48">
      <w:pPr>
        <w:pStyle w:val="ListParagraph"/>
        <w:numPr>
          <w:ilvl w:val="0"/>
          <w:numId w:val="1"/>
        </w:numPr>
        <w:rPr>
          <w:sz w:val="32"/>
        </w:rPr>
      </w:pPr>
      <w:r>
        <w:rPr>
          <w:rFonts w:hint="eastAsia"/>
          <w:sz w:val="32"/>
        </w:rPr>
        <w:t>測試時間到！</w:t>
      </w:r>
    </w:p>
    <w:p w14:paraId="009B12F3" w14:textId="47E3EC13" w:rsidR="00722607" w:rsidRDefault="00722607" w:rsidP="00722607">
      <w:pPr>
        <w:pStyle w:val="ListParagraph"/>
        <w:ind w:left="1440"/>
        <w:rPr>
          <w:sz w:val="32"/>
          <w:lang w:eastAsia="zh-TW"/>
        </w:rPr>
      </w:pPr>
      <w:r>
        <w:rPr>
          <w:rFonts w:hint="eastAsia"/>
          <w:sz w:val="32"/>
          <w:lang w:eastAsia="zh-TW"/>
        </w:rPr>
        <w:lastRenderedPageBreak/>
        <w:t>為了讓比賽更公平，測試圖片事先不能讓電腦知道，也不能讓你的朋友看到。</w:t>
      </w:r>
    </w:p>
    <w:p w14:paraId="20D6117C" w14:textId="483F53E9" w:rsidR="00722607" w:rsidRDefault="00722607" w:rsidP="00722607">
      <w:pPr>
        <w:pStyle w:val="ListParagraph"/>
        <w:ind w:left="1440"/>
        <w:rPr>
          <w:sz w:val="32"/>
          <w:lang w:eastAsia="zh-TW"/>
        </w:rPr>
      </w:pPr>
      <w:r>
        <w:rPr>
          <w:rFonts w:hint="eastAsia"/>
          <w:sz w:val="32"/>
          <w:lang w:eastAsia="zh-TW"/>
        </w:rPr>
        <w:t>選擇全螢幕並點擊綠旗，開始比賽</w:t>
      </w:r>
    </w:p>
    <w:p w14:paraId="4082FFB7" w14:textId="1944250A" w:rsidR="00722607" w:rsidRDefault="00722607" w:rsidP="00722607">
      <w:pPr>
        <w:pStyle w:val="ListParagraph"/>
        <w:ind w:left="1440"/>
        <w:rPr>
          <w:i/>
          <w:sz w:val="32"/>
          <w:lang w:eastAsia="zh-TW"/>
        </w:rPr>
      </w:pPr>
      <w:r>
        <w:rPr>
          <w:rFonts w:hint="eastAsia"/>
          <w:i/>
          <w:sz w:val="32"/>
          <w:lang w:eastAsia="zh-TW"/>
        </w:rPr>
        <w:t>當按下</w:t>
      </w:r>
      <w:r>
        <w:rPr>
          <w:i/>
          <w:sz w:val="32"/>
          <w:lang w:val="en-US" w:eastAsia="zh-TW"/>
        </w:rPr>
        <w:t>Next</w:t>
      </w:r>
      <w:r>
        <w:rPr>
          <w:rFonts w:hint="eastAsia"/>
          <w:i/>
          <w:sz w:val="32"/>
          <w:lang w:val="en-US" w:eastAsia="zh-TW"/>
        </w:rPr>
        <w:t>按鈕時，受測者會看到一張書封面的圖片，要求你的朋友猜測這是屬於哪個類別的書，並點選左側</w:t>
      </w:r>
      <w:r w:rsidRPr="0015126E">
        <w:rPr>
          <w:i/>
          <w:sz w:val="32"/>
          <w:lang w:eastAsia="zh-TW"/>
        </w:rPr>
        <w:t>“Human says”</w:t>
      </w:r>
      <w:r>
        <w:rPr>
          <w:rFonts w:hint="eastAsia"/>
          <w:i/>
          <w:sz w:val="32"/>
          <w:lang w:eastAsia="zh-TW"/>
        </w:rPr>
        <w:t>下方的按鈕作答</w:t>
      </w:r>
      <w:r w:rsidR="00C179AC">
        <w:rPr>
          <w:rFonts w:hint="eastAsia"/>
          <w:i/>
          <w:sz w:val="32"/>
          <w:lang w:eastAsia="zh-TW"/>
        </w:rPr>
        <w:t>（點擊後按鈕顏色會改變）。</w:t>
      </w:r>
    </w:p>
    <w:p w14:paraId="664DBA0F" w14:textId="1C5F7423" w:rsidR="00C179AC" w:rsidRDefault="00C179AC" w:rsidP="00722607">
      <w:pPr>
        <w:pStyle w:val="ListParagraph"/>
        <w:ind w:left="1440"/>
        <w:rPr>
          <w:i/>
          <w:sz w:val="32"/>
          <w:lang w:eastAsia="zh-TW"/>
        </w:rPr>
      </w:pPr>
      <w:r>
        <w:rPr>
          <w:rFonts w:hint="eastAsia"/>
          <w:i/>
          <w:sz w:val="32"/>
          <w:lang w:eastAsia="zh-TW"/>
        </w:rPr>
        <w:t>電腦也會進行猜測並在右邊的</w:t>
      </w:r>
      <w:r w:rsidRPr="0015126E">
        <w:rPr>
          <w:i/>
          <w:sz w:val="32"/>
          <w:lang w:eastAsia="zh-TW"/>
        </w:rPr>
        <w:t>“Computer says”</w:t>
      </w:r>
      <w:r>
        <w:rPr>
          <w:rFonts w:hint="eastAsia"/>
          <w:i/>
          <w:sz w:val="32"/>
          <w:lang w:eastAsia="zh-TW"/>
        </w:rPr>
        <w:t>顯示回答</w:t>
      </w:r>
      <w:r w:rsidR="005F5B19">
        <w:rPr>
          <w:rFonts w:hint="eastAsia"/>
          <w:i/>
          <w:sz w:val="32"/>
          <w:lang w:eastAsia="zh-TW"/>
        </w:rPr>
        <w:t>。</w:t>
      </w:r>
    </w:p>
    <w:p w14:paraId="14F7330A" w14:textId="098E3364" w:rsidR="005F5B19" w:rsidRPr="005F5B19" w:rsidRDefault="005F5B19" w:rsidP="00722607">
      <w:pPr>
        <w:pStyle w:val="ListParagraph"/>
        <w:ind w:left="1440"/>
        <w:rPr>
          <w:i/>
          <w:sz w:val="32"/>
          <w:lang w:val="en-US" w:eastAsia="zh-TW"/>
        </w:rPr>
      </w:pPr>
      <w:del w:id="2" w:author="Sung-Shine Lee" w:date="2019-05-22T22:53:00Z">
        <w:r w:rsidDel="000A00BA">
          <w:rPr>
            <w:rFonts w:hint="eastAsia"/>
            <w:i/>
            <w:sz w:val="32"/>
            <w:lang w:eastAsia="zh-TW"/>
          </w:rPr>
          <w:delText>當</w:delText>
        </w:r>
      </w:del>
      <w:r>
        <w:rPr>
          <w:rFonts w:hint="eastAsia"/>
          <w:i/>
          <w:sz w:val="32"/>
          <w:lang w:eastAsia="zh-TW"/>
        </w:rPr>
        <w:t>點擊</w:t>
      </w:r>
      <w:r w:rsidRPr="0015126E">
        <w:rPr>
          <w:i/>
          <w:sz w:val="32"/>
          <w:lang w:eastAsia="zh-TW"/>
        </w:rPr>
        <w:t>“Next”</w:t>
      </w:r>
      <w:ins w:id="3" w:author="Sung-Shine Lee" w:date="2019-05-22T22:53:00Z">
        <w:r w:rsidR="000A00BA">
          <w:rPr>
            <w:rFonts w:hint="eastAsia"/>
            <w:i/>
            <w:sz w:val="32"/>
            <w:lang w:eastAsia="zh-TW"/>
          </w:rPr>
          <w:t>後</w:t>
        </w:r>
      </w:ins>
      <w:r>
        <w:rPr>
          <w:rFonts w:hint="eastAsia"/>
          <w:i/>
          <w:sz w:val="32"/>
          <w:lang w:eastAsia="zh-TW"/>
        </w:rPr>
        <w:t>會出現下一道題目，讓你的朋友完成所有題目</w:t>
      </w:r>
      <w:bookmarkStart w:id="4" w:name="_GoBack"/>
      <w:bookmarkEnd w:id="4"/>
    </w:p>
    <w:p w14:paraId="62272949" w14:textId="202ECCE1" w:rsidR="00A13F48" w:rsidRPr="0015126E" w:rsidRDefault="00CB46F7" w:rsidP="00F941D3">
      <w:pPr>
        <w:pStyle w:val="ListParagraph"/>
        <w:ind w:firstLine="720"/>
        <w:rPr>
          <w:sz w:val="32"/>
        </w:rPr>
      </w:pPr>
      <w:r w:rsidRPr="0015126E">
        <w:rPr>
          <w:sz w:val="32"/>
        </w:rPr>
        <w:t>It’s time to test!</w:t>
      </w:r>
      <w:r w:rsidRPr="0015126E">
        <w:rPr>
          <w:sz w:val="32"/>
        </w:rPr>
        <w:br/>
      </w:r>
      <w:r w:rsidR="00750FBA" w:rsidRPr="0015126E">
        <w:rPr>
          <w:sz w:val="32"/>
        </w:rPr>
        <w:t xml:space="preserve">To make this fair, you haven’t shown the test </w:t>
      </w:r>
      <w:r w:rsidR="001867B3" w:rsidRPr="0015126E">
        <w:rPr>
          <w:sz w:val="32"/>
        </w:rPr>
        <w:t>images to the machine learning computer.</w:t>
      </w:r>
      <w:r w:rsidR="001867B3" w:rsidRPr="0015126E">
        <w:rPr>
          <w:sz w:val="32"/>
        </w:rPr>
        <w:br/>
        <w:t xml:space="preserve">To be equal, </w:t>
      </w:r>
      <w:r w:rsidR="007C0FAD" w:rsidRPr="0015126E">
        <w:rPr>
          <w:sz w:val="32"/>
        </w:rPr>
        <w:t xml:space="preserve">find a friend to test this that hasn’t seen your test images. </w:t>
      </w:r>
      <w:r w:rsidR="007C0FAD" w:rsidRPr="0015126E">
        <w:rPr>
          <w:sz w:val="32"/>
        </w:rPr>
        <w:br/>
      </w:r>
      <w:r w:rsidR="007C0FAD" w:rsidRPr="0015126E">
        <w:rPr>
          <w:i/>
          <w:sz w:val="32"/>
        </w:rPr>
        <w:t xml:space="preserve">Click the </w:t>
      </w:r>
      <w:proofErr w:type="spellStart"/>
      <w:r w:rsidR="007C0FAD" w:rsidRPr="0015126E">
        <w:rPr>
          <w:i/>
          <w:sz w:val="32"/>
        </w:rPr>
        <w:t>fullscreen</w:t>
      </w:r>
      <w:proofErr w:type="spellEnd"/>
      <w:r w:rsidR="007C0FAD" w:rsidRPr="0015126E">
        <w:rPr>
          <w:i/>
          <w:sz w:val="32"/>
        </w:rPr>
        <w:t xml:space="preserve"> icon, and then click green flag.</w:t>
      </w:r>
      <w:r w:rsidR="007C0FAD" w:rsidRPr="0015126E">
        <w:rPr>
          <w:i/>
          <w:sz w:val="32"/>
        </w:rPr>
        <w:br/>
      </w:r>
      <w:r w:rsidR="00367476" w:rsidRPr="0015126E">
        <w:rPr>
          <w:i/>
          <w:sz w:val="32"/>
        </w:rPr>
        <w:br/>
        <w:t>They should c</w:t>
      </w:r>
      <w:r w:rsidR="007C0FAD" w:rsidRPr="0015126E">
        <w:rPr>
          <w:i/>
          <w:sz w:val="32"/>
        </w:rPr>
        <w:t xml:space="preserve">lick the “Next” button and </w:t>
      </w:r>
      <w:r w:rsidR="00367476" w:rsidRPr="0015126E">
        <w:rPr>
          <w:i/>
          <w:sz w:val="32"/>
        </w:rPr>
        <w:t>they’ll</w:t>
      </w:r>
      <w:r w:rsidR="007C0FAD" w:rsidRPr="0015126E">
        <w:rPr>
          <w:i/>
          <w:sz w:val="32"/>
        </w:rPr>
        <w:t xml:space="preserve"> see a book cover. </w:t>
      </w:r>
      <w:r w:rsidR="00F13DA1" w:rsidRPr="0015126E">
        <w:rPr>
          <w:i/>
          <w:sz w:val="32"/>
        </w:rPr>
        <w:br/>
      </w:r>
      <w:r w:rsidR="0015126E" w:rsidRPr="0015126E">
        <w:rPr>
          <w:i/>
          <w:sz w:val="32"/>
        </w:rPr>
        <w:br/>
      </w:r>
      <w:r w:rsidR="00367476" w:rsidRPr="0015126E">
        <w:rPr>
          <w:i/>
          <w:sz w:val="32"/>
        </w:rPr>
        <w:t xml:space="preserve">Ask them to </w:t>
      </w:r>
      <w:r w:rsidR="007C0FAD" w:rsidRPr="0015126E">
        <w:rPr>
          <w:i/>
          <w:sz w:val="32"/>
        </w:rPr>
        <w:t xml:space="preserve">guess what genre book it is from the cover, and click one of the “Human says” buttons on the left to confirm </w:t>
      </w:r>
      <w:r w:rsidR="00367476" w:rsidRPr="0015126E">
        <w:rPr>
          <w:i/>
          <w:sz w:val="32"/>
        </w:rPr>
        <w:t>their</w:t>
      </w:r>
      <w:r w:rsidR="007C0FAD" w:rsidRPr="0015126E">
        <w:rPr>
          <w:i/>
          <w:sz w:val="32"/>
        </w:rPr>
        <w:t xml:space="preserve"> choice. </w:t>
      </w:r>
      <w:r w:rsidR="00C96743" w:rsidRPr="0015126E">
        <w:rPr>
          <w:i/>
          <w:sz w:val="32"/>
        </w:rPr>
        <w:t xml:space="preserve">(It doesn’t </w:t>
      </w:r>
      <w:r w:rsidR="00F13DA1" w:rsidRPr="0015126E">
        <w:rPr>
          <w:i/>
          <w:sz w:val="32"/>
        </w:rPr>
        <w:t xml:space="preserve">do anything other than look different). </w:t>
      </w:r>
      <w:r w:rsidR="001867B3" w:rsidRPr="0015126E">
        <w:rPr>
          <w:i/>
          <w:sz w:val="32"/>
        </w:rPr>
        <w:t xml:space="preserve"> </w:t>
      </w:r>
      <w:r w:rsidR="00F13DA1" w:rsidRPr="0015126E">
        <w:rPr>
          <w:i/>
          <w:sz w:val="32"/>
        </w:rPr>
        <w:br/>
      </w:r>
      <w:r w:rsidR="0015126E" w:rsidRPr="0015126E">
        <w:rPr>
          <w:i/>
          <w:sz w:val="32"/>
        </w:rPr>
        <w:br/>
      </w:r>
      <w:r w:rsidR="00F13DA1" w:rsidRPr="0015126E">
        <w:rPr>
          <w:i/>
          <w:sz w:val="32"/>
        </w:rPr>
        <w:t xml:space="preserve">The computer will try and decide what genre it looks like, and display its answer under “Computer says” on the right. </w:t>
      </w:r>
      <w:r w:rsidR="00F13DA1" w:rsidRPr="0015126E">
        <w:rPr>
          <w:i/>
          <w:sz w:val="32"/>
        </w:rPr>
        <w:br/>
      </w:r>
      <w:r w:rsidR="0015126E" w:rsidRPr="0015126E">
        <w:rPr>
          <w:i/>
          <w:sz w:val="32"/>
        </w:rPr>
        <w:br/>
      </w:r>
      <w:r w:rsidR="00367476" w:rsidRPr="0015126E">
        <w:rPr>
          <w:i/>
          <w:sz w:val="32"/>
        </w:rPr>
        <w:t>If they c</w:t>
      </w:r>
      <w:r w:rsidR="00F13DA1" w:rsidRPr="0015126E">
        <w:rPr>
          <w:i/>
          <w:sz w:val="32"/>
        </w:rPr>
        <w:t xml:space="preserve">lick “Next” </w:t>
      </w:r>
      <w:r w:rsidR="00367476" w:rsidRPr="0015126E">
        <w:rPr>
          <w:i/>
          <w:sz w:val="32"/>
        </w:rPr>
        <w:t xml:space="preserve">they will </w:t>
      </w:r>
      <w:r w:rsidR="00F13DA1" w:rsidRPr="0015126E">
        <w:rPr>
          <w:i/>
          <w:sz w:val="32"/>
        </w:rPr>
        <w:t>move to the next book</w:t>
      </w:r>
      <w:r w:rsidR="00367476" w:rsidRPr="0015126E">
        <w:rPr>
          <w:i/>
          <w:sz w:val="32"/>
        </w:rPr>
        <w:t xml:space="preserve"> – ask them to</w:t>
      </w:r>
      <w:r w:rsidR="00F13DA1" w:rsidRPr="0015126E">
        <w:rPr>
          <w:i/>
          <w:sz w:val="32"/>
        </w:rPr>
        <w:t xml:space="preserve"> keep going through all your test images. </w:t>
      </w:r>
      <w:r w:rsidR="00367476" w:rsidRPr="0015126E">
        <w:rPr>
          <w:i/>
          <w:sz w:val="32"/>
        </w:rPr>
        <w:br/>
      </w:r>
      <w:r w:rsidR="00F13DA1" w:rsidRPr="0015126E">
        <w:rPr>
          <w:i/>
          <w:sz w:val="32"/>
        </w:rPr>
        <w:br/>
      </w:r>
      <w:r w:rsidR="00F13DA1" w:rsidRPr="00F13DA1">
        <w:rPr>
          <w:i/>
          <w:noProof/>
          <w:sz w:val="32"/>
          <w:lang w:val="en-US" w:eastAsia="zh-TW"/>
        </w:rPr>
        <w:drawing>
          <wp:inline distT="0" distB="0" distL="0" distR="0" wp14:anchorId="58671FD7" wp14:editId="2A7B66DD">
            <wp:extent cx="2743200" cy="152877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cstate="print">
                      <a:extLst>
                        <a:ext uri="{28A0092B-C50C-407E-A947-70E740481C1C}">
                          <a14:useLocalDpi xmlns:a14="http://schemas.microsoft.com/office/drawing/2010/main"/>
                        </a:ext>
                      </a:extLst>
                    </a:blip>
                    <a:stretch>
                      <a:fillRect/>
                    </a:stretch>
                  </pic:blipFill>
                  <pic:spPr>
                    <a:xfrm>
                      <a:off x="0" y="0"/>
                      <a:ext cx="2743200" cy="1528771"/>
                    </a:xfrm>
                    <a:prstGeom prst="rect">
                      <a:avLst/>
                    </a:prstGeom>
                  </pic:spPr>
                </pic:pic>
              </a:graphicData>
            </a:graphic>
          </wp:inline>
        </w:drawing>
      </w:r>
      <w:r w:rsidR="00F13DA1" w:rsidRPr="0015126E">
        <w:rPr>
          <w:i/>
          <w:sz w:val="32"/>
        </w:rPr>
        <w:t xml:space="preserve">        </w:t>
      </w:r>
      <w:r w:rsidR="00F13DA1" w:rsidRPr="00F13DA1">
        <w:rPr>
          <w:i/>
          <w:noProof/>
          <w:sz w:val="32"/>
          <w:lang w:val="en-US" w:eastAsia="zh-TW"/>
        </w:rPr>
        <w:drawing>
          <wp:inline distT="0" distB="0" distL="0" distR="0" wp14:anchorId="7766B856" wp14:editId="228E2939">
            <wp:extent cx="2743200" cy="1526915"/>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cstate="print">
                      <a:extLst>
                        <a:ext uri="{28A0092B-C50C-407E-A947-70E740481C1C}">
                          <a14:useLocalDpi xmlns:a14="http://schemas.microsoft.com/office/drawing/2010/main"/>
                        </a:ext>
                      </a:extLst>
                    </a:blip>
                    <a:stretch>
                      <a:fillRect/>
                    </a:stretch>
                  </pic:blipFill>
                  <pic:spPr>
                    <a:xfrm>
                      <a:off x="0" y="0"/>
                      <a:ext cx="2743200" cy="1526915"/>
                    </a:xfrm>
                    <a:prstGeom prst="rect">
                      <a:avLst/>
                    </a:prstGeom>
                  </pic:spPr>
                </pic:pic>
              </a:graphicData>
            </a:graphic>
          </wp:inline>
        </w:drawing>
      </w:r>
      <w:r w:rsidR="00F13DA1" w:rsidRPr="0015126E">
        <w:rPr>
          <w:i/>
          <w:sz w:val="32"/>
        </w:rPr>
        <w:br/>
      </w:r>
      <w:r w:rsidR="00F13DA1" w:rsidRPr="0015126E">
        <w:rPr>
          <w:i/>
          <w:sz w:val="32"/>
        </w:rPr>
        <w:br/>
      </w:r>
      <w:r w:rsidR="00F13DA1" w:rsidRPr="00F13DA1">
        <w:rPr>
          <w:i/>
          <w:noProof/>
          <w:sz w:val="32"/>
          <w:lang w:val="en-US" w:eastAsia="zh-TW"/>
        </w:rPr>
        <w:lastRenderedPageBreak/>
        <w:drawing>
          <wp:inline distT="0" distB="0" distL="0" distR="0" wp14:anchorId="33262160" wp14:editId="37D2ABF0">
            <wp:extent cx="2743200" cy="1528771"/>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cstate="print">
                      <a:extLst>
                        <a:ext uri="{28A0092B-C50C-407E-A947-70E740481C1C}">
                          <a14:useLocalDpi xmlns:a14="http://schemas.microsoft.com/office/drawing/2010/main"/>
                        </a:ext>
                      </a:extLst>
                    </a:blip>
                    <a:stretch>
                      <a:fillRect/>
                    </a:stretch>
                  </pic:blipFill>
                  <pic:spPr>
                    <a:xfrm>
                      <a:off x="0" y="0"/>
                      <a:ext cx="2743200" cy="1528771"/>
                    </a:xfrm>
                    <a:prstGeom prst="rect">
                      <a:avLst/>
                    </a:prstGeom>
                  </pic:spPr>
                </pic:pic>
              </a:graphicData>
            </a:graphic>
          </wp:inline>
        </w:drawing>
      </w:r>
      <w:r w:rsidR="00F13DA1" w:rsidRPr="0015126E">
        <w:rPr>
          <w:i/>
          <w:sz w:val="32"/>
        </w:rPr>
        <w:t xml:space="preserve">          </w:t>
      </w:r>
      <w:r w:rsidR="00F13DA1" w:rsidRPr="00F13DA1">
        <w:rPr>
          <w:i/>
          <w:noProof/>
          <w:sz w:val="32"/>
          <w:lang w:val="en-US" w:eastAsia="zh-TW"/>
        </w:rPr>
        <w:drawing>
          <wp:inline distT="0" distB="0" distL="0" distR="0" wp14:anchorId="21A68795" wp14:editId="7BC68D08">
            <wp:extent cx="2743200" cy="1528771"/>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a:ext>
                      </a:extLst>
                    </a:blip>
                    <a:stretch>
                      <a:fillRect/>
                    </a:stretch>
                  </pic:blipFill>
                  <pic:spPr>
                    <a:xfrm>
                      <a:off x="0" y="0"/>
                      <a:ext cx="2743200" cy="1528771"/>
                    </a:xfrm>
                    <a:prstGeom prst="rect">
                      <a:avLst/>
                    </a:prstGeom>
                  </pic:spPr>
                </pic:pic>
              </a:graphicData>
            </a:graphic>
          </wp:inline>
        </w:drawing>
      </w:r>
      <w:r w:rsidR="00FD2113" w:rsidRPr="0015126E">
        <w:rPr>
          <w:i/>
          <w:sz w:val="32"/>
        </w:rPr>
        <w:br/>
      </w:r>
      <w:r w:rsidR="00367476" w:rsidRPr="0015126E">
        <w:rPr>
          <w:sz w:val="32"/>
        </w:rPr>
        <w:br/>
      </w:r>
    </w:p>
    <w:p w14:paraId="27A401D9" w14:textId="728A8035" w:rsidR="00F66F4A" w:rsidRDefault="00F66F4A" w:rsidP="00F66F4A">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你完成什麼？</w:t>
      </w:r>
    </w:p>
    <w:p w14:paraId="559B100F" w14:textId="3C1524B3" w:rsidR="007225C7" w:rsidRPr="0066410F" w:rsidRDefault="007225C7" w:rsidP="008C2B5C">
      <w:pPr>
        <w:pBdr>
          <w:top w:val="single" w:sz="8" w:space="10" w:color="auto" w:shadow="1"/>
          <w:left w:val="single" w:sz="8" w:space="10" w:color="auto" w:shadow="1"/>
          <w:bottom w:val="single" w:sz="8" w:space="10" w:color="auto" w:shadow="1"/>
          <w:right w:val="single" w:sz="8" w:space="10" w:color="auto" w:shadow="1"/>
        </w:pBdr>
        <w:outlineLvl w:val="0"/>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9211A">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DFED560" w14:textId="603F323E" w:rsidR="00253498" w:rsidRPr="0066410F" w:rsidRDefault="00253498"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你設計了一個遊戲，測試人們和電腦是不是可以從一本書的封面判斷出書的類型。</w:t>
      </w:r>
    </w:p>
    <w:p w14:paraId="61EFC9E6" w14:textId="5A435022" w:rsidR="00031543"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created a </w:t>
      </w:r>
      <w:r w:rsidR="00031543">
        <w:rPr>
          <w:rFonts w:ascii="Garamond" w:hAnsi="Garamond"/>
          <w:sz w:val="36"/>
        </w:rPr>
        <w:t xml:space="preserve">game that tests whether people and computers can judge a book by its cover. </w:t>
      </w:r>
    </w:p>
    <w:p w14:paraId="68B9674C" w14:textId="77777777" w:rsidR="00031543" w:rsidRDefault="00031543"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6412EC2" w14:textId="486898DE" w:rsidR="006D3E45" w:rsidRDefault="006D3E4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你訓練了一個機器學習模型來分類圖片，電腦會從範例圖片的顏色和形狀中學到一些模式，這些模式會被拿來辨識新圖片。</w:t>
      </w:r>
    </w:p>
    <w:p w14:paraId="7B25D543" w14:textId="7E523E02" w:rsidR="008A74F9" w:rsidRPr="0066410F" w:rsidRDefault="00BE2472" w:rsidP="008A74F9">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Specifically, you’ve trained a machine learning model to </w:t>
      </w:r>
      <w:r w:rsidR="00BC4DB3">
        <w:rPr>
          <w:rFonts w:ascii="Garamond" w:hAnsi="Garamond"/>
          <w:sz w:val="36"/>
        </w:rPr>
        <w:t>classify pictures</w:t>
      </w:r>
      <w:r w:rsidR="008A74F9">
        <w:rPr>
          <w:rFonts w:ascii="Garamond" w:hAnsi="Garamond"/>
          <w:sz w:val="36"/>
        </w:rPr>
        <w:t xml:space="preserve">. </w:t>
      </w:r>
      <w:r w:rsidR="008A74F9" w:rsidRPr="0066410F">
        <w:rPr>
          <w:rFonts w:ascii="Garamond" w:hAnsi="Garamond"/>
          <w:sz w:val="36"/>
        </w:rPr>
        <w:t>The computer learn</w:t>
      </w:r>
      <w:r w:rsidR="008A74F9">
        <w:rPr>
          <w:rFonts w:ascii="Garamond" w:hAnsi="Garamond"/>
          <w:sz w:val="36"/>
        </w:rPr>
        <w:t>ed</w:t>
      </w:r>
      <w:r w:rsidR="008A74F9" w:rsidRPr="0066410F">
        <w:rPr>
          <w:rFonts w:ascii="Garamond" w:hAnsi="Garamond"/>
          <w:sz w:val="36"/>
        </w:rPr>
        <w:t xml:space="preserve"> from patterns in the </w:t>
      </w:r>
      <w:r w:rsidR="008A74F9">
        <w:rPr>
          <w:rFonts w:ascii="Garamond" w:hAnsi="Garamond"/>
          <w:sz w:val="36"/>
        </w:rPr>
        <w:t>colours and shapes</w:t>
      </w:r>
      <w:r w:rsidR="008A74F9" w:rsidRPr="0066410F">
        <w:rPr>
          <w:rFonts w:ascii="Garamond" w:hAnsi="Garamond"/>
          <w:sz w:val="36"/>
        </w:rPr>
        <w:t xml:space="preserve"> </w:t>
      </w:r>
      <w:r w:rsidR="008A74F9">
        <w:rPr>
          <w:rFonts w:ascii="Garamond" w:hAnsi="Garamond"/>
          <w:sz w:val="36"/>
        </w:rPr>
        <w:t xml:space="preserve">from each of the images </w:t>
      </w:r>
      <w:r w:rsidR="008A74F9" w:rsidRPr="0066410F">
        <w:rPr>
          <w:rFonts w:ascii="Garamond" w:hAnsi="Garamond"/>
          <w:sz w:val="36"/>
        </w:rPr>
        <w:t xml:space="preserve">you’ve given it.  These </w:t>
      </w:r>
      <w:r w:rsidR="008A74F9">
        <w:rPr>
          <w:rFonts w:ascii="Garamond" w:hAnsi="Garamond"/>
          <w:sz w:val="36"/>
        </w:rPr>
        <w:t xml:space="preserve">were used to recognise </w:t>
      </w:r>
      <w:r w:rsidR="008A74F9" w:rsidRPr="0066410F">
        <w:rPr>
          <w:rFonts w:ascii="Garamond" w:hAnsi="Garamond"/>
          <w:sz w:val="36"/>
        </w:rPr>
        <w:t xml:space="preserve">new </w:t>
      </w:r>
      <w:r w:rsidR="008A74F9">
        <w:rPr>
          <w:rFonts w:ascii="Garamond" w:hAnsi="Garamond"/>
          <w:sz w:val="36"/>
        </w:rPr>
        <w:t>photos</w:t>
      </w:r>
      <w:r w:rsidR="008A74F9" w:rsidRPr="0066410F">
        <w:rPr>
          <w:rFonts w:ascii="Garamond" w:hAnsi="Garamond"/>
          <w:sz w:val="36"/>
        </w:rPr>
        <w:t xml:space="preserve">. </w:t>
      </w:r>
    </w:p>
    <w:p w14:paraId="6811DFB0" w14:textId="6A4F315E"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657C9C5" w14:textId="794A5422" w:rsidR="006C12CA" w:rsidRDefault="006C12C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同時，你也學到如何判斷一個機器學習系統是不是個好系統：把電腦拿來跟人一起做比較</w:t>
      </w:r>
      <w:r w:rsidR="00543908">
        <w:rPr>
          <w:rFonts w:ascii="Garamond" w:hAnsi="Garamond" w:hint="eastAsia"/>
          <w:sz w:val="36"/>
          <w:lang w:eastAsia="zh-TW"/>
        </w:rPr>
        <w:t>，這是一個很常見的作法。</w:t>
      </w:r>
    </w:p>
    <w:p w14:paraId="04E0481A" w14:textId="1F5BE8F3" w:rsidR="002563A3" w:rsidRDefault="00A71DE5"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 also learned about a key way that we measure how good a machine lear</w:t>
      </w:r>
      <w:r w:rsidR="00EC4DA8">
        <w:rPr>
          <w:rFonts w:ascii="Garamond" w:hAnsi="Garamond"/>
          <w:sz w:val="36"/>
        </w:rPr>
        <w:t>ning system is: by comparing it</w:t>
      </w:r>
      <w:r>
        <w:rPr>
          <w:rFonts w:ascii="Garamond" w:hAnsi="Garamond"/>
          <w:sz w:val="36"/>
        </w:rPr>
        <w:t xml:space="preserve">s performance against a person. This is a common approach for tasks where the right answer isn’t already known. </w:t>
      </w:r>
    </w:p>
    <w:p w14:paraId="08EDE510" w14:textId="77777777" w:rsidR="002563A3" w:rsidRDefault="002563A3"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0E6B8D05" w14:textId="67876617" w:rsidR="008A6442" w:rsidRPr="008A6442" w:rsidRDefault="008A6442"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t>有個很好的例子</w:t>
      </w:r>
      <w:r>
        <w:rPr>
          <w:rFonts w:ascii="Garamond" w:hAnsi="Garamond" w:hint="eastAsia"/>
          <w:sz w:val="36"/>
          <w:lang w:val="en-US" w:eastAsia="zh-TW"/>
        </w:rPr>
        <w:t>是</w:t>
      </w:r>
      <w:r>
        <w:rPr>
          <w:rFonts w:ascii="Garamond" w:hAnsi="Garamond" w:hint="eastAsia"/>
          <w:sz w:val="36"/>
          <w:lang w:eastAsia="zh-TW"/>
        </w:rPr>
        <w:t>語音辨識</w:t>
      </w:r>
      <w:r>
        <w:rPr>
          <w:rFonts w:ascii="Garamond" w:hAnsi="Garamond"/>
          <w:sz w:val="36"/>
          <w:lang w:val="en-US" w:eastAsia="zh-TW"/>
        </w:rPr>
        <w:t>(</w:t>
      </w:r>
      <w:r>
        <w:rPr>
          <w:rFonts w:ascii="Garamond" w:hAnsi="Garamond"/>
          <w:sz w:val="36"/>
          <w:lang w:eastAsia="zh-TW"/>
        </w:rPr>
        <w:t>speech recognition)</w:t>
      </w:r>
      <w:r>
        <w:rPr>
          <w:rFonts w:ascii="Garamond" w:hAnsi="Garamond" w:hint="eastAsia"/>
          <w:sz w:val="36"/>
          <w:lang w:eastAsia="zh-TW"/>
        </w:rPr>
        <w:t>，人們通常會在</w:t>
      </w:r>
      <w:r>
        <w:rPr>
          <w:rFonts w:ascii="Garamond" w:hAnsi="Garamond"/>
          <w:sz w:val="36"/>
          <w:lang w:val="en-US" w:eastAsia="zh-TW"/>
        </w:rPr>
        <w:t>20</w:t>
      </w:r>
      <w:r>
        <w:rPr>
          <w:rFonts w:ascii="Garamond" w:hAnsi="Garamond" w:hint="eastAsia"/>
          <w:sz w:val="36"/>
          <w:lang w:val="en-US" w:eastAsia="zh-TW"/>
        </w:rPr>
        <w:t>個字裡漏掉</w:t>
      </w:r>
      <w:r>
        <w:rPr>
          <w:rFonts w:ascii="Garamond" w:hAnsi="Garamond"/>
          <w:sz w:val="36"/>
          <w:lang w:val="en-US" w:eastAsia="zh-TW"/>
        </w:rPr>
        <w:t>1~2</w:t>
      </w:r>
      <w:r>
        <w:rPr>
          <w:rFonts w:ascii="Garamond" w:hAnsi="Garamond" w:hint="eastAsia"/>
          <w:sz w:val="36"/>
          <w:lang w:val="en-US" w:eastAsia="zh-TW"/>
        </w:rPr>
        <w:t>個字，電腦在做語音辨識的訓練時就是拿這個標準來作比較。</w:t>
      </w:r>
      <w:ins w:id="5" w:author="Sung-Shine Lee" w:date="2019-05-22T21:40:00Z">
        <w:r w:rsidR="00AA3FD7">
          <w:rPr>
            <w:rFonts w:ascii="Garamond" w:hAnsi="Garamond"/>
            <w:sz w:val="36"/>
            <w:lang w:val="en-US" w:eastAsia="zh-TW"/>
          </w:rPr>
          <w:tab/>
        </w:r>
      </w:ins>
    </w:p>
    <w:p w14:paraId="7AB0FAFE" w14:textId="495305A1" w:rsidR="00A71DE5" w:rsidRDefault="002563A3"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 xml:space="preserve">A good example is the task of recognising the words someone is </w:t>
      </w:r>
      <w:proofErr w:type="gramStart"/>
      <w:r>
        <w:rPr>
          <w:rFonts w:ascii="Garamond" w:hAnsi="Garamond"/>
          <w:sz w:val="36"/>
        </w:rPr>
        <w:t>saying :</w:t>
      </w:r>
      <w:proofErr w:type="gramEnd"/>
      <w:r>
        <w:rPr>
          <w:rFonts w:ascii="Garamond" w:hAnsi="Garamond"/>
          <w:sz w:val="36"/>
        </w:rPr>
        <w:t xml:space="preserve"> “speech recognition”. Humans miss one to two words out of every 20 we hear. </w:t>
      </w:r>
      <w:r w:rsidR="00A932FE">
        <w:rPr>
          <w:rFonts w:ascii="Garamond" w:hAnsi="Garamond"/>
          <w:sz w:val="36"/>
        </w:rPr>
        <w:t>C</w:t>
      </w:r>
      <w:r>
        <w:rPr>
          <w:rFonts w:ascii="Garamond" w:hAnsi="Garamond"/>
          <w:sz w:val="36"/>
        </w:rPr>
        <w:t xml:space="preserve">omputer systems trained to recognise speech are compared against this.  </w:t>
      </w:r>
    </w:p>
    <w:p w14:paraId="4796E106" w14:textId="4A89A2A0" w:rsidR="00A55FCF" w:rsidRPr="00076F0D" w:rsidRDefault="00A55FCF">
      <w:pPr>
        <w:rPr>
          <w:sz w:val="32"/>
          <w:lang w:val="en-US"/>
          <w:rPrChange w:id="6" w:author="Sung-Shine Lee" w:date="2019-05-22T21:57:00Z">
            <w:rPr>
              <w:sz w:val="32"/>
            </w:rPr>
          </w:rPrChange>
        </w:rPr>
        <w:sectPr w:rsidR="00A55FCF" w:rsidRPr="00076F0D"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1392F52B" w14:textId="07D4249A" w:rsidR="008A6442" w:rsidRDefault="008A6442" w:rsidP="008C2B5C">
      <w:pPr>
        <w:pBdr>
          <w:top w:val="single" w:sz="8" w:space="1" w:color="auto"/>
          <w:left w:val="single" w:sz="8" w:space="4" w:color="auto"/>
          <w:bottom w:val="single" w:sz="8" w:space="1" w:color="auto"/>
          <w:right w:val="single" w:sz="8" w:space="4" w:color="auto"/>
        </w:pBdr>
        <w:shd w:val="clear" w:color="auto" w:fill="70AD47" w:themeFill="accent6"/>
        <w:ind w:left="-90" w:right="-70"/>
        <w:jc w:val="center"/>
        <w:outlineLvl w:val="0"/>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8C2B5C">
      <w:pPr>
        <w:pBdr>
          <w:top w:val="single" w:sz="8" w:space="1" w:color="auto"/>
          <w:left w:val="single" w:sz="8" w:space="4" w:color="auto"/>
          <w:bottom w:val="single" w:sz="8" w:space="1" w:color="auto"/>
          <w:right w:val="single" w:sz="8" w:space="4" w:color="auto"/>
        </w:pBdr>
        <w:shd w:val="clear" w:color="auto" w:fill="70AD47" w:themeFill="accent6"/>
        <w:ind w:left="-90" w:right="-70"/>
        <w:jc w:val="center"/>
        <w:outlineLvl w:val="0"/>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02ED849A" w14:textId="77777777" w:rsidR="008A6442" w:rsidRPr="0045362A" w:rsidRDefault="008A6442" w:rsidP="008A6442">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PMingLiU" w:eastAsia="PMingLiU" w:cs="PMingLiU"/>
          <w:color w:val="000000"/>
          <w:sz w:val="32"/>
          <w:szCs w:val="32"/>
          <w:lang w:val="en-US" w:eastAsia="zh-TW"/>
        </w:rPr>
      </w:pPr>
      <w:r>
        <w:rPr>
          <w:rFonts w:ascii="PMingLiU" w:eastAsia="PMingLiU" w:cs="PMingLiU" w:hint="eastAsia"/>
          <w:color w:val="000000"/>
          <w:sz w:val="32"/>
          <w:szCs w:val="32"/>
          <w:lang w:val="en-US" w:eastAsia="zh-TW"/>
        </w:rPr>
        <w:t>現在你已經完成了這個專案，要不要試試下面的點子？或者，自己想一個？</w:t>
      </w:r>
    </w:p>
    <w:p w14:paraId="0BBA3E1D" w14:textId="77777777" w:rsidR="008A6442" w:rsidRDefault="008A6442" w:rsidP="008C2B5C">
      <w:pPr>
        <w:outlineLvl w:val="0"/>
        <w:rPr>
          <w:sz w:val="32"/>
          <w:lang w:eastAsia="zh-TW"/>
        </w:rPr>
      </w:pPr>
    </w:p>
    <w:p w14:paraId="3A44EF98" w14:textId="5E1A6E38" w:rsidR="00E679AD" w:rsidRDefault="004E74C1" w:rsidP="008C2B5C">
      <w:pPr>
        <w:outlineLvl w:val="0"/>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8C2B5C">
      <w:pPr>
        <w:outlineLvl w:val="0"/>
        <w:rPr>
          <w:sz w:val="32"/>
        </w:rPr>
      </w:pPr>
      <w:r>
        <w:rPr>
          <w:sz w:val="32"/>
        </w:rPr>
        <w:t>Or come up with one of your own?</w:t>
      </w:r>
    </w:p>
    <w:p w14:paraId="5E914867" w14:textId="77777777" w:rsidR="0000386C" w:rsidRDefault="0000386C" w:rsidP="00384420">
      <w:pPr>
        <w:rPr>
          <w:sz w:val="32"/>
        </w:rPr>
      </w:pPr>
    </w:p>
    <w:p w14:paraId="18B1A3E2" w14:textId="0D4ED27B" w:rsidR="00DB356F" w:rsidRDefault="00C02D90" w:rsidP="008C2B5C">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lang w:eastAsia="zh-TW"/>
        </w:rPr>
      </w:pPr>
      <w:r>
        <w:rPr>
          <w:rFonts w:hint="eastAsia"/>
          <w:b/>
          <w:sz w:val="32"/>
          <w:lang w:eastAsia="zh-TW"/>
        </w:rPr>
        <w:t>紀錄</w:t>
      </w:r>
      <w:r w:rsidR="00DB356F">
        <w:rPr>
          <w:rFonts w:hint="eastAsia"/>
          <w:b/>
          <w:sz w:val="32"/>
          <w:lang w:eastAsia="zh-TW"/>
        </w:rPr>
        <w:t>分數</w:t>
      </w:r>
    </w:p>
    <w:p w14:paraId="641BC3BD" w14:textId="09EAC74B" w:rsidR="0000386C" w:rsidRPr="00384420" w:rsidRDefault="00BC4DB3" w:rsidP="008C2B5C">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rPr>
      </w:pPr>
      <w:r>
        <w:rPr>
          <w:b/>
          <w:sz w:val="32"/>
        </w:rPr>
        <w:t>Keeping score</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3AA74F6A" w14:textId="69AB2C6A" w:rsidR="00C02D90" w:rsidRPr="00C02D90" w:rsidRDefault="00C02D90"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n-US" w:eastAsia="zh-TW"/>
        </w:rPr>
      </w:pPr>
      <w:r>
        <w:rPr>
          <w:rFonts w:hint="eastAsia"/>
          <w:sz w:val="32"/>
          <w:lang w:eastAsia="zh-TW"/>
        </w:rPr>
        <w:t>你能修改這個</w:t>
      </w:r>
      <w:r>
        <w:rPr>
          <w:sz w:val="32"/>
          <w:lang w:val="en-US" w:eastAsia="zh-TW"/>
        </w:rPr>
        <w:t>scratch</w:t>
      </w:r>
      <w:r>
        <w:rPr>
          <w:rFonts w:hint="eastAsia"/>
          <w:sz w:val="32"/>
          <w:lang w:val="en-US" w:eastAsia="zh-TW"/>
        </w:rPr>
        <w:t>遊戲，讓他可以紀錄分數嗎？</w:t>
      </w:r>
    </w:p>
    <w:p w14:paraId="66D3C3CF" w14:textId="77777777" w:rsidR="00C02D90" w:rsidRDefault="00BC4DB3"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sz w:val="32"/>
        </w:rPr>
        <w:t xml:space="preserve">Can you update the Scratch game so that it keeps score? </w:t>
      </w:r>
      <w:r>
        <w:rPr>
          <w:sz w:val="32"/>
        </w:rPr>
        <w:br/>
      </w:r>
    </w:p>
    <w:p w14:paraId="2D2EE25A" w14:textId="4921F098" w:rsidR="0000386C" w:rsidRPr="00384420" w:rsidRDefault="00C02D90"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rFonts w:hint="eastAsia"/>
          <w:sz w:val="32"/>
          <w:lang w:eastAsia="zh-TW"/>
        </w:rPr>
        <w:t>電腦判別書籍類別的正確度是不是比人類高呢？</w:t>
      </w:r>
      <w:r w:rsidR="00BC4DB3">
        <w:rPr>
          <w:sz w:val="32"/>
          <w:lang w:eastAsia="zh-TW"/>
        </w:rPr>
        <w:br/>
      </w:r>
      <w:r w:rsidR="00BC4DB3">
        <w:rPr>
          <w:sz w:val="32"/>
        </w:rPr>
        <w:t>Is the computer as good at recognising book genres as the people that you can get to test it?</w:t>
      </w:r>
    </w:p>
    <w:p w14:paraId="3BA23832" w14:textId="77777777" w:rsidR="00E679AD" w:rsidRDefault="00E679AD" w:rsidP="004F1D88">
      <w:pPr>
        <w:ind w:left="360" w:right="560"/>
        <w:rPr>
          <w:sz w:val="32"/>
        </w:rPr>
      </w:pPr>
    </w:p>
    <w:p w14:paraId="07FA7309" w14:textId="7B078A08" w:rsidR="003444C9" w:rsidRDefault="003444C9" w:rsidP="00F45205">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lang w:eastAsia="zh-TW"/>
        </w:rPr>
      </w:pPr>
      <w:r>
        <w:rPr>
          <w:rFonts w:hint="eastAsia"/>
          <w:b/>
          <w:sz w:val="32"/>
          <w:lang w:eastAsia="zh-TW"/>
        </w:rPr>
        <w:t>其他點子</w:t>
      </w:r>
    </w:p>
    <w:p w14:paraId="2F1C47FC" w14:textId="4610B596" w:rsidR="00F45205" w:rsidRPr="00384420"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outlineLvl w:val="0"/>
        <w:rPr>
          <w:b/>
          <w:sz w:val="32"/>
        </w:rPr>
      </w:pPr>
      <w:r>
        <w:rPr>
          <w:b/>
          <w:sz w:val="32"/>
        </w:rPr>
        <w:t>Alternative project ideas</w:t>
      </w:r>
    </w:p>
    <w:p w14:paraId="6B024CCF" w14:textId="77777777" w:rsidR="00F45205"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6B475209" w14:textId="5B6147F6" w:rsidR="003444C9" w:rsidRDefault="003444C9" w:rsidP="00F45205">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除了書的封面外，也可以試試下面這些主題：</w:t>
      </w:r>
    </w:p>
    <w:p w14:paraId="732C26DF" w14:textId="77777777" w:rsidR="003444C9" w:rsidRDefault="003444C9" w:rsidP="00F45205">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3E128787" w14:textId="3ED0C1A0" w:rsidR="003444C9" w:rsidRPr="003444C9" w:rsidRDefault="003444C9" w:rsidP="003444C9">
      <w:pPr>
        <w:pStyle w:val="ListParagraph"/>
        <w:numPr>
          <w:ilvl w:val="0"/>
          <w:numId w:val="3"/>
        </w:numPr>
        <w:pBdr>
          <w:top w:val="single" w:sz="4" w:space="6" w:color="auto" w:shadow="1"/>
          <w:left w:val="single" w:sz="4" w:space="6" w:color="auto" w:shadow="1"/>
          <w:bottom w:val="single" w:sz="4" w:space="6" w:color="auto" w:shadow="1"/>
          <w:right w:val="single" w:sz="4" w:space="6" w:color="auto" w:shadow="1"/>
        </w:pBdr>
        <w:ind w:right="560"/>
        <w:rPr>
          <w:sz w:val="32"/>
          <w:lang w:val="en-US" w:eastAsia="zh-TW"/>
        </w:rPr>
      </w:pPr>
      <w:r w:rsidRPr="003444C9">
        <w:rPr>
          <w:rFonts w:hint="eastAsia"/>
          <w:sz w:val="32"/>
          <w:lang w:val="en-US" w:eastAsia="zh-TW"/>
        </w:rPr>
        <w:t>專輯封面：訓練電腦從專輯封面的圖片判斷專輯的類型，流行樂和</w:t>
      </w:r>
      <w:r w:rsidRPr="003444C9">
        <w:rPr>
          <w:sz w:val="32"/>
          <w:lang w:val="en-US" w:eastAsia="zh-TW"/>
        </w:rPr>
        <w:t>rap</w:t>
      </w:r>
      <w:r w:rsidRPr="003444C9">
        <w:rPr>
          <w:rFonts w:hint="eastAsia"/>
          <w:sz w:val="32"/>
          <w:lang w:val="en-US" w:eastAsia="zh-TW"/>
        </w:rPr>
        <w:t>的專輯封面有沒有不同？</w:t>
      </w:r>
    </w:p>
    <w:p w14:paraId="7FDC3B02" w14:textId="1D67D951" w:rsidR="003444C9" w:rsidRPr="003444C9" w:rsidRDefault="003444C9" w:rsidP="003444C9">
      <w:pPr>
        <w:pStyle w:val="ListParagraph"/>
        <w:numPr>
          <w:ilvl w:val="0"/>
          <w:numId w:val="3"/>
        </w:numPr>
        <w:pBdr>
          <w:top w:val="single" w:sz="4" w:space="6" w:color="auto" w:shadow="1"/>
          <w:left w:val="single" w:sz="4" w:space="6" w:color="auto" w:shadow="1"/>
          <w:bottom w:val="single" w:sz="4" w:space="6" w:color="auto" w:shadow="1"/>
          <w:right w:val="single" w:sz="4" w:space="6" w:color="auto" w:shadow="1"/>
        </w:pBdr>
        <w:ind w:right="560"/>
        <w:rPr>
          <w:sz w:val="32"/>
          <w:lang w:val="en-US" w:eastAsia="zh-TW"/>
        </w:rPr>
      </w:pPr>
      <w:r>
        <w:rPr>
          <w:rFonts w:hint="eastAsia"/>
          <w:sz w:val="32"/>
          <w:lang w:val="en-US" w:eastAsia="zh-TW"/>
        </w:rPr>
        <w:t>電影海報：訓練電腦從海報判別電影的類型，</w:t>
      </w:r>
      <w:r w:rsidR="00A44F70">
        <w:rPr>
          <w:rFonts w:hint="eastAsia"/>
          <w:sz w:val="32"/>
          <w:lang w:val="en-US" w:eastAsia="zh-TW"/>
        </w:rPr>
        <w:t>動作片和時代劇的海報一樣嗎？</w:t>
      </w:r>
    </w:p>
    <w:p w14:paraId="246011D0" w14:textId="77777777" w:rsidR="00F45205"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book covers, why not try:</w:t>
      </w:r>
    </w:p>
    <w:p w14:paraId="29B09AAF" w14:textId="77777777" w:rsidR="00F45205" w:rsidRDefault="00F45205" w:rsidP="00F45205">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2499F3A" w14:textId="03660856" w:rsidR="00F45205" w:rsidRDefault="00F45205" w:rsidP="00F45205">
      <w:pPr>
        <w:pStyle w:val="ListParagraph"/>
        <w:numPr>
          <w:ilvl w:val="0"/>
          <w:numId w:val="2"/>
        </w:numPr>
        <w:pBdr>
          <w:top w:val="single" w:sz="4" w:space="6" w:color="auto" w:shadow="1"/>
          <w:left w:val="single" w:sz="4" w:space="6" w:color="auto" w:shadow="1"/>
          <w:bottom w:val="single" w:sz="4" w:space="6" w:color="auto" w:shadow="1"/>
          <w:right w:val="single" w:sz="4" w:space="6" w:color="auto" w:shadow="1"/>
        </w:pBdr>
        <w:ind w:right="560"/>
        <w:rPr>
          <w:sz w:val="32"/>
        </w:rPr>
      </w:pPr>
      <w:r w:rsidRPr="00F45205">
        <w:rPr>
          <w:sz w:val="32"/>
        </w:rPr>
        <w:lastRenderedPageBreak/>
        <w:t xml:space="preserve">album covers </w:t>
      </w:r>
      <w:r w:rsidR="00A932FE">
        <w:rPr>
          <w:sz w:val="32"/>
        </w:rPr>
        <w:t>–</w:t>
      </w:r>
      <w:r w:rsidRPr="00F45205">
        <w:rPr>
          <w:sz w:val="32"/>
        </w:rPr>
        <w:t xml:space="preserve"> tr</w:t>
      </w:r>
      <w:r w:rsidR="00A932FE">
        <w:rPr>
          <w:sz w:val="32"/>
        </w:rPr>
        <w:t>ain a computer to recognise the music genre of an album from a picture of the cover – do pop music albums look different from rap albums?</w:t>
      </w:r>
    </w:p>
    <w:p w14:paraId="7951554E" w14:textId="68B2243C" w:rsidR="00A932FE" w:rsidRPr="00F45205" w:rsidRDefault="00A932FE" w:rsidP="00F45205">
      <w:pPr>
        <w:pStyle w:val="ListParagraph"/>
        <w:numPr>
          <w:ilvl w:val="0"/>
          <w:numId w:val="2"/>
        </w:numPr>
        <w:pBdr>
          <w:top w:val="single" w:sz="4" w:space="6" w:color="auto" w:shadow="1"/>
          <w:left w:val="single" w:sz="4" w:space="6" w:color="auto" w:shadow="1"/>
          <w:bottom w:val="single" w:sz="4" w:space="6" w:color="auto" w:shadow="1"/>
          <w:right w:val="single" w:sz="4" w:space="6" w:color="auto" w:shadow="1"/>
        </w:pBdr>
        <w:ind w:right="560"/>
        <w:rPr>
          <w:sz w:val="32"/>
        </w:rPr>
      </w:pPr>
      <w:r>
        <w:rPr>
          <w:sz w:val="32"/>
        </w:rPr>
        <w:t>movie posters – train a computer to recognise the type of movie based on a picture of the poster – do action movie posters look different from period drama movie posters?</w:t>
      </w: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124FDC4" w14:textId="77777777" w:rsidR="001C08C7" w:rsidRDefault="001C08C7" w:rsidP="00F82390">
      <w:r>
        <w:separator/>
      </w:r>
    </w:p>
  </w:endnote>
  <w:endnote w:type="continuationSeparator" w:id="0">
    <w:p w14:paraId="2EF4FF23" w14:textId="77777777" w:rsidR="001C08C7" w:rsidRDefault="001C08C7"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ACFF"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auto"/>
    <w:pitch w:val="variable"/>
    <w:sig w:usb0="00000000" w:usb1="10000000" w:usb2="00000000" w:usb3="00000000" w:csb0="80000000" w:csb1="00000000"/>
  </w:font>
  <w:font w:name="PMingLiU">
    <w:altName w:val="新細明體"/>
    <w:panose1 w:val="02020500000000000000"/>
    <w:charset w:val="88"/>
    <w:family w:val="roman"/>
    <w:pitch w:val="variable"/>
    <w:sig w:usb0="A00002FF" w:usb1="28CFFCFA" w:usb2="00000016" w:usb3="00000000" w:csb0="00100001"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D3CA350" w:rsidR="003444C9" w:rsidRDefault="003444C9" w:rsidP="00731C7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A44F70">
      <w:rPr>
        <w:rFonts w:ascii="Times New Roman" w:hAnsi="Times New Roman" w:cs="Times New Roman"/>
        <w:noProof/>
      </w:rPr>
      <w:t>18</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A44F70">
      <w:rPr>
        <w:rFonts w:ascii="Times New Roman" w:hAnsi="Times New Roman" w:cs="Times New Roman"/>
        <w:noProof/>
      </w:rPr>
      <w:t>18</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E14E30">
      <w:rPr>
        <w:rFonts w:ascii="Times New Roman" w:hAnsi="Times New Roman" w:cs="Times New Roman"/>
        <w:noProof/>
      </w:rPr>
      <w:t>22 May 2019</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F6352BC" w14:textId="77777777" w:rsidR="001C08C7" w:rsidRDefault="001C08C7" w:rsidP="00F82390">
      <w:r>
        <w:separator/>
      </w:r>
    </w:p>
  </w:footnote>
  <w:footnote w:type="continuationSeparator" w:id="0">
    <w:p w14:paraId="079632B4" w14:textId="77777777" w:rsidR="001C08C7" w:rsidRDefault="001C08C7"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9482D52"/>
    <w:multiLevelType w:val="hybridMultilevel"/>
    <w:tmpl w:val="B25ACA0C"/>
    <w:lvl w:ilvl="0" w:tplc="EA24F67C">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9A05BF2"/>
    <w:multiLevelType w:val="hybridMultilevel"/>
    <w:tmpl w:val="87927890"/>
    <w:lvl w:ilvl="0" w:tplc="FAB80838">
      <w:start w:val="3"/>
      <w:numFmt w:val="bullet"/>
      <w:lvlText w:val="-"/>
      <w:lvlJc w:val="left"/>
      <w:pPr>
        <w:ind w:left="720" w:hanging="360"/>
      </w:pPr>
      <w:rPr>
        <w:rFonts w:ascii="Calibri" w:eastAsiaTheme="minorEastAsia" w:hAnsi="Calibri" w:cstheme="minorBidi" w:hint="default"/>
      </w:rPr>
    </w:lvl>
    <w:lvl w:ilvl="1" w:tplc="04090003" w:tentative="1">
      <w:start w:val="1"/>
      <w:numFmt w:val="bullet"/>
      <w:lvlText w:val=""/>
      <w:lvlJc w:val="left"/>
      <w:pPr>
        <w:ind w:left="1320" w:hanging="480"/>
      </w:pPr>
      <w:rPr>
        <w:rFonts w:ascii="Wingdings" w:hAnsi="Wingdings" w:hint="default"/>
      </w:rPr>
    </w:lvl>
    <w:lvl w:ilvl="2" w:tplc="04090005" w:tentative="1">
      <w:start w:val="1"/>
      <w:numFmt w:val="bullet"/>
      <w:lvlText w:val=""/>
      <w:lvlJc w:val="left"/>
      <w:pPr>
        <w:ind w:left="1800" w:hanging="480"/>
      </w:pPr>
      <w:rPr>
        <w:rFonts w:ascii="Wingdings" w:hAnsi="Wingdings" w:hint="default"/>
      </w:rPr>
    </w:lvl>
    <w:lvl w:ilvl="3" w:tplc="04090001" w:tentative="1">
      <w:start w:val="1"/>
      <w:numFmt w:val="bullet"/>
      <w:lvlText w:val=""/>
      <w:lvlJc w:val="left"/>
      <w:pPr>
        <w:ind w:left="2280" w:hanging="480"/>
      </w:pPr>
      <w:rPr>
        <w:rFonts w:ascii="Wingdings" w:hAnsi="Wingdings" w:hint="default"/>
      </w:rPr>
    </w:lvl>
    <w:lvl w:ilvl="4" w:tplc="04090003" w:tentative="1">
      <w:start w:val="1"/>
      <w:numFmt w:val="bullet"/>
      <w:lvlText w:val=""/>
      <w:lvlJc w:val="left"/>
      <w:pPr>
        <w:ind w:left="2760" w:hanging="480"/>
      </w:pPr>
      <w:rPr>
        <w:rFonts w:ascii="Wingdings" w:hAnsi="Wingdings" w:hint="default"/>
      </w:rPr>
    </w:lvl>
    <w:lvl w:ilvl="5" w:tplc="04090005" w:tentative="1">
      <w:start w:val="1"/>
      <w:numFmt w:val="bullet"/>
      <w:lvlText w:val=""/>
      <w:lvlJc w:val="left"/>
      <w:pPr>
        <w:ind w:left="3240" w:hanging="480"/>
      </w:pPr>
      <w:rPr>
        <w:rFonts w:ascii="Wingdings" w:hAnsi="Wingdings" w:hint="default"/>
      </w:rPr>
    </w:lvl>
    <w:lvl w:ilvl="6" w:tplc="04090001" w:tentative="1">
      <w:start w:val="1"/>
      <w:numFmt w:val="bullet"/>
      <w:lvlText w:val=""/>
      <w:lvlJc w:val="left"/>
      <w:pPr>
        <w:ind w:left="3720" w:hanging="480"/>
      </w:pPr>
      <w:rPr>
        <w:rFonts w:ascii="Wingdings" w:hAnsi="Wingdings" w:hint="default"/>
      </w:rPr>
    </w:lvl>
    <w:lvl w:ilvl="7" w:tplc="04090003" w:tentative="1">
      <w:start w:val="1"/>
      <w:numFmt w:val="bullet"/>
      <w:lvlText w:val=""/>
      <w:lvlJc w:val="left"/>
      <w:pPr>
        <w:ind w:left="4200" w:hanging="480"/>
      </w:pPr>
      <w:rPr>
        <w:rFonts w:ascii="Wingdings" w:hAnsi="Wingdings" w:hint="default"/>
      </w:rPr>
    </w:lvl>
    <w:lvl w:ilvl="8" w:tplc="04090005" w:tentative="1">
      <w:start w:val="1"/>
      <w:numFmt w:val="bullet"/>
      <w:lvlText w:val=""/>
      <w:lvlJc w:val="left"/>
      <w:pPr>
        <w:ind w:left="4680" w:hanging="480"/>
      </w:pPr>
      <w:rPr>
        <w:rFonts w:ascii="Wingdings" w:hAnsi="Wingdings" w:hint="default"/>
      </w:rPr>
    </w:lvl>
  </w:abstractNum>
  <w:abstractNum w:abstractNumId="2"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2"/>
  </w:num>
  <w:num w:numId="2">
    <w:abstractNumId w:val="0"/>
  </w:num>
  <w:num w:numId="3">
    <w:abstractNumId w:val="1"/>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390"/>
    <w:rsid w:val="000019A9"/>
    <w:rsid w:val="0000386C"/>
    <w:rsid w:val="0000474B"/>
    <w:rsid w:val="000107A7"/>
    <w:rsid w:val="00011210"/>
    <w:rsid w:val="0001188E"/>
    <w:rsid w:val="00031543"/>
    <w:rsid w:val="00045042"/>
    <w:rsid w:val="000560E0"/>
    <w:rsid w:val="00061680"/>
    <w:rsid w:val="0006627A"/>
    <w:rsid w:val="000724DF"/>
    <w:rsid w:val="000724FB"/>
    <w:rsid w:val="000739F8"/>
    <w:rsid w:val="00076F0D"/>
    <w:rsid w:val="0009668B"/>
    <w:rsid w:val="000A00BA"/>
    <w:rsid w:val="000A3D9F"/>
    <w:rsid w:val="000A70F7"/>
    <w:rsid w:val="000C42DB"/>
    <w:rsid w:val="000C49FC"/>
    <w:rsid w:val="000C503F"/>
    <w:rsid w:val="000D02D1"/>
    <w:rsid w:val="000D1F4D"/>
    <w:rsid w:val="000D61F5"/>
    <w:rsid w:val="000E6BB5"/>
    <w:rsid w:val="000E7954"/>
    <w:rsid w:val="000F4710"/>
    <w:rsid w:val="00101920"/>
    <w:rsid w:val="00105891"/>
    <w:rsid w:val="0015126E"/>
    <w:rsid w:val="001608B9"/>
    <w:rsid w:val="0016434C"/>
    <w:rsid w:val="00167119"/>
    <w:rsid w:val="00175222"/>
    <w:rsid w:val="00185721"/>
    <w:rsid w:val="001867B3"/>
    <w:rsid w:val="001868D7"/>
    <w:rsid w:val="00186E9D"/>
    <w:rsid w:val="001944C3"/>
    <w:rsid w:val="001B000C"/>
    <w:rsid w:val="001B0679"/>
    <w:rsid w:val="001C08C7"/>
    <w:rsid w:val="001C31CA"/>
    <w:rsid w:val="001D63FA"/>
    <w:rsid w:val="001E05A9"/>
    <w:rsid w:val="001E5AF5"/>
    <w:rsid w:val="001F0A1D"/>
    <w:rsid w:val="00207CA1"/>
    <w:rsid w:val="00212A13"/>
    <w:rsid w:val="002245B8"/>
    <w:rsid w:val="00230BCF"/>
    <w:rsid w:val="00231DA5"/>
    <w:rsid w:val="002477C2"/>
    <w:rsid w:val="00253498"/>
    <w:rsid w:val="002563A3"/>
    <w:rsid w:val="00262DDC"/>
    <w:rsid w:val="00273D18"/>
    <w:rsid w:val="002A3104"/>
    <w:rsid w:val="002B22C7"/>
    <w:rsid w:val="002B2FC9"/>
    <w:rsid w:val="002B7C3B"/>
    <w:rsid w:val="002E55EF"/>
    <w:rsid w:val="00312AAF"/>
    <w:rsid w:val="003162DE"/>
    <w:rsid w:val="00323428"/>
    <w:rsid w:val="0033759C"/>
    <w:rsid w:val="00343448"/>
    <w:rsid w:val="003444C9"/>
    <w:rsid w:val="00352D79"/>
    <w:rsid w:val="00353256"/>
    <w:rsid w:val="00364EF3"/>
    <w:rsid w:val="00367476"/>
    <w:rsid w:val="00381FB7"/>
    <w:rsid w:val="00384420"/>
    <w:rsid w:val="00390BA4"/>
    <w:rsid w:val="003A703E"/>
    <w:rsid w:val="003C1028"/>
    <w:rsid w:val="003F1CD1"/>
    <w:rsid w:val="00410EF9"/>
    <w:rsid w:val="00413816"/>
    <w:rsid w:val="004253C6"/>
    <w:rsid w:val="004521A5"/>
    <w:rsid w:val="004543EA"/>
    <w:rsid w:val="00461EC8"/>
    <w:rsid w:val="00480C17"/>
    <w:rsid w:val="00487753"/>
    <w:rsid w:val="004A112B"/>
    <w:rsid w:val="004A774F"/>
    <w:rsid w:val="004B4CE1"/>
    <w:rsid w:val="004E74C1"/>
    <w:rsid w:val="004F09F0"/>
    <w:rsid w:val="004F1D88"/>
    <w:rsid w:val="004F652E"/>
    <w:rsid w:val="0050141D"/>
    <w:rsid w:val="00504A65"/>
    <w:rsid w:val="00504EDC"/>
    <w:rsid w:val="00516A34"/>
    <w:rsid w:val="00532234"/>
    <w:rsid w:val="005339BD"/>
    <w:rsid w:val="00536743"/>
    <w:rsid w:val="00543908"/>
    <w:rsid w:val="00544E5B"/>
    <w:rsid w:val="00574A4B"/>
    <w:rsid w:val="005A6B54"/>
    <w:rsid w:val="005C0201"/>
    <w:rsid w:val="005C376A"/>
    <w:rsid w:val="005E1BC5"/>
    <w:rsid w:val="005F5062"/>
    <w:rsid w:val="005F56B2"/>
    <w:rsid w:val="005F5B19"/>
    <w:rsid w:val="005F6CCC"/>
    <w:rsid w:val="006040FF"/>
    <w:rsid w:val="00610D47"/>
    <w:rsid w:val="00617794"/>
    <w:rsid w:val="006273D9"/>
    <w:rsid w:val="006301DF"/>
    <w:rsid w:val="006373DB"/>
    <w:rsid w:val="006638F5"/>
    <w:rsid w:val="0066410F"/>
    <w:rsid w:val="006812AE"/>
    <w:rsid w:val="00686727"/>
    <w:rsid w:val="006953E8"/>
    <w:rsid w:val="006A377B"/>
    <w:rsid w:val="006B559D"/>
    <w:rsid w:val="006C12CA"/>
    <w:rsid w:val="006C3148"/>
    <w:rsid w:val="006C3CE8"/>
    <w:rsid w:val="006C56B4"/>
    <w:rsid w:val="006C5982"/>
    <w:rsid w:val="006D3E45"/>
    <w:rsid w:val="006E75ED"/>
    <w:rsid w:val="006F3B95"/>
    <w:rsid w:val="00705F2D"/>
    <w:rsid w:val="00716966"/>
    <w:rsid w:val="007176B2"/>
    <w:rsid w:val="007225C7"/>
    <w:rsid w:val="00722607"/>
    <w:rsid w:val="00731986"/>
    <w:rsid w:val="00731C75"/>
    <w:rsid w:val="00733205"/>
    <w:rsid w:val="00742ABC"/>
    <w:rsid w:val="0074367F"/>
    <w:rsid w:val="00747916"/>
    <w:rsid w:val="00750FBA"/>
    <w:rsid w:val="00754A6D"/>
    <w:rsid w:val="0075710A"/>
    <w:rsid w:val="00761C7B"/>
    <w:rsid w:val="00761D73"/>
    <w:rsid w:val="00790D60"/>
    <w:rsid w:val="00791A41"/>
    <w:rsid w:val="0079300E"/>
    <w:rsid w:val="007941CE"/>
    <w:rsid w:val="00795154"/>
    <w:rsid w:val="007A6BDA"/>
    <w:rsid w:val="007A78FC"/>
    <w:rsid w:val="007C0FAD"/>
    <w:rsid w:val="007C673E"/>
    <w:rsid w:val="007D337F"/>
    <w:rsid w:val="007E72CE"/>
    <w:rsid w:val="007F74D4"/>
    <w:rsid w:val="007F76D2"/>
    <w:rsid w:val="008043BF"/>
    <w:rsid w:val="00807B83"/>
    <w:rsid w:val="00817C9E"/>
    <w:rsid w:val="00824029"/>
    <w:rsid w:val="008364EE"/>
    <w:rsid w:val="00844380"/>
    <w:rsid w:val="00844608"/>
    <w:rsid w:val="0086742C"/>
    <w:rsid w:val="00872CC1"/>
    <w:rsid w:val="00873243"/>
    <w:rsid w:val="008800DA"/>
    <w:rsid w:val="0089211A"/>
    <w:rsid w:val="0089772D"/>
    <w:rsid w:val="008A2866"/>
    <w:rsid w:val="008A6442"/>
    <w:rsid w:val="008A74F9"/>
    <w:rsid w:val="008B4B16"/>
    <w:rsid w:val="008B753B"/>
    <w:rsid w:val="008C1041"/>
    <w:rsid w:val="008C2B5C"/>
    <w:rsid w:val="008C41C4"/>
    <w:rsid w:val="008C7DE4"/>
    <w:rsid w:val="008E2F8D"/>
    <w:rsid w:val="008E63CB"/>
    <w:rsid w:val="008E7A3A"/>
    <w:rsid w:val="009142E0"/>
    <w:rsid w:val="009228E3"/>
    <w:rsid w:val="00950857"/>
    <w:rsid w:val="00950D90"/>
    <w:rsid w:val="00955E00"/>
    <w:rsid w:val="009678FC"/>
    <w:rsid w:val="00994423"/>
    <w:rsid w:val="009A65F5"/>
    <w:rsid w:val="009B2A76"/>
    <w:rsid w:val="009C25D7"/>
    <w:rsid w:val="009C4343"/>
    <w:rsid w:val="009C6598"/>
    <w:rsid w:val="009D1150"/>
    <w:rsid w:val="009E3EA1"/>
    <w:rsid w:val="009E439A"/>
    <w:rsid w:val="009E459F"/>
    <w:rsid w:val="009E77BF"/>
    <w:rsid w:val="00A13F48"/>
    <w:rsid w:val="00A27558"/>
    <w:rsid w:val="00A41A88"/>
    <w:rsid w:val="00A44F70"/>
    <w:rsid w:val="00A55FCF"/>
    <w:rsid w:val="00A57286"/>
    <w:rsid w:val="00A6051E"/>
    <w:rsid w:val="00A611EC"/>
    <w:rsid w:val="00A61436"/>
    <w:rsid w:val="00A6271C"/>
    <w:rsid w:val="00A71DE5"/>
    <w:rsid w:val="00A932FE"/>
    <w:rsid w:val="00AA1A64"/>
    <w:rsid w:val="00AA3FD7"/>
    <w:rsid w:val="00AD5AA3"/>
    <w:rsid w:val="00AD680D"/>
    <w:rsid w:val="00AE337A"/>
    <w:rsid w:val="00AF24C6"/>
    <w:rsid w:val="00B0101E"/>
    <w:rsid w:val="00B07848"/>
    <w:rsid w:val="00B14B32"/>
    <w:rsid w:val="00B2217E"/>
    <w:rsid w:val="00B25414"/>
    <w:rsid w:val="00B35695"/>
    <w:rsid w:val="00B50042"/>
    <w:rsid w:val="00B60644"/>
    <w:rsid w:val="00B61CC2"/>
    <w:rsid w:val="00B63375"/>
    <w:rsid w:val="00B6603E"/>
    <w:rsid w:val="00B907AF"/>
    <w:rsid w:val="00B968AB"/>
    <w:rsid w:val="00BB247B"/>
    <w:rsid w:val="00BB417C"/>
    <w:rsid w:val="00BB49C8"/>
    <w:rsid w:val="00BC295C"/>
    <w:rsid w:val="00BC4DB3"/>
    <w:rsid w:val="00BC762E"/>
    <w:rsid w:val="00BD14D1"/>
    <w:rsid w:val="00BD71FE"/>
    <w:rsid w:val="00BE2472"/>
    <w:rsid w:val="00BE6770"/>
    <w:rsid w:val="00BF0E63"/>
    <w:rsid w:val="00BF3060"/>
    <w:rsid w:val="00C02D90"/>
    <w:rsid w:val="00C07574"/>
    <w:rsid w:val="00C179AC"/>
    <w:rsid w:val="00C633F7"/>
    <w:rsid w:val="00C6354D"/>
    <w:rsid w:val="00C70DDC"/>
    <w:rsid w:val="00C82766"/>
    <w:rsid w:val="00C83BE2"/>
    <w:rsid w:val="00C96743"/>
    <w:rsid w:val="00CA2261"/>
    <w:rsid w:val="00CA6291"/>
    <w:rsid w:val="00CB3B5F"/>
    <w:rsid w:val="00CB46F7"/>
    <w:rsid w:val="00CC06E7"/>
    <w:rsid w:val="00CC6DC8"/>
    <w:rsid w:val="00D07A12"/>
    <w:rsid w:val="00D120BC"/>
    <w:rsid w:val="00D12852"/>
    <w:rsid w:val="00D372D0"/>
    <w:rsid w:val="00D475FF"/>
    <w:rsid w:val="00D8790F"/>
    <w:rsid w:val="00D92AD7"/>
    <w:rsid w:val="00DB356F"/>
    <w:rsid w:val="00DB6A2D"/>
    <w:rsid w:val="00DE7BB8"/>
    <w:rsid w:val="00E14E30"/>
    <w:rsid w:val="00E21E75"/>
    <w:rsid w:val="00E22E69"/>
    <w:rsid w:val="00E31263"/>
    <w:rsid w:val="00E472E2"/>
    <w:rsid w:val="00E60B58"/>
    <w:rsid w:val="00E679AD"/>
    <w:rsid w:val="00E8187E"/>
    <w:rsid w:val="00E81DCE"/>
    <w:rsid w:val="00E95321"/>
    <w:rsid w:val="00EA5264"/>
    <w:rsid w:val="00EC1117"/>
    <w:rsid w:val="00EC2580"/>
    <w:rsid w:val="00EC4DA8"/>
    <w:rsid w:val="00EC565C"/>
    <w:rsid w:val="00ED6E67"/>
    <w:rsid w:val="00EF480A"/>
    <w:rsid w:val="00EF5B62"/>
    <w:rsid w:val="00EF5F6C"/>
    <w:rsid w:val="00EF77BE"/>
    <w:rsid w:val="00F103F6"/>
    <w:rsid w:val="00F13DA1"/>
    <w:rsid w:val="00F30503"/>
    <w:rsid w:val="00F30B8D"/>
    <w:rsid w:val="00F33079"/>
    <w:rsid w:val="00F347DD"/>
    <w:rsid w:val="00F371C8"/>
    <w:rsid w:val="00F45205"/>
    <w:rsid w:val="00F51E4D"/>
    <w:rsid w:val="00F5356F"/>
    <w:rsid w:val="00F66F4A"/>
    <w:rsid w:val="00F74BBD"/>
    <w:rsid w:val="00F82390"/>
    <w:rsid w:val="00F84457"/>
    <w:rsid w:val="00F91105"/>
    <w:rsid w:val="00F941D3"/>
    <w:rsid w:val="00FA5B3F"/>
    <w:rsid w:val="00FB2E7E"/>
    <w:rsid w:val="00FB7C8D"/>
    <w:rsid w:val="00FC1381"/>
    <w:rsid w:val="00FC6BB6"/>
    <w:rsid w:val="00FD2113"/>
    <w:rsid w:val="00FD42B3"/>
    <w:rsid w:val="00FD5901"/>
    <w:rsid w:val="00FD7DD3"/>
    <w:rsid w:val="00FE2E56"/>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E9D311"/>
  <w14:defaultImageDpi w14:val="32767"/>
  <w15:docId w15:val="{3782397E-9D6A-9A41-B3CC-DF8D6B8DC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9" Type="http://schemas.microsoft.com/office/2011/relationships/people" Target="people.xml"/><Relationship Id="rId21" Type="http://schemas.openxmlformats.org/officeDocument/2006/relationships/image" Target="media/image11.png"/><Relationship Id="rId34" Type="http://schemas.openxmlformats.org/officeDocument/2006/relationships/image" Target="media/image24.tiff"/><Relationship Id="rId7" Type="http://schemas.openxmlformats.org/officeDocument/2006/relationships/image" Target="media/image1.tiff"/><Relationship Id="rId12" Type="http://schemas.openxmlformats.org/officeDocument/2006/relationships/hyperlink" Target="https://machinelearningforkids.co.uk/"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tiff"/><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tiff"/><Relationship Id="rId10" Type="http://schemas.openxmlformats.org/officeDocument/2006/relationships/footer" Target="footer1.xml"/><Relationship Id="rId19" Type="http://schemas.openxmlformats.org/officeDocument/2006/relationships/image" Target="media/image9.tiff"/><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tiff"/><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358</TotalTime>
  <Pages>18</Pages>
  <Words>1214</Words>
  <Characters>6923</Characters>
  <Application>Microsoft Office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8121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Sung-Shine Lee</cp:lastModifiedBy>
  <cp:revision>146</cp:revision>
  <cp:lastPrinted>2017-09-16T20:45:00Z</cp:lastPrinted>
  <dcterms:created xsi:type="dcterms:W3CDTF">2017-06-30T00:27:00Z</dcterms:created>
  <dcterms:modified xsi:type="dcterms:W3CDTF">2019-05-23T02:53:00Z</dcterms:modified>
</cp:coreProperties>
</file>