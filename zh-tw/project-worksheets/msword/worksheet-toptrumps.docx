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C847E3F" w14:textId="21B7770B" w:rsidR="0062295F" w:rsidRPr="00AB22E8" w:rsidRDefault="008474C2"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0000"/>
          <w:sz w:val="96"/>
        </w:rPr>
      </w:pPr>
      <w:ins w:id="0" w:author="Sung-Shine Lee" w:date="2019-05-22T23:02:00Z">
        <w:r>
          <w:rPr>
            <w:rFonts w:hint="eastAsia"/>
            <w:color w:val="FF0000"/>
            <w:sz w:val="96"/>
            <w:lang w:eastAsia="zh-TW"/>
          </w:rPr>
          <w:t>電腦玩遊戲：</w:t>
        </w:r>
      </w:ins>
      <w:r w:rsidR="00713357" w:rsidRPr="00AB22E8">
        <w:rPr>
          <w:color w:val="FF0000"/>
          <w:sz w:val="96"/>
        </w:rPr>
        <w:t>Top Trumps</w:t>
      </w:r>
    </w:p>
    <w:p w14:paraId="51EBF4DA" w14:textId="77777777" w:rsidR="00F82390" w:rsidRDefault="00F82390"/>
    <w:p w14:paraId="641D3159" w14:textId="77777777" w:rsidR="00F82390" w:rsidRDefault="00F82390"/>
    <w:p w14:paraId="2BB2F869" w14:textId="3913E0A2" w:rsidR="00AB22E8" w:rsidRDefault="00AB22E8"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在這個專案中，我們要訓練電腦玩卡牌遊戲</w:t>
      </w:r>
    </w:p>
    <w:p w14:paraId="4EFB2196" w14:textId="3B2E0F7E"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713357">
        <w:rPr>
          <w:sz w:val="36"/>
        </w:rPr>
        <w:t xml:space="preserve">train a computer to play a card game. </w:t>
      </w:r>
    </w:p>
    <w:p w14:paraId="4A9D6C9C" w14:textId="77777777" w:rsidR="00AB22E8" w:rsidRDefault="00AB22E8"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p>
    <w:p w14:paraId="145C7AA3" w14:textId="7865BD2D" w:rsidR="00AB22E8" w:rsidRDefault="00F651D2"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遊戲</w:t>
      </w:r>
      <w:r w:rsidR="005E6426">
        <w:rPr>
          <w:rFonts w:hint="eastAsia"/>
          <w:sz w:val="36"/>
          <w:lang w:eastAsia="zh-TW"/>
        </w:rPr>
        <w:t>獲勝條件：卡片上的某些欄位數字，你需要擁有最大的數字才能獲勝，如果是其他欄位，則你的數字要最小。數字的大小範圍會變動</w:t>
      </w:r>
    </w:p>
    <w:p w14:paraId="51549046" w14:textId="0C900873" w:rsidR="00FB43E6" w:rsidRDefault="00FB43E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lang w:eastAsia="zh-TW"/>
        </w:rPr>
        <w:t xml:space="preserve">For some values on the cards, you win by having the highest number. For others, you win by having the lowest. </w:t>
      </w:r>
      <w:r w:rsidR="0049277E">
        <w:rPr>
          <w:sz w:val="36"/>
        </w:rPr>
        <w:t>T</w:t>
      </w:r>
      <w:r>
        <w:rPr>
          <w:sz w:val="36"/>
        </w:rPr>
        <w:t xml:space="preserve">he range of numbers for different </w:t>
      </w:r>
      <w:r w:rsidR="0049277E">
        <w:rPr>
          <w:sz w:val="36"/>
        </w:rPr>
        <w:t>values</w:t>
      </w:r>
      <w:r>
        <w:rPr>
          <w:sz w:val="36"/>
        </w:rPr>
        <w:t xml:space="preserve"> will vary. </w:t>
      </w:r>
    </w:p>
    <w:p w14:paraId="342FB249" w14:textId="77777777" w:rsidR="00FB43E6" w:rsidRDefault="00FB43E6"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p>
    <w:p w14:paraId="75344F2B" w14:textId="02C26248" w:rsidR="005E6426" w:rsidRDefault="005E6426"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這個專案的目標是</w:t>
      </w:r>
      <w:r w:rsidR="004F633C">
        <w:rPr>
          <w:rFonts w:hint="eastAsia"/>
          <w:sz w:val="36"/>
          <w:lang w:eastAsia="zh-TW"/>
        </w:rPr>
        <w:t>讓電腦在沒有指引</w:t>
      </w:r>
      <w:r>
        <w:rPr>
          <w:rFonts w:hint="eastAsia"/>
          <w:sz w:val="36"/>
          <w:lang w:eastAsia="zh-TW"/>
        </w:rPr>
        <w:t>下學會怎麼玩這遊戲（不能告訴電腦所有的卡牌列表，也不能告訴電腦遊戲規則）</w:t>
      </w:r>
    </w:p>
    <w:p w14:paraId="4350EFEC" w14:textId="019A4707" w:rsidR="00FB43E6" w:rsidRDefault="00FB43E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The aim will be for the computer to learn how to play the game </w:t>
      </w:r>
      <w:r w:rsidR="004C4BE4">
        <w:rPr>
          <w:sz w:val="36"/>
        </w:rPr>
        <w:t xml:space="preserve">well </w:t>
      </w:r>
      <w:r>
        <w:rPr>
          <w:sz w:val="36"/>
        </w:rPr>
        <w:t>without you having to give it a list of all the cards or tell it the rules</w:t>
      </w:r>
      <w:r w:rsidR="001939C0">
        <w:rPr>
          <w:sz w:val="36"/>
        </w:rPr>
        <w:t>.</w:t>
      </w:r>
    </w:p>
    <w:p w14:paraId="0D851576" w14:textId="77777777" w:rsidR="00FB43E6" w:rsidRDefault="00FB43E6"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p>
    <w:p w14:paraId="304211CE" w14:textId="7B706B47" w:rsidR="004F633C" w:rsidRPr="008A218F" w:rsidRDefault="008A218F"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你將會給電腦一些遊戲過程範例，並實作兩種不同的方式來訓練電腦玩這個遊戲。</w:t>
      </w:r>
    </w:p>
    <w:p w14:paraId="4594FF99" w14:textId="26F926D4" w:rsidR="00FB43E6" w:rsidRDefault="00FB43E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Instead, you’ll </w:t>
      </w:r>
      <w:r w:rsidR="00A81003">
        <w:rPr>
          <w:sz w:val="36"/>
        </w:rPr>
        <w:t xml:space="preserve">try two different ways of </w:t>
      </w:r>
      <w:r>
        <w:rPr>
          <w:sz w:val="36"/>
        </w:rPr>
        <w:t>train</w:t>
      </w:r>
      <w:r w:rsidR="00A81003">
        <w:rPr>
          <w:sz w:val="36"/>
        </w:rPr>
        <w:t>ing</w:t>
      </w:r>
      <w:r>
        <w:rPr>
          <w:sz w:val="36"/>
        </w:rPr>
        <w:t xml:space="preserve"> the computer to play the game </w:t>
      </w:r>
      <w:r w:rsidR="00A81003">
        <w:rPr>
          <w:sz w:val="36"/>
        </w:rPr>
        <w:t>by</w:t>
      </w:r>
      <w:r>
        <w:rPr>
          <w:sz w:val="36"/>
        </w:rPr>
        <w:t xml:space="preserve"> giving it examples of the game being played.</w:t>
      </w:r>
    </w:p>
    <w:p w14:paraId="58B03888" w14:textId="77777777" w:rsidR="00F82390" w:rsidRDefault="00F82390"/>
    <w:p w14:paraId="7B75AF0A" w14:textId="52040085" w:rsidR="00F82390" w:rsidRDefault="00F82390">
      <w:pPr>
        <w:rPr>
          <w:sz w:val="4"/>
          <w:szCs w:val="4"/>
        </w:rPr>
      </w:pPr>
    </w:p>
    <w:p w14:paraId="7E94DC88" w14:textId="2FDD5507" w:rsidR="009455F9" w:rsidRDefault="009455F9">
      <w:pPr>
        <w:rPr>
          <w:sz w:val="4"/>
          <w:szCs w:val="4"/>
        </w:rPr>
      </w:pPr>
    </w:p>
    <w:p w14:paraId="5913BEB0" w14:textId="65875B46" w:rsidR="009455F9" w:rsidRDefault="009455F9">
      <w:pPr>
        <w:rPr>
          <w:sz w:val="4"/>
          <w:szCs w:val="4"/>
        </w:rPr>
      </w:pPr>
    </w:p>
    <w:p w14:paraId="14C57781" w14:textId="768658FE" w:rsidR="009455F9" w:rsidRDefault="009455F9">
      <w:pPr>
        <w:rPr>
          <w:sz w:val="4"/>
          <w:szCs w:val="4"/>
        </w:rPr>
      </w:pPr>
    </w:p>
    <w:p w14:paraId="1B10ECE8" w14:textId="735D31A8" w:rsidR="009455F9" w:rsidRDefault="009455F9">
      <w:pPr>
        <w:rPr>
          <w:sz w:val="4"/>
          <w:szCs w:val="4"/>
        </w:rPr>
      </w:pPr>
    </w:p>
    <w:p w14:paraId="27ECA6A2" w14:textId="61A3E649" w:rsidR="009455F9" w:rsidRPr="009455F9" w:rsidRDefault="009455F9">
      <w:pPr>
        <w:rPr>
          <w:sz w:val="4"/>
          <w:szCs w:val="4"/>
        </w:rPr>
      </w:pPr>
    </w:p>
    <w:p w14:paraId="711521DF" w14:textId="77777777" w:rsidR="009455F9" w:rsidRDefault="00020B18" w:rsidP="009455F9">
      <w:pPr>
        <w:rPr>
          <w:sz w:val="6"/>
        </w:rPr>
      </w:pPr>
      <w:r w:rsidRPr="00020B18">
        <w:rPr>
          <w:noProof/>
          <w:lang w:val="en-US" w:eastAsia="zh-TW"/>
        </w:rPr>
        <w:lastRenderedPageBreak/>
        <w:drawing>
          <wp:inline distT="0" distB="0" distL="0" distR="0" wp14:anchorId="46C3B18A" wp14:editId="65C08FDD">
            <wp:extent cx="6572250" cy="3665220"/>
            <wp:effectExtent l="25400" t="25400" r="31750"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cstate="print">
                      <a:extLst>
                        <a:ext uri="{28A0092B-C50C-407E-A947-70E740481C1C}">
                          <a14:useLocalDpi xmlns:a14="http://schemas.microsoft.com/office/drawing/2010/main"/>
                        </a:ext>
                      </a:extLst>
                    </a:blip>
                    <a:stretch>
                      <a:fillRect/>
                    </a:stretch>
                  </pic:blipFill>
                  <pic:spPr>
                    <a:xfrm>
                      <a:off x="0" y="0"/>
                      <a:ext cx="6572250" cy="3665220"/>
                    </a:xfrm>
                    <a:prstGeom prst="rect">
                      <a:avLst/>
                    </a:prstGeom>
                    <a:ln>
                      <a:solidFill>
                        <a:schemeClr val="accent1"/>
                      </a:solidFill>
                    </a:ln>
                  </pic:spPr>
                </pic:pic>
              </a:graphicData>
            </a:graphic>
          </wp:inline>
        </w:drawing>
      </w:r>
    </w:p>
    <w:p w14:paraId="52C164B1" w14:textId="77777777" w:rsidR="009455F9" w:rsidRDefault="009455F9" w:rsidP="009455F9">
      <w:pPr>
        <w:rPr>
          <w:sz w:val="6"/>
        </w:rPr>
      </w:pPr>
    </w:p>
    <w:p w14:paraId="6040BDBB" w14:textId="77777777" w:rsidR="009455F9" w:rsidRPr="008F3904" w:rsidRDefault="009455F9" w:rsidP="009455F9">
      <w:pPr>
        <w:rPr>
          <w:sz w:val="6"/>
        </w:rPr>
      </w:pPr>
    </w:p>
    <w:p w14:paraId="2EBB8A33" w14:textId="77777777" w:rsidR="009455F9" w:rsidRPr="00532973" w:rsidRDefault="009455F9" w:rsidP="009455F9">
      <w:pPr>
        <w:rPr>
          <w:rFonts w:ascii="Times New Roman" w:eastAsia="Times New Roman" w:hAnsi="Times New Roman" w:cs="Times New Roman"/>
          <w:sz w:val="16"/>
          <w:lang w:eastAsia="en-GB"/>
        </w:rPr>
      </w:pPr>
      <w:r w:rsidRPr="00532973">
        <w:rPr>
          <w:noProof/>
          <w:sz w:val="22"/>
          <w:lang w:val="en-US" w:eastAsia="zh-TW"/>
        </w:rPr>
        <w:drawing>
          <wp:anchor distT="0" distB="0" distL="114300" distR="114300" simplePos="0" relativeHeight="251698176" behindDoc="0" locked="0" layoutInCell="1" allowOverlap="1" wp14:anchorId="1400FA43" wp14:editId="048D8B53">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BB18324" w14:textId="77777777" w:rsidR="009455F9" w:rsidRDefault="009455F9" w:rsidP="009455F9">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6C6DF8"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1FF8F94B" w14:textId="7C44F8C2" w:rsidR="00DD2F41" w:rsidRDefault="00DD2F41"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lastRenderedPageBreak/>
        <w:t>你需要做什麼？</w:t>
      </w:r>
    </w:p>
    <w:p w14:paraId="4F594CAA" w14:textId="230D57CF" w:rsidR="00F40B84" w:rsidRPr="0066410F"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w:t>
      </w:r>
      <w:r>
        <w:rPr>
          <w:rFonts w:ascii="Garamond" w:hAnsi="Garamond"/>
          <w:b/>
          <w:color w:val="385623" w:themeColor="accent6" w:themeShade="80"/>
          <w:sz w:val="40"/>
        </w:rPr>
        <w:t>will you be doing</w:t>
      </w:r>
      <w:r w:rsidRPr="0066410F">
        <w:rPr>
          <w:rFonts w:ascii="Garamond" w:hAnsi="Garamond"/>
          <w:b/>
          <w:color w:val="385623" w:themeColor="accent6" w:themeShade="80"/>
          <w:sz w:val="40"/>
        </w:rPr>
        <w:t>?</w:t>
      </w:r>
    </w:p>
    <w:p w14:paraId="2FDEFA2A" w14:textId="77777777"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39461D96" w14:textId="6B51D120" w:rsidR="00C85287" w:rsidRPr="00C85287" w:rsidRDefault="00C8528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r>
        <w:rPr>
          <w:rFonts w:ascii="Garamond" w:hAnsi="Garamond" w:hint="eastAsia"/>
          <w:sz w:val="36"/>
          <w:lang w:eastAsia="zh-TW"/>
        </w:rPr>
        <w:t>你要訓練一個機器學習模型，讓他可以自己玩</w:t>
      </w:r>
      <w:r>
        <w:rPr>
          <w:rFonts w:ascii="Garamond" w:hAnsi="Garamond"/>
          <w:sz w:val="36"/>
          <w:lang w:val="en-US" w:eastAsia="zh-TW"/>
        </w:rPr>
        <w:t>Top Trumps</w:t>
      </w:r>
      <w:r>
        <w:rPr>
          <w:rFonts w:ascii="Garamond" w:hAnsi="Garamond" w:hint="eastAsia"/>
          <w:sz w:val="36"/>
          <w:lang w:val="en-US" w:eastAsia="zh-TW"/>
        </w:rPr>
        <w:t>這個遊戲</w:t>
      </w:r>
    </w:p>
    <w:p w14:paraId="6448F31F" w14:textId="77777777"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w:t>
      </w:r>
      <w:r>
        <w:rPr>
          <w:rFonts w:ascii="Garamond" w:hAnsi="Garamond"/>
          <w:sz w:val="36"/>
        </w:rPr>
        <w:t xml:space="preserve">ll be training a machine learning model to play a Top Trumps game based on Kings and Queens of England. </w:t>
      </w:r>
    </w:p>
    <w:p w14:paraId="726EBD06" w14:textId="77777777"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012C40FA" w14:textId="7293F6FC" w:rsidR="007510B4" w:rsidRPr="007510B4" w:rsidRDefault="007510B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r>
        <w:rPr>
          <w:rFonts w:ascii="Garamond" w:hAnsi="Garamond" w:hint="eastAsia"/>
          <w:sz w:val="36"/>
          <w:lang w:eastAsia="zh-TW"/>
        </w:rPr>
        <w:t>遊戲裡每張卡牌都是一個國王</w:t>
      </w:r>
      <w:r>
        <w:rPr>
          <w:rFonts w:ascii="Garamond" w:hAnsi="Garamond"/>
          <w:sz w:val="36"/>
          <w:lang w:val="en-US" w:eastAsia="zh-TW"/>
        </w:rPr>
        <w:t>(King)</w:t>
      </w:r>
      <w:r>
        <w:rPr>
          <w:rFonts w:ascii="Garamond" w:hAnsi="Garamond" w:hint="eastAsia"/>
          <w:sz w:val="36"/>
          <w:lang w:eastAsia="zh-TW"/>
        </w:rPr>
        <w:t>或王后</w:t>
      </w:r>
      <w:r>
        <w:rPr>
          <w:rFonts w:ascii="Garamond" w:hAnsi="Garamond"/>
          <w:sz w:val="36"/>
          <w:lang w:val="en-US" w:eastAsia="zh-TW"/>
        </w:rPr>
        <w:t>(Queen)</w:t>
      </w:r>
    </w:p>
    <w:p w14:paraId="3D56E620" w14:textId="77777777"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Each card is based on a different King or Queen. </w:t>
      </w:r>
    </w:p>
    <w:p w14:paraId="06399031" w14:textId="77777777" w:rsidR="00F651D2" w:rsidRDefault="00F651D2"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7A4D6B0E" w14:textId="24332076" w:rsidR="00F40B84" w:rsidRDefault="00F651D2"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每張卡牌上面都會有五個數字：</w:t>
      </w:r>
    </w:p>
    <w:p w14:paraId="58711B85" w14:textId="6AF29C5E" w:rsidR="00F651D2" w:rsidRDefault="00F651D2"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r>
        <w:rPr>
          <w:rFonts w:ascii="Garamond" w:hAnsi="Garamond" w:hint="eastAsia"/>
          <w:sz w:val="36"/>
          <w:lang w:eastAsia="zh-TW"/>
        </w:rPr>
        <w:tab/>
      </w:r>
      <w:r>
        <w:rPr>
          <w:rFonts w:ascii="Garamond" w:hAnsi="Garamond" w:hint="eastAsia"/>
          <w:sz w:val="36"/>
          <w:lang w:eastAsia="zh-TW"/>
        </w:rPr>
        <w:t>統治時間</w:t>
      </w:r>
      <w:r>
        <w:rPr>
          <w:rFonts w:ascii="Garamond" w:hAnsi="Garamond"/>
          <w:sz w:val="36"/>
          <w:lang w:val="en-US" w:eastAsia="zh-TW"/>
        </w:rPr>
        <w:t>(Reign)</w:t>
      </w:r>
      <w:r>
        <w:rPr>
          <w:rFonts w:ascii="Garamond" w:hAnsi="Garamond" w:hint="eastAsia"/>
          <w:sz w:val="36"/>
          <w:lang w:val="en-US" w:eastAsia="zh-TW"/>
        </w:rPr>
        <w:t>：國王</w:t>
      </w:r>
      <w:r>
        <w:rPr>
          <w:rFonts w:ascii="Garamond" w:hAnsi="Garamond"/>
          <w:sz w:val="36"/>
          <w:lang w:val="en-US" w:eastAsia="zh-TW"/>
        </w:rPr>
        <w:t>/</w:t>
      </w:r>
      <w:r>
        <w:rPr>
          <w:rFonts w:ascii="Garamond" w:hAnsi="Garamond" w:hint="eastAsia"/>
          <w:sz w:val="36"/>
          <w:lang w:val="en-US" w:eastAsia="zh-TW"/>
        </w:rPr>
        <w:t>王后在位多長時間</w:t>
      </w:r>
    </w:p>
    <w:p w14:paraId="27DB9AFF" w14:textId="5281FB12" w:rsidR="00F651D2" w:rsidRDefault="00D44B61"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r>
        <w:rPr>
          <w:rFonts w:ascii="Garamond" w:hAnsi="Garamond" w:hint="eastAsia"/>
          <w:sz w:val="36"/>
          <w:lang w:val="en-US" w:eastAsia="zh-TW"/>
        </w:rPr>
        <w:tab/>
      </w:r>
      <w:r>
        <w:rPr>
          <w:rFonts w:ascii="Garamond" w:hAnsi="Garamond" w:hint="eastAsia"/>
          <w:sz w:val="36"/>
          <w:lang w:val="en-US" w:eastAsia="zh-TW"/>
        </w:rPr>
        <w:t>即位時間</w:t>
      </w:r>
      <w:r>
        <w:rPr>
          <w:rFonts w:ascii="Garamond" w:hAnsi="Garamond"/>
          <w:sz w:val="36"/>
          <w:lang w:val="en-US" w:eastAsia="zh-TW"/>
        </w:rPr>
        <w:t>(Ascension)</w:t>
      </w:r>
      <w:r>
        <w:rPr>
          <w:rFonts w:ascii="Garamond" w:hAnsi="Garamond" w:hint="eastAsia"/>
          <w:sz w:val="36"/>
          <w:lang w:val="en-US" w:eastAsia="zh-TW"/>
        </w:rPr>
        <w:t>：國王</w:t>
      </w:r>
      <w:r>
        <w:rPr>
          <w:rFonts w:ascii="Garamond" w:hAnsi="Garamond"/>
          <w:sz w:val="36"/>
          <w:lang w:val="en-US" w:eastAsia="zh-TW"/>
        </w:rPr>
        <w:t>/</w:t>
      </w:r>
      <w:r>
        <w:rPr>
          <w:rFonts w:ascii="Garamond" w:hAnsi="Garamond" w:hint="eastAsia"/>
          <w:sz w:val="36"/>
          <w:lang w:val="en-US" w:eastAsia="zh-TW"/>
        </w:rPr>
        <w:t>王后幾歲登基</w:t>
      </w:r>
    </w:p>
    <w:p w14:paraId="5F89CF15" w14:textId="297E346F" w:rsidR="00D44B61" w:rsidRDefault="00D44B61"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r>
        <w:rPr>
          <w:rFonts w:ascii="Garamond" w:hAnsi="Garamond" w:hint="eastAsia"/>
          <w:sz w:val="36"/>
          <w:lang w:val="en-US" w:eastAsia="zh-TW"/>
        </w:rPr>
        <w:tab/>
      </w:r>
      <w:r>
        <w:rPr>
          <w:rFonts w:ascii="Garamond" w:hAnsi="Garamond" w:hint="eastAsia"/>
          <w:sz w:val="36"/>
          <w:lang w:val="en-US" w:eastAsia="zh-TW"/>
        </w:rPr>
        <w:t>死亡時間</w:t>
      </w:r>
      <w:r>
        <w:rPr>
          <w:rFonts w:ascii="Garamond" w:hAnsi="Garamond"/>
          <w:sz w:val="36"/>
          <w:lang w:val="en-US" w:eastAsia="zh-TW"/>
        </w:rPr>
        <w:t>(Death)</w:t>
      </w:r>
      <w:r>
        <w:rPr>
          <w:rFonts w:ascii="Garamond" w:hAnsi="Garamond" w:hint="eastAsia"/>
          <w:sz w:val="36"/>
          <w:lang w:val="en-US" w:eastAsia="zh-TW"/>
        </w:rPr>
        <w:t>：國王</w:t>
      </w:r>
      <w:r>
        <w:rPr>
          <w:rFonts w:ascii="Garamond" w:hAnsi="Garamond"/>
          <w:sz w:val="36"/>
          <w:lang w:val="en-US" w:eastAsia="zh-TW"/>
        </w:rPr>
        <w:t>/</w:t>
      </w:r>
      <w:r>
        <w:rPr>
          <w:rFonts w:ascii="Garamond" w:hAnsi="Garamond" w:hint="eastAsia"/>
          <w:sz w:val="36"/>
          <w:lang w:val="en-US" w:eastAsia="zh-TW"/>
        </w:rPr>
        <w:t>王后幾歲死亡</w:t>
      </w:r>
    </w:p>
    <w:p w14:paraId="69AE4F90" w14:textId="223BE1E3" w:rsidR="00D44B61" w:rsidRDefault="00D44B61"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r>
        <w:rPr>
          <w:rFonts w:ascii="Garamond" w:hAnsi="Garamond" w:hint="eastAsia"/>
          <w:sz w:val="36"/>
          <w:lang w:val="en-US" w:eastAsia="zh-TW"/>
        </w:rPr>
        <w:tab/>
      </w:r>
      <w:r>
        <w:rPr>
          <w:rFonts w:ascii="Garamond" w:hAnsi="Garamond" w:hint="eastAsia"/>
          <w:sz w:val="36"/>
          <w:lang w:val="en-US" w:eastAsia="zh-TW"/>
        </w:rPr>
        <w:t>配偶</w:t>
      </w:r>
      <w:r>
        <w:rPr>
          <w:rFonts w:ascii="Garamond" w:hAnsi="Garamond"/>
          <w:sz w:val="36"/>
          <w:lang w:val="en-US" w:eastAsia="zh-TW"/>
        </w:rPr>
        <w:t>(Spouses)</w:t>
      </w:r>
      <w:r>
        <w:rPr>
          <w:rFonts w:ascii="Garamond" w:hAnsi="Garamond" w:hint="eastAsia"/>
          <w:sz w:val="36"/>
          <w:lang w:val="en-US" w:eastAsia="zh-TW"/>
        </w:rPr>
        <w:t>：國王</w:t>
      </w:r>
      <w:r>
        <w:rPr>
          <w:rFonts w:ascii="Garamond" w:hAnsi="Garamond"/>
          <w:sz w:val="36"/>
          <w:lang w:val="en-US" w:eastAsia="zh-TW"/>
        </w:rPr>
        <w:t>/</w:t>
      </w:r>
      <w:r>
        <w:rPr>
          <w:rFonts w:ascii="Garamond" w:hAnsi="Garamond" w:hint="eastAsia"/>
          <w:sz w:val="36"/>
          <w:lang w:val="en-US" w:eastAsia="zh-TW"/>
        </w:rPr>
        <w:t>王后有幾名配偶</w:t>
      </w:r>
    </w:p>
    <w:p w14:paraId="6E557E3B" w14:textId="20EEE353" w:rsidR="00D44B61" w:rsidRPr="00F651D2" w:rsidRDefault="00D44B61"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r>
        <w:rPr>
          <w:rFonts w:ascii="Garamond" w:hAnsi="Garamond" w:hint="eastAsia"/>
          <w:sz w:val="36"/>
          <w:lang w:val="en-US" w:eastAsia="zh-TW"/>
        </w:rPr>
        <w:tab/>
      </w:r>
      <w:r>
        <w:rPr>
          <w:rFonts w:ascii="Garamond" w:hAnsi="Garamond" w:hint="eastAsia"/>
          <w:sz w:val="36"/>
          <w:lang w:val="en-US" w:eastAsia="zh-TW"/>
        </w:rPr>
        <w:t>子嗣</w:t>
      </w:r>
      <w:r>
        <w:rPr>
          <w:rFonts w:ascii="Garamond" w:hAnsi="Garamond"/>
          <w:sz w:val="36"/>
          <w:lang w:val="en-US" w:eastAsia="zh-TW"/>
        </w:rPr>
        <w:t>(Children)</w:t>
      </w:r>
      <w:r>
        <w:rPr>
          <w:rFonts w:ascii="Garamond" w:hAnsi="Garamond" w:hint="eastAsia"/>
          <w:sz w:val="36"/>
          <w:lang w:val="en-US" w:eastAsia="zh-TW"/>
        </w:rPr>
        <w:t>：國王</w:t>
      </w:r>
      <w:r>
        <w:rPr>
          <w:rFonts w:ascii="Garamond" w:hAnsi="Garamond"/>
          <w:sz w:val="36"/>
          <w:lang w:val="en-US" w:eastAsia="zh-TW"/>
        </w:rPr>
        <w:t>/</w:t>
      </w:r>
      <w:r>
        <w:rPr>
          <w:rFonts w:ascii="Garamond" w:hAnsi="Garamond" w:hint="eastAsia"/>
          <w:sz w:val="36"/>
          <w:lang w:val="en-US" w:eastAsia="zh-TW"/>
        </w:rPr>
        <w:t>王后有幾名小孩</w:t>
      </w:r>
    </w:p>
    <w:p w14:paraId="68C51373" w14:textId="35246459"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Each card has five numbers on it:</w:t>
      </w:r>
    </w:p>
    <w:p w14:paraId="502A85BE" w14:textId="41A02CF8" w:rsidR="00F40B84"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2"/>
        </w:rPr>
        <w:t xml:space="preserve">        </w:t>
      </w:r>
      <w:r w:rsidR="00F40B84">
        <w:rPr>
          <w:rFonts w:ascii="Garamond" w:hAnsi="Garamond"/>
          <w:sz w:val="36"/>
        </w:rPr>
        <w:t xml:space="preserve">Reign </w:t>
      </w:r>
      <w:r>
        <w:rPr>
          <w:rFonts w:ascii="Garamond" w:hAnsi="Garamond"/>
          <w:sz w:val="36"/>
        </w:rPr>
        <w:t xml:space="preserve"> </w:t>
      </w:r>
      <w:r w:rsidR="00F40B84">
        <w:rPr>
          <w:rFonts w:ascii="Garamond" w:hAnsi="Garamond"/>
          <w:sz w:val="36"/>
        </w:rPr>
        <w:t>–</w:t>
      </w:r>
      <w:r>
        <w:rPr>
          <w:rFonts w:ascii="Garamond" w:hAnsi="Garamond"/>
          <w:sz w:val="36"/>
        </w:rPr>
        <w:t xml:space="preserve"> </w:t>
      </w:r>
      <w:r w:rsidR="00F40B84">
        <w:rPr>
          <w:rFonts w:ascii="Garamond" w:hAnsi="Garamond"/>
          <w:sz w:val="36"/>
        </w:rPr>
        <w:t xml:space="preserve"> how long the</w:t>
      </w:r>
      <w:r>
        <w:rPr>
          <w:rFonts w:ascii="Garamond" w:hAnsi="Garamond"/>
          <w:sz w:val="36"/>
        </w:rPr>
        <w:t>y were king or queen for</w:t>
      </w:r>
    </w:p>
    <w:p w14:paraId="63D950F0" w14:textId="01436593"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2"/>
        </w:rPr>
        <w:t xml:space="preserve">        </w:t>
      </w:r>
      <w:r>
        <w:rPr>
          <w:rFonts w:ascii="Garamond" w:hAnsi="Garamond"/>
          <w:sz w:val="36"/>
        </w:rPr>
        <w:t>Ascension  –  how old they were when they became king or queen</w:t>
      </w:r>
    </w:p>
    <w:p w14:paraId="1EE4A8E1" w14:textId="36C140FC"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2"/>
        </w:rPr>
        <w:t xml:space="preserve">        </w:t>
      </w:r>
      <w:r>
        <w:rPr>
          <w:rFonts w:ascii="Garamond" w:hAnsi="Garamond"/>
          <w:sz w:val="36"/>
        </w:rPr>
        <w:t>Death  –  how old they were when they died</w:t>
      </w:r>
    </w:p>
    <w:p w14:paraId="14AA4358" w14:textId="680BD4A7"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2"/>
        </w:rPr>
        <w:t xml:space="preserve">        </w:t>
      </w:r>
      <w:r>
        <w:rPr>
          <w:rFonts w:ascii="Garamond" w:hAnsi="Garamond"/>
          <w:sz w:val="36"/>
        </w:rPr>
        <w:t>Spouses  –  how many husbands or wives they had</w:t>
      </w:r>
    </w:p>
    <w:p w14:paraId="30EC6305" w14:textId="33D2B427"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2"/>
        </w:rPr>
        <w:t xml:space="preserve">        </w:t>
      </w:r>
      <w:r>
        <w:rPr>
          <w:rFonts w:ascii="Garamond" w:hAnsi="Garamond"/>
          <w:sz w:val="36"/>
        </w:rPr>
        <w:t xml:space="preserve">Children  –  how many children they had </w:t>
      </w:r>
    </w:p>
    <w:p w14:paraId="4BD3E24D" w14:textId="1A9D8A67"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1426652C" w14:textId="3FFC7B1A" w:rsidR="00941573" w:rsidRDefault="00941573"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範例：</w:t>
      </w:r>
    </w:p>
    <w:p w14:paraId="28D35082" w14:textId="7B15A8AA"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For example: </w:t>
      </w:r>
      <w:r>
        <w:rPr>
          <w:rFonts w:ascii="Garamond" w:hAnsi="Garamond"/>
          <w:sz w:val="36"/>
        </w:rPr>
        <w:br/>
      </w:r>
      <w:r w:rsidR="00F95CFD">
        <w:rPr>
          <w:rFonts w:ascii="Garamond" w:hAnsi="Garamond"/>
          <w:sz w:val="36"/>
        </w:rPr>
        <w:t xml:space="preserve">      </w:t>
      </w:r>
      <w:r w:rsidRPr="002E69A7">
        <w:rPr>
          <w:rFonts w:ascii="Garamond" w:hAnsi="Garamond"/>
          <w:noProof/>
          <w:sz w:val="36"/>
          <w:lang w:val="en-US" w:eastAsia="zh-TW"/>
        </w:rPr>
        <w:drawing>
          <wp:inline distT="0" distB="0" distL="0" distR="0" wp14:anchorId="1D609AAE" wp14:editId="1E1AB864">
            <wp:extent cx="3175000" cy="1676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175000" cy="1676400"/>
                    </a:xfrm>
                    <a:prstGeom prst="rect">
                      <a:avLst/>
                    </a:prstGeom>
                  </pic:spPr>
                </pic:pic>
              </a:graphicData>
            </a:graphic>
          </wp:inline>
        </w:drawing>
      </w:r>
    </w:p>
    <w:p w14:paraId="21B9C47F" w14:textId="77777777" w:rsidR="00941573" w:rsidRDefault="00941573"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p>
    <w:p w14:paraId="09080071" w14:textId="6BDB5BBC" w:rsidR="00F40B84" w:rsidRDefault="00941573"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r>
        <w:rPr>
          <w:rFonts w:ascii="Garamond" w:hAnsi="Garamond" w:hint="eastAsia"/>
          <w:sz w:val="36"/>
          <w:lang w:eastAsia="zh-TW"/>
        </w:rPr>
        <w:t>查理一世</w:t>
      </w:r>
      <w:r>
        <w:rPr>
          <w:rFonts w:ascii="Garamond" w:hAnsi="Garamond"/>
          <w:sz w:val="36"/>
          <w:lang w:val="en-US" w:eastAsia="zh-TW"/>
        </w:rPr>
        <w:t>(</w:t>
      </w:r>
      <w:r>
        <w:rPr>
          <w:rFonts w:ascii="Garamond" w:hAnsi="Garamond"/>
          <w:sz w:val="36"/>
        </w:rPr>
        <w:t>Charles I</w:t>
      </w:r>
      <w:r>
        <w:rPr>
          <w:rFonts w:ascii="Garamond" w:hAnsi="Garamond"/>
          <w:sz w:val="36"/>
          <w:lang w:val="en-US" w:eastAsia="zh-TW"/>
        </w:rPr>
        <w:t xml:space="preserve"> )</w:t>
      </w:r>
    </w:p>
    <w:p w14:paraId="58DE553D" w14:textId="77777777" w:rsidR="00C81345" w:rsidRDefault="00C81345"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p>
    <w:p w14:paraId="5A1E6E38" w14:textId="63A6C5EB" w:rsidR="003E7A8E" w:rsidRPr="003E7A8E" w:rsidRDefault="003E7A8E" w:rsidP="003E7A8E">
      <w:pPr>
        <w:pStyle w:val="ListParagraph"/>
        <w:numPr>
          <w:ilvl w:val="0"/>
          <w:numId w:val="3"/>
        </w:num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r w:rsidRPr="003E7A8E">
        <w:rPr>
          <w:rFonts w:ascii="Garamond" w:hAnsi="Garamond" w:hint="eastAsia"/>
          <w:sz w:val="32"/>
          <w:lang w:eastAsia="zh-TW"/>
        </w:rPr>
        <w:t>他在位</w:t>
      </w:r>
      <w:r w:rsidRPr="003E7A8E">
        <w:rPr>
          <w:rFonts w:ascii="Garamond" w:hAnsi="Garamond"/>
          <w:b/>
          <w:sz w:val="32"/>
        </w:rPr>
        <w:t>23</w:t>
      </w:r>
      <w:r w:rsidRPr="003E7A8E">
        <w:rPr>
          <w:rFonts w:ascii="Garamond" w:hAnsi="Garamond"/>
          <w:sz w:val="32"/>
        </w:rPr>
        <w:t xml:space="preserve"> </w:t>
      </w:r>
      <w:r w:rsidRPr="003E7A8E">
        <w:rPr>
          <w:rFonts w:ascii="Garamond" w:hAnsi="Garamond" w:hint="eastAsia"/>
          <w:sz w:val="32"/>
          <w:lang w:eastAsia="zh-TW"/>
        </w:rPr>
        <w:t>年</w:t>
      </w:r>
    </w:p>
    <w:p w14:paraId="03B8C3BA" w14:textId="2179D6CD" w:rsidR="003E7A8E" w:rsidRPr="003E7A8E" w:rsidRDefault="00327609" w:rsidP="003E7A8E">
      <w:pPr>
        <w:pBdr>
          <w:top w:val="single" w:sz="8" w:space="10" w:color="auto" w:shadow="1"/>
          <w:left w:val="single" w:sz="8" w:space="10" w:color="auto" w:shadow="1"/>
          <w:bottom w:val="single" w:sz="8" w:space="10" w:color="auto" w:shadow="1"/>
          <w:right w:val="single" w:sz="8" w:space="10" w:color="auto" w:shadow="1"/>
        </w:pBdr>
        <w:ind w:firstLine="720"/>
        <w:rPr>
          <w:rFonts w:ascii="Garamond" w:hAnsi="Garamond"/>
          <w:sz w:val="32"/>
          <w:lang w:eastAsia="zh-TW"/>
        </w:rPr>
      </w:pPr>
      <w:r>
        <w:rPr>
          <w:rFonts w:ascii="Garamond" w:hAnsi="Garamond" w:hint="eastAsia"/>
          <w:sz w:val="32"/>
          <w:lang w:eastAsia="zh-TW"/>
        </w:rPr>
        <w:t>如果我選擇這個欄位，當查理一世</w:t>
      </w:r>
      <w:r w:rsidR="00C81345">
        <w:rPr>
          <w:rFonts w:ascii="Garamond" w:hAnsi="Garamond" w:hint="eastAsia"/>
          <w:sz w:val="32"/>
          <w:lang w:eastAsia="zh-TW"/>
        </w:rPr>
        <w:t>在位時間比我對手卡牌的在位時間</w:t>
      </w:r>
      <w:r w:rsidR="003E7A8E">
        <w:rPr>
          <w:rFonts w:ascii="Garamond" w:hAnsi="Garamond" w:hint="eastAsia"/>
          <w:sz w:val="32"/>
          <w:lang w:eastAsia="zh-TW"/>
        </w:rPr>
        <w:t>長</w:t>
      </w:r>
      <w:r>
        <w:rPr>
          <w:rFonts w:ascii="Garamond" w:hAnsi="Garamond" w:hint="eastAsia"/>
          <w:sz w:val="32"/>
          <w:lang w:eastAsia="zh-TW"/>
        </w:rPr>
        <w:t>，那麼我就獲勝</w:t>
      </w:r>
    </w:p>
    <w:p w14:paraId="62397270" w14:textId="30EDA19C" w:rsidR="003E7A8E" w:rsidRPr="00812074" w:rsidRDefault="003E7A8E" w:rsidP="003E7A8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r w:rsidRPr="002E69A7">
        <w:rPr>
          <w:rFonts w:ascii="Garamond" w:hAnsi="Garamond"/>
          <w:sz w:val="32"/>
          <w:lang w:eastAsia="zh-TW"/>
        </w:rPr>
        <w:t xml:space="preserve">2) </w:t>
      </w:r>
      <w:r w:rsidR="00812074">
        <w:rPr>
          <w:rFonts w:ascii="Garamond" w:hAnsi="Garamond" w:hint="eastAsia"/>
          <w:sz w:val="32"/>
          <w:lang w:eastAsia="zh-TW"/>
        </w:rPr>
        <w:t>他</w:t>
      </w:r>
      <w:r w:rsidRPr="002E69A7">
        <w:rPr>
          <w:rFonts w:ascii="Garamond" w:hAnsi="Garamond"/>
          <w:sz w:val="32"/>
          <w:lang w:eastAsia="zh-TW"/>
        </w:rPr>
        <w:t xml:space="preserve"> </w:t>
      </w:r>
      <w:r w:rsidRPr="002E69A7">
        <w:rPr>
          <w:rFonts w:ascii="Garamond" w:hAnsi="Garamond"/>
          <w:b/>
          <w:sz w:val="32"/>
          <w:lang w:eastAsia="zh-TW"/>
        </w:rPr>
        <w:t>24</w:t>
      </w:r>
      <w:r w:rsidR="00812074">
        <w:rPr>
          <w:rFonts w:ascii="Garamond" w:hAnsi="Garamond" w:hint="eastAsia"/>
          <w:sz w:val="32"/>
          <w:lang w:eastAsia="zh-TW"/>
        </w:rPr>
        <w:t>歲時登基</w:t>
      </w:r>
    </w:p>
    <w:p w14:paraId="5A8A47A3" w14:textId="28DC8630" w:rsidR="00812074" w:rsidRPr="003E7A8E" w:rsidRDefault="00812074" w:rsidP="00812074">
      <w:pPr>
        <w:pBdr>
          <w:top w:val="single" w:sz="8" w:space="10" w:color="auto" w:shadow="1"/>
          <w:left w:val="single" w:sz="8" w:space="10" w:color="auto" w:shadow="1"/>
          <w:bottom w:val="single" w:sz="8" w:space="10" w:color="auto" w:shadow="1"/>
          <w:right w:val="single" w:sz="8" w:space="10" w:color="auto" w:shadow="1"/>
        </w:pBdr>
        <w:ind w:firstLine="720"/>
        <w:rPr>
          <w:rFonts w:ascii="Garamond" w:hAnsi="Garamond"/>
          <w:sz w:val="32"/>
          <w:lang w:eastAsia="zh-TW"/>
        </w:rPr>
      </w:pPr>
      <w:r>
        <w:rPr>
          <w:rFonts w:ascii="Garamond" w:hAnsi="Garamond" w:hint="eastAsia"/>
          <w:sz w:val="32"/>
          <w:lang w:eastAsia="zh-TW"/>
        </w:rPr>
        <w:t>如果我選擇這個欄位，當查理一世登基年紀比我對手卡牌的登基年紀小，那麼我就獲勝</w:t>
      </w:r>
    </w:p>
    <w:p w14:paraId="71F6000C" w14:textId="500B2AE9" w:rsidR="003E7A8E" w:rsidRPr="002E69A7" w:rsidRDefault="003E7A8E" w:rsidP="003E7A8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r w:rsidRPr="002E69A7">
        <w:rPr>
          <w:rFonts w:ascii="Garamond" w:hAnsi="Garamond"/>
          <w:sz w:val="32"/>
          <w:lang w:eastAsia="zh-TW"/>
        </w:rPr>
        <w:t xml:space="preserve">3) </w:t>
      </w:r>
      <w:r w:rsidR="00812074">
        <w:rPr>
          <w:rFonts w:ascii="Garamond" w:hAnsi="Garamond" w:hint="eastAsia"/>
          <w:sz w:val="32"/>
          <w:lang w:eastAsia="zh-TW"/>
        </w:rPr>
        <w:t>他</w:t>
      </w:r>
      <w:r w:rsidR="00812074" w:rsidRPr="00812074">
        <w:rPr>
          <w:rFonts w:ascii="Garamond" w:hAnsi="Garamond"/>
          <w:b/>
          <w:sz w:val="32"/>
          <w:lang w:val="en-US" w:eastAsia="zh-TW"/>
        </w:rPr>
        <w:t>48</w:t>
      </w:r>
      <w:r w:rsidR="00812074">
        <w:rPr>
          <w:rFonts w:ascii="Garamond" w:hAnsi="Garamond" w:hint="eastAsia"/>
          <w:sz w:val="32"/>
          <w:lang w:val="en-US" w:eastAsia="zh-TW"/>
        </w:rPr>
        <w:t>歲時死亡</w:t>
      </w:r>
    </w:p>
    <w:p w14:paraId="35C02F1F" w14:textId="53A6EFBA" w:rsidR="00812074" w:rsidRPr="003E7A8E" w:rsidRDefault="00812074" w:rsidP="00812074">
      <w:pPr>
        <w:pBdr>
          <w:top w:val="single" w:sz="8" w:space="10" w:color="auto" w:shadow="1"/>
          <w:left w:val="single" w:sz="8" w:space="10" w:color="auto" w:shadow="1"/>
          <w:bottom w:val="single" w:sz="8" w:space="10" w:color="auto" w:shadow="1"/>
          <w:right w:val="single" w:sz="8" w:space="10" w:color="auto" w:shadow="1"/>
        </w:pBdr>
        <w:ind w:firstLine="720"/>
        <w:rPr>
          <w:rFonts w:ascii="Garamond" w:hAnsi="Garamond"/>
          <w:sz w:val="32"/>
          <w:lang w:eastAsia="zh-TW"/>
        </w:rPr>
      </w:pPr>
      <w:r>
        <w:rPr>
          <w:rFonts w:ascii="Garamond" w:hAnsi="Garamond" w:hint="eastAsia"/>
          <w:sz w:val="32"/>
          <w:lang w:eastAsia="zh-TW"/>
        </w:rPr>
        <w:t>如果我選擇這個欄位，當查理一世</w:t>
      </w:r>
      <w:r w:rsidR="0038156D">
        <w:rPr>
          <w:rFonts w:ascii="Garamond" w:hAnsi="Garamond" w:hint="eastAsia"/>
          <w:sz w:val="32"/>
          <w:lang w:eastAsia="zh-TW"/>
        </w:rPr>
        <w:t>活得</w:t>
      </w:r>
      <w:r>
        <w:rPr>
          <w:rFonts w:ascii="Garamond" w:hAnsi="Garamond" w:hint="eastAsia"/>
          <w:sz w:val="32"/>
          <w:lang w:eastAsia="zh-TW"/>
        </w:rPr>
        <w:t>比我對手卡牌</w:t>
      </w:r>
      <w:r w:rsidR="0038156D">
        <w:rPr>
          <w:rFonts w:ascii="Garamond" w:hAnsi="Garamond" w:hint="eastAsia"/>
          <w:sz w:val="32"/>
          <w:lang w:eastAsia="zh-TW"/>
        </w:rPr>
        <w:t>久</w:t>
      </w:r>
      <w:r>
        <w:rPr>
          <w:rFonts w:ascii="Garamond" w:hAnsi="Garamond" w:hint="eastAsia"/>
          <w:sz w:val="32"/>
          <w:lang w:eastAsia="zh-TW"/>
        </w:rPr>
        <w:t>，那麼我就獲勝</w:t>
      </w:r>
    </w:p>
    <w:p w14:paraId="38BCEFD3" w14:textId="5BA5453A" w:rsidR="003E7A8E" w:rsidRPr="002E69A7" w:rsidRDefault="003E7A8E" w:rsidP="003E7A8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r w:rsidRPr="002E69A7">
        <w:rPr>
          <w:rFonts w:ascii="Garamond" w:hAnsi="Garamond"/>
          <w:sz w:val="32"/>
          <w:lang w:eastAsia="zh-TW"/>
        </w:rPr>
        <w:t xml:space="preserve">4) </w:t>
      </w:r>
      <w:r w:rsidR="00E54300">
        <w:rPr>
          <w:rFonts w:ascii="Garamond" w:hAnsi="Garamond" w:hint="eastAsia"/>
          <w:sz w:val="32"/>
          <w:lang w:eastAsia="zh-TW"/>
        </w:rPr>
        <w:t>他有</w:t>
      </w:r>
      <w:r w:rsidRPr="002E69A7">
        <w:rPr>
          <w:rFonts w:ascii="Garamond" w:hAnsi="Garamond"/>
          <w:b/>
          <w:sz w:val="32"/>
          <w:lang w:eastAsia="zh-TW"/>
        </w:rPr>
        <w:t>1</w:t>
      </w:r>
      <w:r w:rsidR="00E54300">
        <w:rPr>
          <w:rFonts w:ascii="Garamond" w:hAnsi="Garamond"/>
          <w:sz w:val="32"/>
          <w:lang w:eastAsia="zh-TW"/>
        </w:rPr>
        <w:t xml:space="preserve"> </w:t>
      </w:r>
      <w:r w:rsidR="00E54300">
        <w:rPr>
          <w:rFonts w:ascii="Garamond" w:hAnsi="Garamond" w:hint="eastAsia"/>
          <w:sz w:val="32"/>
          <w:lang w:eastAsia="zh-TW"/>
        </w:rPr>
        <w:t>名配偶</w:t>
      </w:r>
      <w:r w:rsidRPr="002E69A7">
        <w:rPr>
          <w:rFonts w:ascii="Garamond" w:hAnsi="Garamond"/>
          <w:sz w:val="32"/>
          <w:lang w:eastAsia="zh-TW"/>
        </w:rPr>
        <w:t xml:space="preserve"> </w:t>
      </w:r>
    </w:p>
    <w:p w14:paraId="5512C249" w14:textId="172E485E" w:rsidR="00E54300" w:rsidRPr="003E7A8E" w:rsidRDefault="003E7A8E" w:rsidP="00E54300">
      <w:pPr>
        <w:pBdr>
          <w:top w:val="single" w:sz="8" w:space="10" w:color="auto" w:shadow="1"/>
          <w:left w:val="single" w:sz="8" w:space="10" w:color="auto" w:shadow="1"/>
          <w:bottom w:val="single" w:sz="8" w:space="10" w:color="auto" w:shadow="1"/>
          <w:right w:val="single" w:sz="8" w:space="10" w:color="auto" w:shadow="1"/>
        </w:pBdr>
        <w:ind w:firstLine="720"/>
        <w:rPr>
          <w:rFonts w:ascii="Garamond" w:hAnsi="Garamond"/>
          <w:sz w:val="32"/>
          <w:lang w:eastAsia="zh-TW"/>
        </w:rPr>
      </w:pPr>
      <w:r>
        <w:rPr>
          <w:rFonts w:ascii="Garamond" w:hAnsi="Garamond"/>
          <w:sz w:val="32"/>
          <w:lang w:eastAsia="zh-TW"/>
        </w:rPr>
        <w:t xml:space="preserve"> </w:t>
      </w:r>
      <w:r w:rsidR="00E54300">
        <w:rPr>
          <w:rFonts w:ascii="Garamond" w:hAnsi="Garamond" w:hint="eastAsia"/>
          <w:sz w:val="32"/>
          <w:lang w:eastAsia="zh-TW"/>
        </w:rPr>
        <w:t>如果我選擇這個欄位，當查理一世配偶數量比我對手卡牌的配偶數量多，那麼我就獲勝</w:t>
      </w:r>
    </w:p>
    <w:p w14:paraId="6AE834B7" w14:textId="0AE82CA5" w:rsidR="003E7A8E" w:rsidRPr="002E69A7" w:rsidRDefault="003E7A8E" w:rsidP="003E7A8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r w:rsidRPr="002E69A7">
        <w:rPr>
          <w:rFonts w:ascii="Garamond" w:hAnsi="Garamond"/>
          <w:sz w:val="32"/>
          <w:lang w:eastAsia="zh-TW"/>
        </w:rPr>
        <w:t xml:space="preserve">5) </w:t>
      </w:r>
      <w:r w:rsidR="001C69D4">
        <w:rPr>
          <w:rFonts w:ascii="Garamond" w:hAnsi="Garamond" w:hint="eastAsia"/>
          <w:sz w:val="32"/>
          <w:lang w:eastAsia="zh-TW"/>
        </w:rPr>
        <w:t>他有</w:t>
      </w:r>
      <w:r w:rsidRPr="002E69A7">
        <w:rPr>
          <w:rFonts w:ascii="Garamond" w:hAnsi="Garamond"/>
          <w:sz w:val="32"/>
          <w:lang w:eastAsia="zh-TW"/>
        </w:rPr>
        <w:t xml:space="preserve"> </w:t>
      </w:r>
      <w:r w:rsidRPr="002E69A7">
        <w:rPr>
          <w:rFonts w:ascii="Garamond" w:hAnsi="Garamond"/>
          <w:b/>
          <w:sz w:val="32"/>
          <w:lang w:eastAsia="zh-TW"/>
        </w:rPr>
        <w:t>9</w:t>
      </w:r>
      <w:r w:rsidRPr="002E69A7">
        <w:rPr>
          <w:rFonts w:ascii="Garamond" w:hAnsi="Garamond"/>
          <w:sz w:val="32"/>
          <w:lang w:eastAsia="zh-TW"/>
        </w:rPr>
        <w:t xml:space="preserve"> </w:t>
      </w:r>
      <w:r w:rsidR="001C69D4">
        <w:rPr>
          <w:rFonts w:ascii="Garamond" w:hAnsi="Garamond" w:hint="eastAsia"/>
          <w:sz w:val="32"/>
          <w:lang w:eastAsia="zh-TW"/>
        </w:rPr>
        <w:t>個小孩</w:t>
      </w:r>
    </w:p>
    <w:p w14:paraId="1979B8F2" w14:textId="2C4113DD" w:rsidR="00AF18CE" w:rsidRPr="003E7A8E" w:rsidRDefault="00AF18CE" w:rsidP="00AF18CE">
      <w:pPr>
        <w:pBdr>
          <w:top w:val="single" w:sz="8" w:space="10" w:color="auto" w:shadow="1"/>
          <w:left w:val="single" w:sz="8" w:space="10" w:color="auto" w:shadow="1"/>
          <w:bottom w:val="single" w:sz="8" w:space="10" w:color="auto" w:shadow="1"/>
          <w:right w:val="single" w:sz="8" w:space="10" w:color="auto" w:shadow="1"/>
        </w:pBdr>
        <w:ind w:firstLine="720"/>
        <w:rPr>
          <w:rFonts w:ascii="Garamond" w:hAnsi="Garamond"/>
          <w:sz w:val="32"/>
          <w:lang w:eastAsia="zh-TW"/>
        </w:rPr>
      </w:pPr>
      <w:r>
        <w:rPr>
          <w:rFonts w:ascii="Garamond" w:hAnsi="Garamond" w:hint="eastAsia"/>
          <w:sz w:val="32"/>
          <w:lang w:eastAsia="zh-TW"/>
        </w:rPr>
        <w:t>如果我選擇這個欄位，當查理一世</w:t>
      </w:r>
      <w:r w:rsidR="008C747B">
        <w:rPr>
          <w:rFonts w:ascii="Garamond" w:hAnsi="Garamond" w:hint="eastAsia"/>
          <w:sz w:val="32"/>
          <w:lang w:eastAsia="zh-TW"/>
        </w:rPr>
        <w:t>小孩數量</w:t>
      </w:r>
      <w:r>
        <w:rPr>
          <w:rFonts w:ascii="Garamond" w:hAnsi="Garamond" w:hint="eastAsia"/>
          <w:sz w:val="32"/>
          <w:lang w:eastAsia="zh-TW"/>
        </w:rPr>
        <w:t>比我對手卡牌</w:t>
      </w:r>
      <w:r w:rsidR="008C747B">
        <w:rPr>
          <w:rFonts w:ascii="Garamond" w:hAnsi="Garamond" w:hint="eastAsia"/>
          <w:sz w:val="32"/>
          <w:lang w:eastAsia="zh-TW"/>
        </w:rPr>
        <w:t>的小孩數量多</w:t>
      </w:r>
      <w:r>
        <w:rPr>
          <w:rFonts w:ascii="Garamond" w:hAnsi="Garamond" w:hint="eastAsia"/>
          <w:sz w:val="32"/>
          <w:lang w:eastAsia="zh-TW"/>
        </w:rPr>
        <w:t>，那麼我就獲勝</w:t>
      </w:r>
    </w:p>
    <w:p w14:paraId="0B01A0D5" w14:textId="77777777" w:rsidR="00C81345" w:rsidRDefault="00C81345"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355FD780" w14:textId="58501337"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Charles I </w:t>
      </w:r>
    </w:p>
    <w:p w14:paraId="12FE0531" w14:textId="77777777"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2CD31A9" w14:textId="21732115"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2E69A7">
        <w:rPr>
          <w:rFonts w:ascii="Garamond" w:hAnsi="Garamond"/>
          <w:sz w:val="32"/>
        </w:rPr>
        <w:t xml:space="preserve">1) He reigned for </w:t>
      </w:r>
      <w:r w:rsidRPr="002E69A7">
        <w:rPr>
          <w:rFonts w:ascii="Garamond" w:hAnsi="Garamond"/>
          <w:b/>
          <w:sz w:val="32"/>
        </w:rPr>
        <w:t>23</w:t>
      </w:r>
      <w:r w:rsidRPr="002E69A7">
        <w:rPr>
          <w:rFonts w:ascii="Garamond" w:hAnsi="Garamond"/>
          <w:sz w:val="32"/>
        </w:rPr>
        <w:t xml:space="preserve"> years</w:t>
      </w:r>
      <w:r w:rsidRPr="002E69A7">
        <w:rPr>
          <w:rFonts w:ascii="Garamond" w:hAnsi="Garamond"/>
          <w:sz w:val="32"/>
        </w:rPr>
        <w:br/>
      </w:r>
      <w:r>
        <w:rPr>
          <w:rFonts w:ascii="Garamond" w:hAnsi="Garamond"/>
          <w:sz w:val="32"/>
        </w:rPr>
        <w:t xml:space="preserve">        </w:t>
      </w:r>
      <w:r w:rsidRPr="002E69A7">
        <w:rPr>
          <w:rFonts w:ascii="Garamond" w:hAnsi="Garamond"/>
          <w:sz w:val="32"/>
        </w:rPr>
        <w:t>If I choose this, and he was King longer than my opponent’s card, I’ll win</w:t>
      </w:r>
    </w:p>
    <w:p w14:paraId="298B9492" w14:textId="76EE7EF9"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2E69A7">
        <w:rPr>
          <w:rFonts w:ascii="Garamond" w:hAnsi="Garamond"/>
          <w:sz w:val="32"/>
        </w:rPr>
        <w:t xml:space="preserve">2) He ascended to the throne when he was </w:t>
      </w:r>
      <w:r w:rsidRPr="002E69A7">
        <w:rPr>
          <w:rFonts w:ascii="Garamond" w:hAnsi="Garamond"/>
          <w:b/>
          <w:sz w:val="32"/>
        </w:rPr>
        <w:t>24</w:t>
      </w:r>
    </w:p>
    <w:p w14:paraId="368A05CD" w14:textId="7F465AEF"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Pr>
          <w:rFonts w:ascii="Garamond" w:hAnsi="Garamond"/>
          <w:sz w:val="32"/>
        </w:rPr>
        <w:t xml:space="preserve">        </w:t>
      </w:r>
      <w:r w:rsidRPr="002E69A7">
        <w:rPr>
          <w:rFonts w:ascii="Garamond" w:hAnsi="Garamond"/>
          <w:sz w:val="32"/>
        </w:rPr>
        <w:t>If I choose this, and he became King earlier than my opponent’s card, I’ll win</w:t>
      </w:r>
    </w:p>
    <w:p w14:paraId="2F0F831F" w14:textId="357FA21E"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2E69A7">
        <w:rPr>
          <w:rFonts w:ascii="Garamond" w:hAnsi="Garamond"/>
          <w:sz w:val="32"/>
        </w:rPr>
        <w:t xml:space="preserve">3) He died when he was </w:t>
      </w:r>
      <w:r w:rsidRPr="002E69A7">
        <w:rPr>
          <w:rFonts w:ascii="Garamond" w:hAnsi="Garamond"/>
          <w:b/>
          <w:sz w:val="32"/>
        </w:rPr>
        <w:t>48</w:t>
      </w:r>
    </w:p>
    <w:p w14:paraId="7C7B27DF" w14:textId="58C8EE28"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Pr>
          <w:rFonts w:ascii="Garamond" w:hAnsi="Garamond"/>
          <w:sz w:val="32"/>
        </w:rPr>
        <w:t xml:space="preserve">        </w:t>
      </w:r>
      <w:r w:rsidRPr="002E69A7">
        <w:rPr>
          <w:rFonts w:ascii="Garamond" w:hAnsi="Garamond"/>
          <w:sz w:val="32"/>
        </w:rPr>
        <w:t xml:space="preserve">If I choose this, and he lived longer than my opponent’s card, I’ll win </w:t>
      </w:r>
    </w:p>
    <w:p w14:paraId="4E56103B" w14:textId="52F38E0E"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2E69A7">
        <w:rPr>
          <w:rFonts w:ascii="Garamond" w:hAnsi="Garamond"/>
          <w:sz w:val="32"/>
        </w:rPr>
        <w:t xml:space="preserve">4) He had </w:t>
      </w:r>
      <w:r w:rsidRPr="002E69A7">
        <w:rPr>
          <w:rFonts w:ascii="Garamond" w:hAnsi="Garamond"/>
          <w:b/>
          <w:sz w:val="32"/>
        </w:rPr>
        <w:t>1</w:t>
      </w:r>
      <w:r w:rsidRPr="002E69A7">
        <w:rPr>
          <w:rFonts w:ascii="Garamond" w:hAnsi="Garamond"/>
          <w:sz w:val="32"/>
        </w:rPr>
        <w:t xml:space="preserve"> spouse </w:t>
      </w:r>
    </w:p>
    <w:p w14:paraId="649D88D9" w14:textId="2F6551F8"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Pr>
          <w:rFonts w:ascii="Garamond" w:hAnsi="Garamond"/>
          <w:sz w:val="32"/>
        </w:rPr>
        <w:t xml:space="preserve">        </w:t>
      </w:r>
      <w:r w:rsidRPr="002E69A7">
        <w:rPr>
          <w:rFonts w:ascii="Garamond" w:hAnsi="Garamond"/>
          <w:sz w:val="32"/>
        </w:rPr>
        <w:t>If I choose this, and he had more spouses than my opponent’s card, I’ll win</w:t>
      </w:r>
    </w:p>
    <w:p w14:paraId="70103173" w14:textId="507AA3FA"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2E69A7">
        <w:rPr>
          <w:rFonts w:ascii="Garamond" w:hAnsi="Garamond"/>
          <w:sz w:val="32"/>
        </w:rPr>
        <w:t xml:space="preserve">5) He had </w:t>
      </w:r>
      <w:r w:rsidRPr="002E69A7">
        <w:rPr>
          <w:rFonts w:ascii="Garamond" w:hAnsi="Garamond"/>
          <w:b/>
          <w:sz w:val="32"/>
        </w:rPr>
        <w:t>9</w:t>
      </w:r>
      <w:r w:rsidRPr="002E69A7">
        <w:rPr>
          <w:rFonts w:ascii="Garamond" w:hAnsi="Garamond"/>
          <w:sz w:val="32"/>
        </w:rPr>
        <w:t xml:space="preserve"> children</w:t>
      </w:r>
    </w:p>
    <w:p w14:paraId="68DA9E2D" w14:textId="5D065DF9" w:rsidR="00F40B84"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Pr>
          <w:rFonts w:ascii="Garamond" w:hAnsi="Garamond"/>
          <w:sz w:val="32"/>
        </w:rPr>
        <w:t xml:space="preserve">        </w:t>
      </w:r>
      <w:r w:rsidRPr="002E69A7">
        <w:rPr>
          <w:rFonts w:ascii="Garamond" w:hAnsi="Garamond"/>
          <w:sz w:val="32"/>
        </w:rPr>
        <w:t xml:space="preserve">If I choose this, and he had more children than my opponent’s card, I’ll win. </w:t>
      </w:r>
    </w:p>
    <w:p w14:paraId="72177170" w14:textId="65C80E7E" w:rsidR="00F651D2" w:rsidRDefault="00C4066F" w:rsidP="00384420">
      <w:pPr>
        <w:pStyle w:val="ListParagraph"/>
        <w:numPr>
          <w:ilvl w:val="0"/>
          <w:numId w:val="1"/>
        </w:numPr>
        <w:rPr>
          <w:sz w:val="32"/>
        </w:rPr>
      </w:pPr>
      <w:r>
        <w:rPr>
          <w:rFonts w:hint="eastAsia"/>
          <w:sz w:val="32"/>
        </w:rPr>
        <w:t>搜尋網頁：</w:t>
      </w:r>
      <w:hyperlink r:id="rId12" w:history="1">
        <w:r>
          <w:rPr>
            <w:rStyle w:val="Hyperlink"/>
            <w:sz w:val="32"/>
          </w:rPr>
          <w:t>https://machinelearningforkids.co.uk/</w:t>
        </w:r>
      </w:hyperlink>
    </w:p>
    <w:p w14:paraId="79E721D9" w14:textId="7F4BC2E8" w:rsidR="00F82390" w:rsidRDefault="0001188E" w:rsidP="00F651D2">
      <w:pPr>
        <w:pStyle w:val="ListParagraph"/>
        <w:ind w:firstLine="720"/>
        <w:rPr>
          <w:sz w:val="32"/>
        </w:rPr>
      </w:pPr>
      <w:r>
        <w:rPr>
          <w:sz w:val="32"/>
        </w:rPr>
        <w:t xml:space="preserve">Go to </w:t>
      </w:r>
      <w:hyperlink r:id="rId13" w:history="1">
        <w:r w:rsidR="005C0201">
          <w:rPr>
            <w:rStyle w:val="Hyperlink"/>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0867CCE7" w14:textId="7151BD7F" w:rsidR="00F651D2" w:rsidRDefault="00B1616A" w:rsidP="00384420">
      <w:pPr>
        <w:pStyle w:val="ListParagraph"/>
        <w:numPr>
          <w:ilvl w:val="0"/>
          <w:numId w:val="1"/>
        </w:numPr>
        <w:rPr>
          <w:sz w:val="32"/>
        </w:rPr>
      </w:pPr>
      <w:r>
        <w:rPr>
          <w:rFonts w:hint="eastAsia"/>
          <w:sz w:val="32"/>
        </w:rPr>
        <w:lastRenderedPageBreak/>
        <w:t>點選</w:t>
      </w:r>
      <w:r>
        <w:rPr>
          <w:sz w:val="32"/>
        </w:rPr>
        <w:t>“</w:t>
      </w:r>
      <w:r w:rsidRPr="006273D9">
        <w:rPr>
          <w:b/>
          <w:sz w:val="32"/>
        </w:rPr>
        <w:t>Get started</w:t>
      </w:r>
      <w:r>
        <w:rPr>
          <w:sz w:val="32"/>
        </w:rPr>
        <w:t>”</w:t>
      </w:r>
      <w:r>
        <w:rPr>
          <w:rFonts w:hint="eastAsia"/>
          <w:sz w:val="32"/>
          <w:lang w:eastAsia="zh-TW"/>
        </w:rPr>
        <w:t>按鈕</w:t>
      </w:r>
    </w:p>
    <w:p w14:paraId="7BF807C3" w14:textId="6ADAD0A0" w:rsidR="0001188E" w:rsidRDefault="0001188E" w:rsidP="00F651D2">
      <w:pPr>
        <w:pStyle w:val="ListParagraph"/>
        <w:ind w:firstLine="720"/>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D293B4A" w14:textId="77777777" w:rsidR="00B1616A" w:rsidRDefault="00B1616A" w:rsidP="00B1616A">
      <w:pPr>
        <w:pStyle w:val="ListParagraph"/>
        <w:numPr>
          <w:ilvl w:val="0"/>
          <w:numId w:val="1"/>
        </w:numPr>
        <w:rPr>
          <w:sz w:val="32"/>
        </w:rPr>
      </w:pPr>
      <w:r>
        <w:rPr>
          <w:rFonts w:hint="eastAsia"/>
          <w:sz w:val="32"/>
        </w:rPr>
        <w:t>點選</w:t>
      </w:r>
      <w:r w:rsidRPr="005E559D">
        <w:rPr>
          <w:sz w:val="32"/>
        </w:rPr>
        <w:t>“</w:t>
      </w:r>
      <w:r w:rsidRPr="005E559D">
        <w:rPr>
          <w:b/>
          <w:sz w:val="32"/>
        </w:rPr>
        <w:t>Log In</w:t>
      </w:r>
      <w:r w:rsidRPr="005E559D">
        <w:rPr>
          <w:sz w:val="32"/>
        </w:rPr>
        <w:t>”</w:t>
      </w:r>
      <w:r>
        <w:rPr>
          <w:rFonts w:hint="eastAsia"/>
          <w:sz w:val="32"/>
          <w:lang w:eastAsia="zh-TW"/>
        </w:rPr>
        <w:t>按鈕並登入系統</w:t>
      </w:r>
    </w:p>
    <w:p w14:paraId="11D47BD3" w14:textId="77777777" w:rsidR="00B1616A" w:rsidRDefault="00B1616A" w:rsidP="00B1616A">
      <w:pPr>
        <w:pStyle w:val="ListParagraph"/>
        <w:ind w:left="1440"/>
        <w:rPr>
          <w:i/>
          <w:lang w:eastAsia="zh-TW"/>
        </w:rPr>
      </w:pPr>
    </w:p>
    <w:p w14:paraId="1F9EFD62" w14:textId="77777777" w:rsidR="00B1616A" w:rsidRDefault="00B1616A" w:rsidP="00B1616A">
      <w:pPr>
        <w:pStyle w:val="ListParagraph"/>
        <w:ind w:left="1440"/>
        <w:rPr>
          <w:i/>
          <w:lang w:eastAsia="zh-TW"/>
        </w:rPr>
      </w:pPr>
      <w:r w:rsidRPr="00CF7456">
        <w:rPr>
          <w:rFonts w:hint="eastAsia"/>
          <w:i/>
          <w:lang w:eastAsia="zh-TW"/>
        </w:rPr>
        <w:t>如果你沒有帳號，請你的老師幫你建立一個帳號。</w:t>
      </w:r>
    </w:p>
    <w:p w14:paraId="112C6D19" w14:textId="316B6721" w:rsidR="00F651D2" w:rsidRDefault="00B1616A" w:rsidP="00B1616A">
      <w:pPr>
        <w:pStyle w:val="ListParagraph"/>
        <w:ind w:firstLine="720"/>
        <w:rPr>
          <w:sz w:val="32"/>
          <w:lang w:eastAsia="zh-TW"/>
        </w:rPr>
      </w:pPr>
      <w:r>
        <w:rPr>
          <w:rFonts w:hint="eastAsia"/>
          <w:i/>
          <w:lang w:eastAsia="zh-TW"/>
        </w:rPr>
        <w:t>如果你不記得你的帳號或密碼，請你的老師幫你重新設定一次。</w:t>
      </w:r>
    </w:p>
    <w:p w14:paraId="54C23BA1" w14:textId="0C98E703" w:rsidR="006812AE" w:rsidRPr="006812AE" w:rsidRDefault="006812AE" w:rsidP="00F651D2">
      <w:pPr>
        <w:pStyle w:val="ListParagraph"/>
        <w:ind w:firstLine="720"/>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70620DE1" w14:textId="319FD1F1" w:rsidR="00F651D2" w:rsidRDefault="00501687" w:rsidP="006812AE">
      <w:pPr>
        <w:pStyle w:val="ListParagraph"/>
        <w:numPr>
          <w:ilvl w:val="0"/>
          <w:numId w:val="1"/>
        </w:numPr>
        <w:rPr>
          <w:sz w:val="32"/>
        </w:rPr>
      </w:pPr>
      <w:r w:rsidRPr="001B5EF3">
        <w:rPr>
          <w:rFonts w:hint="eastAsia"/>
          <w:sz w:val="32"/>
        </w:rPr>
        <w:t>點選上方清單中的</w:t>
      </w:r>
      <w:r w:rsidRPr="001B5EF3">
        <w:rPr>
          <w:sz w:val="32"/>
        </w:rPr>
        <w:t xml:space="preserve"> </w:t>
      </w:r>
      <w:r w:rsidRPr="001B5EF3">
        <w:rPr>
          <w:b/>
          <w:sz w:val="32"/>
        </w:rPr>
        <w:t>”Projects”</w:t>
      </w:r>
      <w:r w:rsidRPr="001B5EF3">
        <w:rPr>
          <w:sz w:val="32"/>
        </w:rPr>
        <w:t xml:space="preserve"> </w:t>
      </w:r>
      <w:r w:rsidRPr="001B5EF3">
        <w:rPr>
          <w:rFonts w:hint="eastAsia"/>
          <w:sz w:val="32"/>
        </w:rPr>
        <w:t>按鈕</w:t>
      </w:r>
    </w:p>
    <w:p w14:paraId="36C7FB78" w14:textId="77777777" w:rsidR="006812AE" w:rsidRDefault="006812AE" w:rsidP="00F651D2">
      <w:pPr>
        <w:pStyle w:val="ListParagraph"/>
        <w:ind w:firstLine="720"/>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7CBB5A9C" w14:textId="568D8AAF" w:rsidR="00F651D2" w:rsidRDefault="00501687" w:rsidP="006812AE">
      <w:pPr>
        <w:pStyle w:val="ListParagraph"/>
        <w:numPr>
          <w:ilvl w:val="0"/>
          <w:numId w:val="1"/>
        </w:numPr>
        <w:rPr>
          <w:sz w:val="32"/>
        </w:rPr>
      </w:pPr>
      <w:r w:rsidRPr="005E0388">
        <w:rPr>
          <w:rFonts w:hint="eastAsia"/>
          <w:sz w:val="32"/>
          <w:szCs w:val="32"/>
          <w:lang w:eastAsia="zh-TW"/>
        </w:rPr>
        <w:t>點選</w:t>
      </w:r>
      <w:r w:rsidRPr="005E0388">
        <w:rPr>
          <w:rFonts w:hint="eastAsia"/>
          <w:sz w:val="32"/>
          <w:szCs w:val="32"/>
          <w:lang w:eastAsia="zh-TW"/>
        </w:rPr>
        <w:t xml:space="preserve"> </w:t>
      </w:r>
      <w:r w:rsidRPr="005E0388">
        <w:rPr>
          <w:sz w:val="32"/>
          <w:szCs w:val="32"/>
          <w:lang w:val="en-US" w:eastAsia="zh-TW"/>
        </w:rPr>
        <w:t>“</w:t>
      </w:r>
      <w:r w:rsidRPr="005E0388">
        <w:rPr>
          <w:b/>
          <w:sz w:val="32"/>
          <w:szCs w:val="32"/>
        </w:rPr>
        <w:t>+ Add a new project</w:t>
      </w:r>
      <w:r w:rsidRPr="005E0388">
        <w:rPr>
          <w:sz w:val="32"/>
          <w:szCs w:val="32"/>
          <w:lang w:val="en-US" w:eastAsia="zh-TW"/>
        </w:rPr>
        <w:t>”</w:t>
      </w:r>
      <w:r w:rsidRPr="005E0388">
        <w:rPr>
          <w:rFonts w:hint="eastAsia"/>
          <w:sz w:val="32"/>
          <w:szCs w:val="32"/>
          <w:lang w:val="en-US" w:eastAsia="zh-TW"/>
        </w:rPr>
        <w:t xml:space="preserve"> </w:t>
      </w:r>
      <w:r w:rsidRPr="005E0388">
        <w:rPr>
          <w:rFonts w:hint="eastAsia"/>
          <w:sz w:val="32"/>
          <w:szCs w:val="32"/>
          <w:lang w:val="en-US" w:eastAsia="zh-TW"/>
        </w:rPr>
        <w:t>按鈕</w:t>
      </w:r>
    </w:p>
    <w:p w14:paraId="2E579C8B" w14:textId="4192456B" w:rsidR="006812AE" w:rsidRDefault="006812AE" w:rsidP="00F651D2">
      <w:pPr>
        <w:pStyle w:val="ListParagraph"/>
        <w:ind w:firstLine="720"/>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3A9005D6" w14:textId="1098258F" w:rsidR="00F651D2" w:rsidRPr="002039B1" w:rsidRDefault="002039B1" w:rsidP="002039B1">
      <w:pPr>
        <w:pStyle w:val="ListParagraph"/>
        <w:numPr>
          <w:ilvl w:val="0"/>
          <w:numId w:val="1"/>
        </w:numPr>
        <w:rPr>
          <w:sz w:val="32"/>
          <w:szCs w:val="32"/>
        </w:rPr>
      </w:pPr>
      <w:r w:rsidRPr="005E0388">
        <w:rPr>
          <w:rFonts w:hint="eastAsia"/>
          <w:sz w:val="32"/>
          <w:szCs w:val="32"/>
          <w:lang w:eastAsia="zh-TW"/>
        </w:rPr>
        <w:t>將你的專案命名為</w:t>
      </w:r>
      <w:r w:rsidRPr="005E0388">
        <w:rPr>
          <w:rFonts w:hint="eastAsia"/>
          <w:sz w:val="32"/>
          <w:szCs w:val="32"/>
          <w:lang w:eastAsia="zh-TW"/>
        </w:rPr>
        <w:t xml:space="preserve"> </w:t>
      </w:r>
      <w:r w:rsidRPr="005E0388">
        <w:rPr>
          <w:sz w:val="32"/>
          <w:szCs w:val="32"/>
          <w:lang w:val="en-US" w:eastAsia="zh-TW"/>
        </w:rPr>
        <w:t>“</w:t>
      </w:r>
      <w:r>
        <w:rPr>
          <w:sz w:val="32"/>
        </w:rPr>
        <w:t>top trumps</w:t>
      </w:r>
      <w:r w:rsidRPr="005E0388">
        <w:rPr>
          <w:sz w:val="32"/>
          <w:szCs w:val="32"/>
          <w:lang w:val="en-US" w:eastAsia="zh-TW"/>
        </w:rPr>
        <w:t>”</w:t>
      </w:r>
      <w:r>
        <w:rPr>
          <w:rFonts w:hint="eastAsia"/>
          <w:sz w:val="32"/>
          <w:szCs w:val="32"/>
          <w:lang w:val="en-US" w:eastAsia="zh-TW"/>
        </w:rPr>
        <w:t>並</w:t>
      </w:r>
      <w:r w:rsidRPr="005E0388">
        <w:rPr>
          <w:rFonts w:hint="eastAsia"/>
          <w:sz w:val="32"/>
          <w:szCs w:val="32"/>
          <w:lang w:val="en-US" w:eastAsia="zh-TW"/>
        </w:rPr>
        <w:t>設定</w:t>
      </w:r>
      <w:r>
        <w:rPr>
          <w:rFonts w:hint="eastAsia"/>
          <w:sz w:val="32"/>
          <w:szCs w:val="32"/>
          <w:lang w:val="en-US" w:eastAsia="zh-TW"/>
        </w:rPr>
        <w:t>成</w:t>
      </w:r>
      <w:r w:rsidRPr="005E0388">
        <w:rPr>
          <w:rFonts w:hint="eastAsia"/>
          <w:sz w:val="32"/>
          <w:szCs w:val="32"/>
          <w:lang w:val="en-US" w:eastAsia="zh-TW"/>
        </w:rPr>
        <w:t>辨識</w:t>
      </w:r>
      <w:r w:rsidRPr="005E0388">
        <w:rPr>
          <w:sz w:val="32"/>
          <w:szCs w:val="32"/>
          <w:lang w:val="en-US" w:eastAsia="zh-TW"/>
        </w:rPr>
        <w:t xml:space="preserve"> </w:t>
      </w:r>
      <w:r w:rsidRPr="005E0388">
        <w:rPr>
          <w:sz w:val="32"/>
          <w:szCs w:val="32"/>
        </w:rPr>
        <w:t>“</w:t>
      </w:r>
      <w:r>
        <w:rPr>
          <w:b/>
          <w:sz w:val="32"/>
        </w:rPr>
        <w:t>numbers</w:t>
      </w:r>
      <w:r w:rsidRPr="005E0388">
        <w:rPr>
          <w:sz w:val="32"/>
          <w:szCs w:val="32"/>
        </w:rPr>
        <w:t>”</w:t>
      </w:r>
      <w:r w:rsidRPr="005E0388">
        <w:rPr>
          <w:rFonts w:hint="eastAsia"/>
          <w:sz w:val="32"/>
          <w:szCs w:val="32"/>
          <w:lang w:val="en-US" w:eastAsia="zh-TW"/>
        </w:rPr>
        <w:t>類別</w:t>
      </w:r>
    </w:p>
    <w:p w14:paraId="0BD096EF" w14:textId="4DD3753B" w:rsidR="006812AE" w:rsidRDefault="00312AAF" w:rsidP="00F651D2">
      <w:pPr>
        <w:pStyle w:val="ListParagraph"/>
        <w:ind w:firstLine="720"/>
        <w:rPr>
          <w:sz w:val="32"/>
        </w:rPr>
      </w:pPr>
      <w:r>
        <w:rPr>
          <w:sz w:val="32"/>
        </w:rPr>
        <w:t>Name</w:t>
      </w:r>
      <w:r w:rsidR="006812AE">
        <w:rPr>
          <w:sz w:val="32"/>
        </w:rPr>
        <w:t xml:space="preserve"> your project “</w:t>
      </w:r>
      <w:r w:rsidR="003276EA">
        <w:rPr>
          <w:sz w:val="32"/>
        </w:rPr>
        <w:t>top trumps</w:t>
      </w:r>
      <w:r w:rsidR="006812AE">
        <w:rPr>
          <w:sz w:val="32"/>
        </w:rPr>
        <w:t>” and set it to learn how to recognise “</w:t>
      </w:r>
      <w:r w:rsidR="003276EA">
        <w:rPr>
          <w:b/>
          <w:sz w:val="32"/>
        </w:rPr>
        <w:t>numbers</w:t>
      </w:r>
      <w:r w:rsidR="006812AE">
        <w:rPr>
          <w:sz w:val="32"/>
        </w:rPr>
        <w:t>”</w:t>
      </w:r>
      <w:r w:rsidR="006812AE">
        <w:rPr>
          <w:sz w:val="32"/>
        </w:rPr>
        <w:br/>
      </w:r>
      <w:r w:rsidR="00B06BF2" w:rsidRPr="00B06BF2">
        <w:rPr>
          <w:noProof/>
          <w:sz w:val="32"/>
          <w:lang w:val="en-US" w:eastAsia="zh-TW"/>
        </w:rPr>
        <w:drawing>
          <wp:inline distT="0" distB="0" distL="0" distR="0" wp14:anchorId="44453E56" wp14:editId="0BA9D977">
            <wp:extent cx="5724144" cy="3206627"/>
            <wp:effectExtent l="25400" t="25400" r="16510"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4144" cy="320662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0DC184A2" w:rsidR="006812AE" w:rsidRPr="006812AE" w:rsidRDefault="0085221F" w:rsidP="006812AE">
      <w:pPr>
        <w:rPr>
          <w:sz w:val="32"/>
        </w:rPr>
      </w:pPr>
      <w:r>
        <w:rPr>
          <w:sz w:val="32"/>
        </w:rPr>
        <w:lastRenderedPageBreak/>
        <w:br/>
      </w:r>
      <w:r>
        <w:rPr>
          <w:sz w:val="32"/>
        </w:rPr>
        <w:br/>
      </w:r>
      <w:r>
        <w:rPr>
          <w:sz w:val="32"/>
        </w:rPr>
        <w:br/>
      </w:r>
    </w:p>
    <w:p w14:paraId="423CC3A0" w14:textId="3533089B" w:rsidR="00F651D2" w:rsidRDefault="005400B1" w:rsidP="005B0B3A">
      <w:pPr>
        <w:pStyle w:val="ListParagraph"/>
        <w:numPr>
          <w:ilvl w:val="0"/>
          <w:numId w:val="1"/>
        </w:numPr>
        <w:rPr>
          <w:sz w:val="32"/>
        </w:rPr>
      </w:pPr>
      <w:proofErr w:type="spellStart"/>
      <w:r>
        <w:rPr>
          <w:rFonts w:hint="eastAsia"/>
          <w:sz w:val="32"/>
        </w:rPr>
        <w:t>點選</w:t>
      </w:r>
      <w:proofErr w:type="spellEnd"/>
      <w:r>
        <w:rPr>
          <w:sz w:val="32"/>
        </w:rPr>
        <w:t>“</w:t>
      </w:r>
      <w:r w:rsidRPr="00B06BF2">
        <w:rPr>
          <w:b/>
          <w:sz w:val="32"/>
        </w:rPr>
        <w:t>Add a value</w:t>
      </w:r>
      <w:r>
        <w:rPr>
          <w:sz w:val="32"/>
        </w:rPr>
        <w:t>”</w:t>
      </w:r>
      <w:proofErr w:type="spellStart"/>
      <w:r>
        <w:rPr>
          <w:rFonts w:hint="eastAsia"/>
          <w:sz w:val="32"/>
        </w:rPr>
        <w:t>按鈕五次</w:t>
      </w:r>
      <w:r w:rsidR="00F2022F">
        <w:rPr>
          <w:rFonts w:hint="eastAsia"/>
          <w:sz w:val="32"/>
        </w:rPr>
        <w:t>，在輸入格中依序輸入下列文字，類別都選擇</w:t>
      </w:r>
      <w:r w:rsidR="00F2022F">
        <w:rPr>
          <w:sz w:val="32"/>
          <w:lang w:val="en-US"/>
        </w:rPr>
        <w:t>”number</w:t>
      </w:r>
      <w:proofErr w:type="spellEnd"/>
      <w:r w:rsidR="00F2022F">
        <w:rPr>
          <w:sz w:val="32"/>
          <w:lang w:val="en-US"/>
        </w:rPr>
        <w:t>”</w:t>
      </w:r>
      <w:r w:rsidR="00F2022F">
        <w:rPr>
          <w:rFonts w:hint="eastAsia"/>
          <w:sz w:val="32"/>
        </w:rPr>
        <w:t>：</w:t>
      </w:r>
    </w:p>
    <w:p w14:paraId="5D548852" w14:textId="3EB775F0" w:rsidR="00F2022F" w:rsidRDefault="00F2022F" w:rsidP="00F2022F">
      <w:pPr>
        <w:pStyle w:val="ListParagraph"/>
        <w:ind w:left="1440"/>
        <w:rPr>
          <w:sz w:val="32"/>
        </w:rPr>
      </w:pPr>
      <w:r>
        <w:rPr>
          <w:sz w:val="32"/>
        </w:rPr>
        <w:t xml:space="preserve">  *   reign</w:t>
      </w:r>
      <w:r>
        <w:rPr>
          <w:sz w:val="32"/>
        </w:rPr>
        <w:br/>
        <w:t xml:space="preserve">  *   ascension</w:t>
      </w:r>
      <w:r>
        <w:rPr>
          <w:sz w:val="32"/>
        </w:rPr>
        <w:br/>
        <w:t xml:space="preserve">  *   death </w:t>
      </w:r>
      <w:r>
        <w:rPr>
          <w:sz w:val="32"/>
        </w:rPr>
        <w:br/>
        <w:t xml:space="preserve">  *   spouses</w:t>
      </w:r>
      <w:r>
        <w:rPr>
          <w:sz w:val="32"/>
        </w:rPr>
        <w:br/>
        <w:t xml:space="preserve">  *   children</w:t>
      </w:r>
    </w:p>
    <w:p w14:paraId="1F3451CE" w14:textId="1349E200" w:rsidR="00F2022F" w:rsidRDefault="002A2D50" w:rsidP="00F651D2">
      <w:pPr>
        <w:pStyle w:val="ListParagraph"/>
        <w:ind w:firstLine="720"/>
        <w:rPr>
          <w:sz w:val="32"/>
          <w:lang w:eastAsia="zh-TW"/>
        </w:rPr>
      </w:pPr>
      <w:r>
        <w:rPr>
          <w:rFonts w:hint="eastAsia"/>
          <w:sz w:val="32"/>
          <w:lang w:eastAsia="zh-TW"/>
        </w:rPr>
        <w:t>這些方框會被用來儲存卡牌上的資訊</w:t>
      </w:r>
    </w:p>
    <w:p w14:paraId="288B226A" w14:textId="41215BE8" w:rsidR="005B0B3A" w:rsidRPr="009056C4" w:rsidRDefault="00B06BF2" w:rsidP="00F651D2">
      <w:pPr>
        <w:pStyle w:val="ListParagraph"/>
        <w:ind w:firstLine="720"/>
        <w:rPr>
          <w:sz w:val="32"/>
        </w:rPr>
      </w:pPr>
      <w:r>
        <w:rPr>
          <w:sz w:val="32"/>
        </w:rPr>
        <w:t>Click the “</w:t>
      </w:r>
      <w:r w:rsidRPr="00B06BF2">
        <w:rPr>
          <w:b/>
          <w:sz w:val="32"/>
        </w:rPr>
        <w:t>Add a value</w:t>
      </w:r>
      <w:r>
        <w:rPr>
          <w:sz w:val="32"/>
        </w:rPr>
        <w:t xml:space="preserve">” button </w:t>
      </w:r>
      <w:r w:rsidR="00770820">
        <w:rPr>
          <w:sz w:val="32"/>
        </w:rPr>
        <w:t>five</w:t>
      </w:r>
      <w:r>
        <w:rPr>
          <w:sz w:val="32"/>
        </w:rPr>
        <w:t xml:space="preserve"> times. </w:t>
      </w:r>
      <w:r w:rsidR="002A54F5">
        <w:rPr>
          <w:sz w:val="32"/>
        </w:rPr>
        <w:br/>
        <w:t xml:space="preserve">That will give you </w:t>
      </w:r>
      <w:r w:rsidR="00770820">
        <w:rPr>
          <w:sz w:val="32"/>
        </w:rPr>
        <w:t>five</w:t>
      </w:r>
      <w:r w:rsidR="002A54F5">
        <w:rPr>
          <w:sz w:val="32"/>
        </w:rPr>
        <w:t xml:space="preserve"> text boxes to type names into. </w:t>
      </w:r>
      <w:r w:rsidR="002A54F5">
        <w:rPr>
          <w:sz w:val="32"/>
        </w:rPr>
        <w:br/>
      </w:r>
      <w:r w:rsidR="002A54F5">
        <w:rPr>
          <w:sz w:val="32"/>
        </w:rPr>
        <w:br/>
        <w:t>Enter the following names into these boxes, in this order:</w:t>
      </w:r>
      <w:r w:rsidR="002A54F5">
        <w:rPr>
          <w:sz w:val="32"/>
        </w:rPr>
        <w:br/>
      </w:r>
      <w:r w:rsidR="00121174">
        <w:rPr>
          <w:sz w:val="32"/>
        </w:rPr>
        <w:t xml:space="preserve">  </w:t>
      </w:r>
      <w:r w:rsidR="002A54F5">
        <w:rPr>
          <w:sz w:val="32"/>
        </w:rPr>
        <w:t xml:space="preserve">* </w:t>
      </w:r>
      <w:r w:rsidR="00121174">
        <w:rPr>
          <w:sz w:val="32"/>
        </w:rPr>
        <w:t xml:space="preserve">  </w:t>
      </w:r>
      <w:r w:rsidR="002A54F5">
        <w:rPr>
          <w:sz w:val="32"/>
        </w:rPr>
        <w:t>reign</w:t>
      </w:r>
      <w:r w:rsidR="002A54F5">
        <w:rPr>
          <w:sz w:val="32"/>
        </w:rPr>
        <w:br/>
      </w:r>
      <w:r w:rsidR="00121174">
        <w:rPr>
          <w:sz w:val="32"/>
        </w:rPr>
        <w:t xml:space="preserve">  </w:t>
      </w:r>
      <w:r w:rsidR="002A54F5">
        <w:rPr>
          <w:sz w:val="32"/>
        </w:rPr>
        <w:t>*</w:t>
      </w:r>
      <w:r w:rsidR="00121174">
        <w:rPr>
          <w:sz w:val="32"/>
        </w:rPr>
        <w:t xml:space="preserve">  </w:t>
      </w:r>
      <w:r w:rsidR="002A54F5">
        <w:rPr>
          <w:sz w:val="32"/>
        </w:rPr>
        <w:t xml:space="preserve"> ascension</w:t>
      </w:r>
      <w:r w:rsidR="002A54F5">
        <w:rPr>
          <w:sz w:val="32"/>
        </w:rPr>
        <w:br/>
      </w:r>
      <w:r w:rsidR="00121174">
        <w:rPr>
          <w:sz w:val="32"/>
        </w:rPr>
        <w:t xml:space="preserve">  </w:t>
      </w:r>
      <w:r w:rsidR="002A54F5">
        <w:rPr>
          <w:sz w:val="32"/>
        </w:rPr>
        <w:t xml:space="preserve">* </w:t>
      </w:r>
      <w:r w:rsidR="00121174">
        <w:rPr>
          <w:sz w:val="32"/>
        </w:rPr>
        <w:t xml:space="preserve">  </w:t>
      </w:r>
      <w:r w:rsidR="002A54F5">
        <w:rPr>
          <w:sz w:val="32"/>
        </w:rPr>
        <w:t>death</w:t>
      </w:r>
      <w:r w:rsidR="00121174">
        <w:rPr>
          <w:sz w:val="32"/>
        </w:rPr>
        <w:t xml:space="preserve"> </w:t>
      </w:r>
      <w:r w:rsidR="002A54F5">
        <w:rPr>
          <w:sz w:val="32"/>
        </w:rPr>
        <w:br/>
      </w:r>
      <w:r w:rsidR="00121174">
        <w:rPr>
          <w:sz w:val="32"/>
        </w:rPr>
        <w:t xml:space="preserve">  </w:t>
      </w:r>
      <w:r w:rsidR="002A54F5">
        <w:rPr>
          <w:sz w:val="32"/>
        </w:rPr>
        <w:t xml:space="preserve">* </w:t>
      </w:r>
      <w:r w:rsidR="00121174">
        <w:rPr>
          <w:sz w:val="32"/>
        </w:rPr>
        <w:t xml:space="preserve">  </w:t>
      </w:r>
      <w:r w:rsidR="002A54F5">
        <w:rPr>
          <w:sz w:val="32"/>
        </w:rPr>
        <w:t>spouses</w:t>
      </w:r>
      <w:r w:rsidR="002A54F5">
        <w:rPr>
          <w:sz w:val="32"/>
        </w:rPr>
        <w:br/>
      </w:r>
      <w:r w:rsidR="00121174">
        <w:rPr>
          <w:sz w:val="32"/>
        </w:rPr>
        <w:t xml:space="preserve">  </w:t>
      </w:r>
      <w:r w:rsidR="002A54F5">
        <w:rPr>
          <w:sz w:val="32"/>
        </w:rPr>
        <w:t xml:space="preserve">* </w:t>
      </w:r>
      <w:r w:rsidR="00121174">
        <w:rPr>
          <w:sz w:val="32"/>
        </w:rPr>
        <w:t xml:space="preserve">  </w:t>
      </w:r>
      <w:r w:rsidR="00770820">
        <w:rPr>
          <w:sz w:val="32"/>
        </w:rPr>
        <w:t>children</w:t>
      </w:r>
      <w:r>
        <w:rPr>
          <w:sz w:val="32"/>
        </w:rPr>
        <w:br/>
      </w:r>
      <w:r w:rsidR="00770820">
        <w:rPr>
          <w:sz w:val="32"/>
        </w:rPr>
        <w:br/>
      </w:r>
      <w:r>
        <w:rPr>
          <w:sz w:val="32"/>
        </w:rPr>
        <w:t>Set the type for all of these to “number”</w:t>
      </w:r>
      <w:r w:rsidR="00770820">
        <w:rPr>
          <w:sz w:val="32"/>
        </w:rPr>
        <w:br/>
      </w:r>
      <w:r w:rsidR="00770820">
        <w:rPr>
          <w:sz w:val="32"/>
        </w:rPr>
        <w:br/>
      </w:r>
      <w:r w:rsidR="00770820" w:rsidRPr="00770820">
        <w:rPr>
          <w:i/>
          <w:sz w:val="32"/>
        </w:rPr>
        <w:t>These will be where you put the numbers that are on a Top Trumps card.</w:t>
      </w:r>
      <w:r w:rsidR="00770820">
        <w:rPr>
          <w:sz w:val="32"/>
        </w:rPr>
        <w:br/>
      </w:r>
      <w:r w:rsidR="00770820">
        <w:rPr>
          <w:sz w:val="32"/>
        </w:rPr>
        <w:br/>
      </w:r>
      <w:r w:rsidR="00770820" w:rsidRPr="00770820">
        <w:rPr>
          <w:noProof/>
          <w:sz w:val="32"/>
          <w:lang w:val="en-US" w:eastAsia="zh-TW"/>
        </w:rPr>
        <w:lastRenderedPageBreak/>
        <w:drawing>
          <wp:inline distT="0" distB="0" distL="0" distR="0" wp14:anchorId="1803F419" wp14:editId="5E07B074">
            <wp:extent cx="5723603" cy="2506170"/>
            <wp:effectExtent l="12700" t="12700" r="1714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t="5918"/>
                    <a:stretch/>
                  </pic:blipFill>
                  <pic:spPr bwMode="auto">
                    <a:xfrm>
                      <a:off x="0" y="0"/>
                      <a:ext cx="5724144" cy="250640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770820">
        <w:rPr>
          <w:sz w:val="32"/>
        </w:rPr>
        <w:br/>
      </w:r>
    </w:p>
    <w:p w14:paraId="3029A5A5" w14:textId="4313F749" w:rsidR="00F651D2" w:rsidRDefault="00B615E3" w:rsidP="006812AE">
      <w:pPr>
        <w:pStyle w:val="ListParagraph"/>
        <w:numPr>
          <w:ilvl w:val="0"/>
          <w:numId w:val="1"/>
        </w:numPr>
        <w:rPr>
          <w:sz w:val="32"/>
        </w:rPr>
      </w:pPr>
      <w:r>
        <w:rPr>
          <w:rFonts w:hint="eastAsia"/>
          <w:sz w:val="32"/>
        </w:rPr>
        <w:t>點選</w:t>
      </w:r>
      <w:r>
        <w:rPr>
          <w:sz w:val="32"/>
        </w:rPr>
        <w:t>“</w:t>
      </w:r>
      <w:r w:rsidRPr="003C5E7A">
        <w:rPr>
          <w:b/>
          <w:sz w:val="32"/>
        </w:rPr>
        <w:t>Create</w:t>
      </w:r>
      <w:r>
        <w:rPr>
          <w:sz w:val="32"/>
        </w:rPr>
        <w:t>”</w:t>
      </w:r>
      <w:r>
        <w:rPr>
          <w:rFonts w:hint="eastAsia"/>
          <w:sz w:val="32"/>
        </w:rPr>
        <w:t>按鈕</w:t>
      </w:r>
    </w:p>
    <w:p w14:paraId="335CA79E" w14:textId="68094B26" w:rsidR="003C5E7A" w:rsidRDefault="003C5E7A" w:rsidP="00F651D2">
      <w:pPr>
        <w:pStyle w:val="ListParagraph"/>
        <w:ind w:firstLine="720"/>
        <w:rPr>
          <w:sz w:val="32"/>
        </w:rPr>
      </w:pPr>
      <w:r>
        <w:rPr>
          <w:sz w:val="32"/>
        </w:rPr>
        <w:t>Click the “</w:t>
      </w:r>
      <w:r w:rsidRPr="003C5E7A">
        <w:rPr>
          <w:b/>
          <w:sz w:val="32"/>
        </w:rPr>
        <w:t>Create</w:t>
      </w:r>
      <w:r>
        <w:rPr>
          <w:sz w:val="32"/>
        </w:rPr>
        <w:t>” button</w:t>
      </w:r>
      <w:r w:rsidR="00686943">
        <w:rPr>
          <w:sz w:val="32"/>
        </w:rPr>
        <w:br/>
      </w:r>
    </w:p>
    <w:p w14:paraId="48C48096" w14:textId="6C270DAD" w:rsidR="00F651D2" w:rsidRDefault="00CE5812" w:rsidP="006812AE">
      <w:pPr>
        <w:pStyle w:val="ListParagraph"/>
        <w:numPr>
          <w:ilvl w:val="0"/>
          <w:numId w:val="1"/>
        </w:numPr>
        <w:rPr>
          <w:sz w:val="32"/>
        </w:rPr>
      </w:pPr>
      <w:r>
        <w:rPr>
          <w:rFonts w:hint="eastAsia"/>
          <w:sz w:val="32"/>
          <w:lang w:eastAsia="zh-TW"/>
        </w:rPr>
        <w:t>你會在專案清單中看到</w:t>
      </w:r>
      <w:r>
        <w:rPr>
          <w:sz w:val="32"/>
          <w:lang w:eastAsia="zh-TW"/>
        </w:rPr>
        <w:t>“</w:t>
      </w:r>
      <w:r w:rsidRPr="00121174">
        <w:rPr>
          <w:b/>
          <w:sz w:val="32"/>
        </w:rPr>
        <w:t>top trumps</w:t>
      </w:r>
      <w:r>
        <w:rPr>
          <w:sz w:val="32"/>
          <w:lang w:eastAsia="zh-TW"/>
        </w:rPr>
        <w:t>”</w:t>
      </w:r>
      <w:r>
        <w:rPr>
          <w:rFonts w:hint="eastAsia"/>
          <w:sz w:val="32"/>
          <w:lang w:eastAsia="zh-TW"/>
        </w:rPr>
        <w:t>，點選此專案</w:t>
      </w:r>
    </w:p>
    <w:p w14:paraId="2954DA62" w14:textId="77E0F32E" w:rsidR="006812AE" w:rsidRDefault="00061680" w:rsidP="00F651D2">
      <w:pPr>
        <w:pStyle w:val="ListParagraph"/>
        <w:ind w:firstLine="720"/>
        <w:rPr>
          <w:sz w:val="32"/>
        </w:rPr>
      </w:pPr>
      <w:r>
        <w:rPr>
          <w:sz w:val="32"/>
        </w:rPr>
        <w:t>You should now see “</w:t>
      </w:r>
      <w:r w:rsidR="002A54F5" w:rsidRPr="00121174">
        <w:rPr>
          <w:b/>
          <w:sz w:val="32"/>
        </w:rPr>
        <w:t>top trumps</w:t>
      </w:r>
      <w:r>
        <w:rPr>
          <w:sz w:val="32"/>
        </w:rPr>
        <w:t>” in the projects</w:t>
      </w:r>
      <w:r w:rsidR="009056C4">
        <w:rPr>
          <w:sz w:val="32"/>
        </w:rPr>
        <w:t xml:space="preserve"> list</w:t>
      </w:r>
      <w:r>
        <w:rPr>
          <w:sz w:val="32"/>
        </w:rPr>
        <w:t>. Click on it.</w:t>
      </w:r>
      <w:r w:rsidR="00F74BBD">
        <w:rPr>
          <w:sz w:val="32"/>
        </w:rPr>
        <w:br/>
      </w:r>
      <w:r w:rsidR="002A54F5" w:rsidRPr="002A54F5">
        <w:rPr>
          <w:noProof/>
          <w:sz w:val="32"/>
          <w:lang w:val="en-US" w:eastAsia="zh-TW"/>
        </w:rPr>
        <w:drawing>
          <wp:inline distT="0" distB="0" distL="0" distR="0" wp14:anchorId="50B77BC8" wp14:editId="7A9C69E4">
            <wp:extent cx="5722620" cy="1816100"/>
            <wp:effectExtent l="12700" t="12700" r="1778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a:ext>
                      </a:extLst>
                    </a:blip>
                    <a:srcRect b="32047"/>
                    <a:stretch/>
                  </pic:blipFill>
                  <pic:spPr bwMode="auto">
                    <a:xfrm>
                      <a:off x="0" y="0"/>
                      <a:ext cx="5724144" cy="181658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585C592" w14:textId="22FCE02D" w:rsidR="00F651D2" w:rsidRDefault="00D200CB" w:rsidP="00845C56">
      <w:pPr>
        <w:pStyle w:val="ListParagraph"/>
        <w:numPr>
          <w:ilvl w:val="0"/>
          <w:numId w:val="1"/>
        </w:numPr>
        <w:rPr>
          <w:sz w:val="32"/>
        </w:rPr>
      </w:pPr>
      <w:r>
        <w:rPr>
          <w:rFonts w:hint="eastAsia"/>
          <w:sz w:val="32"/>
          <w:lang w:eastAsia="zh-TW"/>
        </w:rPr>
        <w:t>點選</w:t>
      </w:r>
      <w:r>
        <w:rPr>
          <w:sz w:val="32"/>
        </w:rPr>
        <w:t xml:space="preserve"> “</w:t>
      </w:r>
      <w:r w:rsidRPr="00251D16">
        <w:rPr>
          <w:b/>
          <w:sz w:val="32"/>
        </w:rPr>
        <w:t>+ Add new label</w:t>
      </w:r>
      <w:r>
        <w:rPr>
          <w:sz w:val="32"/>
        </w:rPr>
        <w:t>”</w:t>
      </w:r>
      <w:r>
        <w:rPr>
          <w:rFonts w:hint="eastAsia"/>
          <w:sz w:val="32"/>
          <w:lang w:eastAsia="zh-TW"/>
        </w:rPr>
        <w:t>按鈕，新增名為</w:t>
      </w:r>
      <w:r>
        <w:rPr>
          <w:sz w:val="32"/>
          <w:lang w:val="en-US" w:eastAsia="zh-TW"/>
        </w:rPr>
        <w:t>”reign”</w:t>
      </w:r>
      <w:r>
        <w:rPr>
          <w:rFonts w:hint="eastAsia"/>
          <w:sz w:val="32"/>
          <w:lang w:val="en-US" w:eastAsia="zh-TW"/>
        </w:rPr>
        <w:t>的方框</w:t>
      </w:r>
    </w:p>
    <w:p w14:paraId="5F44C1C0" w14:textId="225EC1C8" w:rsidR="003C425B" w:rsidRDefault="00845C56" w:rsidP="00F651D2">
      <w:pPr>
        <w:pStyle w:val="ListParagraph"/>
        <w:ind w:firstLine="720"/>
        <w:rPr>
          <w:sz w:val="32"/>
        </w:rPr>
      </w:pPr>
      <w:r>
        <w:rPr>
          <w:sz w:val="32"/>
        </w:rPr>
        <w:lastRenderedPageBreak/>
        <w:t>Click the “</w:t>
      </w:r>
      <w:r w:rsidRPr="004239F9">
        <w:rPr>
          <w:b/>
          <w:sz w:val="32"/>
        </w:rPr>
        <w:t>+ Add new label</w:t>
      </w:r>
      <w:r>
        <w:rPr>
          <w:sz w:val="32"/>
        </w:rPr>
        <w:t>” button, and create a label called “reign”</w:t>
      </w:r>
      <w:r>
        <w:rPr>
          <w:sz w:val="32"/>
        </w:rPr>
        <w:br/>
      </w:r>
      <w:r w:rsidRPr="00845C56">
        <w:rPr>
          <w:noProof/>
          <w:sz w:val="32"/>
          <w:lang w:val="en-US" w:eastAsia="zh-TW"/>
        </w:rPr>
        <w:drawing>
          <wp:inline distT="0" distB="0" distL="0" distR="0" wp14:anchorId="001B67AA" wp14:editId="38E5FF85">
            <wp:extent cx="5724000" cy="3143499"/>
            <wp:effectExtent l="12700" t="12700" r="1651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24000" cy="3143499"/>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4239F9">
        <w:rPr>
          <w:sz w:val="32"/>
        </w:rPr>
        <w:br/>
      </w:r>
    </w:p>
    <w:p w14:paraId="67F94C07" w14:textId="06B1F356" w:rsidR="00F651D2" w:rsidRDefault="00F67EB2" w:rsidP="004239F9">
      <w:pPr>
        <w:pStyle w:val="ListParagraph"/>
        <w:numPr>
          <w:ilvl w:val="0"/>
          <w:numId w:val="1"/>
        </w:numPr>
        <w:rPr>
          <w:sz w:val="32"/>
        </w:rPr>
      </w:pPr>
      <w:r>
        <w:rPr>
          <w:rFonts w:hint="eastAsia"/>
          <w:sz w:val="32"/>
        </w:rPr>
        <w:t>重複上個步驟，新增</w:t>
      </w:r>
      <w:r>
        <w:rPr>
          <w:sz w:val="32"/>
        </w:rPr>
        <w:t>ascension</w:t>
      </w:r>
      <w:r>
        <w:rPr>
          <w:rFonts w:hint="eastAsia"/>
          <w:sz w:val="32"/>
        </w:rPr>
        <w:t>、</w:t>
      </w:r>
      <w:r>
        <w:rPr>
          <w:sz w:val="32"/>
        </w:rPr>
        <w:t>death</w:t>
      </w:r>
      <w:r>
        <w:rPr>
          <w:rFonts w:hint="eastAsia"/>
          <w:sz w:val="32"/>
        </w:rPr>
        <w:t>、</w:t>
      </w:r>
      <w:r>
        <w:rPr>
          <w:sz w:val="32"/>
        </w:rPr>
        <w:t>spouses</w:t>
      </w:r>
      <w:r>
        <w:rPr>
          <w:rFonts w:hint="eastAsia"/>
          <w:sz w:val="32"/>
        </w:rPr>
        <w:t>和</w:t>
      </w:r>
      <w:r>
        <w:rPr>
          <w:sz w:val="32"/>
        </w:rPr>
        <w:t>children</w:t>
      </w:r>
      <w:r>
        <w:rPr>
          <w:rFonts w:hint="eastAsia"/>
          <w:sz w:val="32"/>
        </w:rPr>
        <w:t>四個方框</w:t>
      </w:r>
    </w:p>
    <w:p w14:paraId="6FB4204B" w14:textId="07D73247" w:rsidR="009B3026" w:rsidRPr="009B3026" w:rsidRDefault="009B3026" w:rsidP="009B3026">
      <w:pPr>
        <w:pStyle w:val="ListParagraph"/>
        <w:ind w:left="1440"/>
        <w:rPr>
          <w:i/>
          <w:sz w:val="32"/>
          <w:lang w:eastAsia="zh-TW"/>
        </w:rPr>
      </w:pPr>
      <w:r>
        <w:rPr>
          <w:rFonts w:hint="eastAsia"/>
          <w:i/>
          <w:sz w:val="32"/>
          <w:lang w:eastAsia="zh-TW"/>
        </w:rPr>
        <w:t>這些是每輪遊戲裡可以選擇的選項</w:t>
      </w:r>
    </w:p>
    <w:p w14:paraId="5B098161" w14:textId="7852FA71" w:rsidR="004239F9" w:rsidRDefault="004239F9" w:rsidP="00F651D2">
      <w:pPr>
        <w:pStyle w:val="ListParagraph"/>
        <w:ind w:firstLine="720"/>
        <w:rPr>
          <w:sz w:val="32"/>
        </w:rPr>
      </w:pPr>
      <w:r>
        <w:rPr>
          <w:sz w:val="32"/>
        </w:rPr>
        <w:t>Use the “</w:t>
      </w:r>
      <w:r w:rsidRPr="004239F9">
        <w:rPr>
          <w:b/>
          <w:sz w:val="32"/>
        </w:rPr>
        <w:t>+ Add new label</w:t>
      </w:r>
      <w:r>
        <w:rPr>
          <w:sz w:val="32"/>
        </w:rPr>
        <w:t>” button four more times to create labels for “ascension”, “death”, “spouses”, and “children”</w:t>
      </w:r>
      <w:r>
        <w:rPr>
          <w:sz w:val="32"/>
        </w:rPr>
        <w:br/>
      </w:r>
      <w:r>
        <w:rPr>
          <w:i/>
          <w:sz w:val="32"/>
        </w:rPr>
        <w:t>These are the choices available in each turn of the Top Trumps game.</w:t>
      </w:r>
      <w:r>
        <w:rPr>
          <w:i/>
          <w:sz w:val="32"/>
        </w:rPr>
        <w:br/>
      </w:r>
      <w:r w:rsidRPr="004239F9">
        <w:rPr>
          <w:noProof/>
          <w:sz w:val="32"/>
          <w:lang w:val="en-US" w:eastAsia="zh-TW"/>
        </w:rPr>
        <w:drawing>
          <wp:inline distT="0" distB="0" distL="0" distR="0" wp14:anchorId="0A161DEC" wp14:editId="267F2FA1">
            <wp:extent cx="5724000" cy="3141840"/>
            <wp:effectExtent l="12700" t="12700" r="1651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4000" cy="314184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lastRenderedPageBreak/>
        <w:br/>
      </w:r>
    </w:p>
    <w:p w14:paraId="61E68826" w14:textId="7DEEF3B4" w:rsidR="00F651D2" w:rsidRDefault="0083533B" w:rsidP="006812AE">
      <w:pPr>
        <w:pStyle w:val="ListParagraph"/>
        <w:numPr>
          <w:ilvl w:val="0"/>
          <w:numId w:val="1"/>
        </w:numPr>
        <w:rPr>
          <w:sz w:val="32"/>
        </w:rPr>
      </w:pPr>
      <w:r>
        <w:rPr>
          <w:rFonts w:hint="eastAsia"/>
          <w:sz w:val="32"/>
        </w:rPr>
        <w:t>點選</w:t>
      </w:r>
      <w:r>
        <w:rPr>
          <w:sz w:val="32"/>
        </w:rPr>
        <w:t>“</w:t>
      </w:r>
      <w:r w:rsidRPr="00E16015">
        <w:rPr>
          <w:b/>
          <w:sz w:val="32"/>
        </w:rPr>
        <w:t>&lt; Back to project</w:t>
      </w:r>
      <w:r w:rsidRPr="00E16015">
        <w:rPr>
          <w:sz w:val="32"/>
        </w:rPr>
        <w:t>”</w:t>
      </w:r>
    </w:p>
    <w:p w14:paraId="71617748" w14:textId="29E87384" w:rsidR="004239F9" w:rsidRDefault="004239F9" w:rsidP="00F651D2">
      <w:pPr>
        <w:pStyle w:val="ListParagraph"/>
        <w:ind w:firstLine="720"/>
        <w:rPr>
          <w:sz w:val="32"/>
        </w:rPr>
      </w:pPr>
      <w:r>
        <w:rPr>
          <w:sz w:val="32"/>
        </w:rPr>
        <w:t xml:space="preserve">Click the </w:t>
      </w:r>
      <w:r w:rsidRPr="004239F9">
        <w:rPr>
          <w:b/>
          <w:sz w:val="32"/>
        </w:rPr>
        <w:t>“&lt; Back to project</w:t>
      </w:r>
      <w:r>
        <w:rPr>
          <w:sz w:val="32"/>
        </w:rPr>
        <w:t>” link</w:t>
      </w:r>
    </w:p>
    <w:p w14:paraId="55A44773" w14:textId="77777777" w:rsidR="004239F9" w:rsidRPr="004239F9" w:rsidRDefault="004239F9" w:rsidP="004239F9">
      <w:pPr>
        <w:rPr>
          <w:sz w:val="32"/>
        </w:rPr>
      </w:pPr>
    </w:p>
    <w:p w14:paraId="64021150" w14:textId="165716CD" w:rsidR="00F651D2" w:rsidRDefault="005535D2" w:rsidP="006812AE">
      <w:pPr>
        <w:pStyle w:val="ListParagraph"/>
        <w:numPr>
          <w:ilvl w:val="0"/>
          <w:numId w:val="1"/>
        </w:numPr>
        <w:rPr>
          <w:sz w:val="32"/>
          <w:lang w:eastAsia="zh-TW"/>
        </w:rPr>
      </w:pPr>
      <w:r>
        <w:rPr>
          <w:rFonts w:hint="eastAsia"/>
          <w:sz w:val="32"/>
          <w:lang w:eastAsia="zh-TW"/>
        </w:rPr>
        <w:t>點選</w:t>
      </w:r>
      <w:r>
        <w:rPr>
          <w:b/>
          <w:sz w:val="32"/>
          <w:lang w:eastAsia="zh-TW"/>
        </w:rPr>
        <w:t>Scratch</w:t>
      </w:r>
      <w:r>
        <w:rPr>
          <w:rFonts w:hint="eastAsia"/>
          <w:sz w:val="32"/>
          <w:lang w:val="en-US" w:eastAsia="zh-TW"/>
        </w:rPr>
        <w:t>按鈕</w:t>
      </w:r>
    </w:p>
    <w:p w14:paraId="0834F932" w14:textId="53F2D1F4" w:rsidR="00A61436" w:rsidRDefault="00922F2D" w:rsidP="00F651D2">
      <w:pPr>
        <w:pStyle w:val="ListParagraph"/>
        <w:ind w:firstLine="720"/>
        <w:rPr>
          <w:sz w:val="32"/>
        </w:rPr>
      </w:pPr>
      <w:r>
        <w:rPr>
          <w:sz w:val="32"/>
        </w:rPr>
        <w:t>S</w:t>
      </w:r>
      <w:r w:rsidR="00A61436">
        <w:rPr>
          <w:sz w:val="32"/>
        </w:rPr>
        <w:t xml:space="preserve">tart by getting </w:t>
      </w:r>
      <w:r w:rsidR="00B968AB">
        <w:rPr>
          <w:sz w:val="32"/>
        </w:rPr>
        <w:t>a</w:t>
      </w:r>
      <w:r w:rsidR="00A61436">
        <w:rPr>
          <w:sz w:val="32"/>
        </w:rPr>
        <w:t xml:space="preserve"> project ready in Scratch. Click the </w:t>
      </w:r>
      <w:r w:rsidR="00A61436">
        <w:rPr>
          <w:b/>
          <w:sz w:val="32"/>
        </w:rPr>
        <w:t>Scratch</w:t>
      </w:r>
      <w:r w:rsidR="00A61436">
        <w:rPr>
          <w:sz w:val="32"/>
        </w:rPr>
        <w:t xml:space="preserve"> button.</w:t>
      </w:r>
      <w:r w:rsidR="000C503F">
        <w:rPr>
          <w:sz w:val="32"/>
        </w:rPr>
        <w:br/>
      </w:r>
      <w:r w:rsidR="00121174" w:rsidRPr="00121174">
        <w:rPr>
          <w:noProof/>
          <w:sz w:val="32"/>
          <w:lang w:val="en-US" w:eastAsia="zh-TW"/>
        </w:rPr>
        <w:drawing>
          <wp:inline distT="0" distB="0" distL="0" distR="0" wp14:anchorId="68E4157A" wp14:editId="62E88209">
            <wp:extent cx="5723255" cy="1876097"/>
            <wp:effectExtent l="12700" t="12700" r="1714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a:ext>
                      </a:extLst>
                    </a:blip>
                    <a:srcRect b="26357"/>
                    <a:stretch/>
                  </pic:blipFill>
                  <pic:spPr bwMode="auto">
                    <a:xfrm>
                      <a:off x="0" y="0"/>
                      <a:ext cx="5724144" cy="187638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746368A" w14:textId="77777777" w:rsidR="00DA16C9" w:rsidRPr="00A61436" w:rsidRDefault="00DA16C9" w:rsidP="00A61436">
      <w:pPr>
        <w:rPr>
          <w:sz w:val="32"/>
        </w:rPr>
      </w:pPr>
    </w:p>
    <w:p w14:paraId="56762BB1" w14:textId="77777777" w:rsidR="00864B56" w:rsidRPr="00996EF4" w:rsidRDefault="00864B56" w:rsidP="00864B56">
      <w:pPr>
        <w:pStyle w:val="ListParagraph"/>
        <w:numPr>
          <w:ilvl w:val="0"/>
          <w:numId w:val="1"/>
        </w:numPr>
        <w:rPr>
          <w:sz w:val="32"/>
        </w:rPr>
      </w:pPr>
      <w:r>
        <w:rPr>
          <w:rFonts w:hint="eastAsia"/>
          <w:sz w:val="32"/>
          <w:lang w:val="en-US" w:eastAsia="zh-TW"/>
        </w:rPr>
        <w:t>點選</w:t>
      </w:r>
      <w:r>
        <w:rPr>
          <w:b/>
          <w:sz w:val="32"/>
        </w:rPr>
        <w:t>Straight into Scratch</w:t>
      </w:r>
      <w:r>
        <w:rPr>
          <w:rFonts w:hint="eastAsia"/>
          <w:sz w:val="32"/>
          <w:lang w:val="en-US" w:eastAsia="zh-TW"/>
        </w:rPr>
        <w:t>按鈕</w:t>
      </w:r>
    </w:p>
    <w:p w14:paraId="3E5F1F67" w14:textId="0E77159F" w:rsidR="00F651D2" w:rsidRDefault="00864B56" w:rsidP="00864B56">
      <w:pPr>
        <w:pStyle w:val="ListParagraph"/>
        <w:ind w:firstLine="720"/>
        <w:rPr>
          <w:sz w:val="32"/>
          <w:lang w:eastAsia="zh-TW"/>
        </w:rPr>
      </w:pPr>
      <w:r>
        <w:rPr>
          <w:rFonts w:hint="eastAsia"/>
          <w:i/>
          <w:sz w:val="28"/>
          <w:szCs w:val="28"/>
          <w:lang w:eastAsia="zh-TW"/>
        </w:rPr>
        <w:t>這時會出現一個警告，提醒你還沒有訓練電腦，但這沒關係，因為我們要用</w:t>
      </w:r>
      <w:r>
        <w:rPr>
          <w:i/>
          <w:sz w:val="28"/>
          <w:szCs w:val="28"/>
          <w:lang w:val="en-US" w:eastAsia="zh-TW"/>
        </w:rPr>
        <w:t>Scratch</w:t>
      </w:r>
      <w:r>
        <w:rPr>
          <w:rFonts w:hint="eastAsia"/>
          <w:i/>
          <w:sz w:val="28"/>
          <w:szCs w:val="28"/>
          <w:lang w:val="en-US" w:eastAsia="zh-TW"/>
        </w:rPr>
        <w:t>來搜集訓練用的範例。</w:t>
      </w:r>
    </w:p>
    <w:p w14:paraId="72D26C89" w14:textId="39AD315D" w:rsidR="001125EE" w:rsidRDefault="001125EE" w:rsidP="00F651D2">
      <w:pPr>
        <w:pStyle w:val="ListParagraph"/>
        <w:ind w:firstLine="720"/>
        <w:rPr>
          <w:sz w:val="32"/>
        </w:rPr>
      </w:pPr>
      <w:r>
        <w:rPr>
          <w:sz w:val="32"/>
        </w:rPr>
        <w:t>Click the “</w:t>
      </w:r>
      <w:r w:rsidRPr="001125EE">
        <w:rPr>
          <w:b/>
          <w:sz w:val="32"/>
        </w:rPr>
        <w:t>Open in Scratch</w:t>
      </w:r>
      <w:r>
        <w:rPr>
          <w:sz w:val="32"/>
        </w:rPr>
        <w:t>” button</w:t>
      </w:r>
      <w:r>
        <w:rPr>
          <w:sz w:val="32"/>
        </w:rPr>
        <w:br/>
      </w:r>
      <w:r>
        <w:rPr>
          <w:i/>
          <w:sz w:val="32"/>
        </w:rPr>
        <w:t>It will warn you that you haven’t trained a machine learning model yet, but that’s okay as you’ll be using Scratch to collect training data, so click the “</w:t>
      </w:r>
      <w:r w:rsidRPr="001125EE">
        <w:rPr>
          <w:b/>
          <w:i/>
          <w:sz w:val="32"/>
        </w:rPr>
        <w:t>straight into Scratch</w:t>
      </w:r>
      <w:r>
        <w:rPr>
          <w:i/>
          <w:sz w:val="32"/>
        </w:rPr>
        <w:t xml:space="preserve">” button. </w:t>
      </w:r>
      <w:r>
        <w:rPr>
          <w:sz w:val="32"/>
        </w:rPr>
        <w:br/>
      </w:r>
      <w:r w:rsidRPr="001125EE">
        <w:rPr>
          <w:noProof/>
          <w:sz w:val="32"/>
          <w:lang w:val="en-US" w:eastAsia="zh-TW"/>
        </w:rPr>
        <w:drawing>
          <wp:inline distT="0" distB="0" distL="0" distR="0" wp14:anchorId="786449D3" wp14:editId="5C3032CC">
            <wp:extent cx="5723781" cy="2538248"/>
            <wp:effectExtent l="12700" t="12700" r="17145"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4001"/>
                    <a:stretch/>
                  </pic:blipFill>
                  <pic:spPr bwMode="auto">
                    <a:xfrm>
                      <a:off x="0" y="0"/>
                      <a:ext cx="5724000" cy="253834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D9AC7DF" w14:textId="77777777" w:rsidR="001125EE" w:rsidRDefault="001125EE" w:rsidP="001125EE">
      <w:pPr>
        <w:pStyle w:val="ListParagraph"/>
        <w:rPr>
          <w:sz w:val="32"/>
          <w:lang w:eastAsia="zh-TW"/>
        </w:rPr>
      </w:pPr>
    </w:p>
    <w:p w14:paraId="46549754" w14:textId="77777777" w:rsidR="007563EA" w:rsidRPr="001125EE" w:rsidRDefault="007563EA" w:rsidP="001125EE">
      <w:pPr>
        <w:pStyle w:val="ListParagraph"/>
        <w:rPr>
          <w:sz w:val="32"/>
          <w:lang w:eastAsia="zh-TW"/>
        </w:rPr>
      </w:pPr>
    </w:p>
    <w:p w14:paraId="62447720" w14:textId="6EE79BE5" w:rsidR="00F651D2" w:rsidRDefault="007563EA" w:rsidP="00A14F3C">
      <w:pPr>
        <w:pStyle w:val="ListParagraph"/>
        <w:numPr>
          <w:ilvl w:val="0"/>
          <w:numId w:val="1"/>
        </w:numPr>
        <w:rPr>
          <w:sz w:val="32"/>
        </w:rPr>
      </w:pPr>
      <w:proofErr w:type="spellStart"/>
      <w:r>
        <w:rPr>
          <w:rFonts w:hint="eastAsia"/>
          <w:sz w:val="32"/>
        </w:rPr>
        <w:lastRenderedPageBreak/>
        <w:t>開啟</w:t>
      </w:r>
      <w:proofErr w:type="spellEnd"/>
      <w:r>
        <w:rPr>
          <w:sz w:val="32"/>
        </w:rPr>
        <w:t>Top Trumps</w:t>
      </w:r>
      <w:r>
        <w:rPr>
          <w:rFonts w:hint="eastAsia"/>
          <w:sz w:val="32"/>
        </w:rPr>
        <w:t>專案</w:t>
      </w:r>
    </w:p>
    <w:p w14:paraId="5F1A9721" w14:textId="6CDEB8A2" w:rsidR="0052566D" w:rsidRPr="0052566D" w:rsidRDefault="0052566D" w:rsidP="0052566D">
      <w:pPr>
        <w:pStyle w:val="ListParagraph"/>
        <w:ind w:left="1440"/>
        <w:rPr>
          <w:i/>
          <w:sz w:val="32"/>
        </w:rPr>
      </w:pPr>
      <w:r w:rsidRPr="0052566D">
        <w:rPr>
          <w:rFonts w:hint="eastAsia"/>
          <w:i/>
          <w:sz w:val="32"/>
        </w:rPr>
        <w:t>點選</w:t>
      </w:r>
      <w:r w:rsidRPr="0052566D">
        <w:rPr>
          <w:b/>
          <w:i/>
          <w:sz w:val="32"/>
        </w:rPr>
        <w:t>Project templates</w:t>
      </w:r>
      <w:r w:rsidRPr="0052566D">
        <w:rPr>
          <w:rFonts w:hint="eastAsia"/>
          <w:b/>
          <w:i/>
          <w:sz w:val="32"/>
          <w:lang w:eastAsia="zh-TW"/>
        </w:rPr>
        <w:t>，</w:t>
      </w:r>
      <w:r w:rsidRPr="0052566D">
        <w:rPr>
          <w:rFonts w:hint="eastAsia"/>
          <w:i/>
          <w:sz w:val="32"/>
          <w:lang w:eastAsia="zh-TW"/>
        </w:rPr>
        <w:t>再點選</w:t>
      </w:r>
      <w:r>
        <w:rPr>
          <w:b/>
          <w:i/>
          <w:sz w:val="32"/>
        </w:rPr>
        <w:t>Top Trumps</w:t>
      </w:r>
    </w:p>
    <w:p w14:paraId="7CB8E6AB" w14:textId="779AF61D" w:rsidR="00A611EC" w:rsidRPr="00922F2D" w:rsidRDefault="000F6DB1" w:rsidP="00F651D2">
      <w:pPr>
        <w:pStyle w:val="ListParagraph"/>
        <w:rPr>
          <w:sz w:val="32"/>
        </w:rPr>
      </w:pPr>
      <w:r>
        <w:rPr>
          <w:noProof/>
          <w:sz w:val="32"/>
          <w:lang w:val="en-US" w:eastAsia="zh-TW"/>
        </w:rPr>
        <mc:AlternateContent>
          <mc:Choice Requires="wps">
            <w:drawing>
              <wp:anchor distT="0" distB="0" distL="114300" distR="114300" simplePos="0" relativeHeight="251660288" behindDoc="0" locked="0" layoutInCell="1" allowOverlap="1" wp14:anchorId="01DD75BC" wp14:editId="18E2CBBF">
                <wp:simplePos x="0" y="0"/>
                <wp:positionH relativeFrom="column">
                  <wp:posOffset>2152650</wp:posOffset>
                </wp:positionH>
                <wp:positionV relativeFrom="paragraph">
                  <wp:posOffset>1517015</wp:posOffset>
                </wp:positionV>
                <wp:extent cx="2324100" cy="886460"/>
                <wp:effectExtent l="25400" t="38100" r="25400" b="66040"/>
                <wp:wrapNone/>
                <wp:docPr id="7" name="Straight Connector 7"/>
                <wp:cNvGraphicFramePr/>
                <a:graphic xmlns:a="http://schemas.openxmlformats.org/drawingml/2006/main">
                  <a:graphicData uri="http://schemas.microsoft.com/office/word/2010/wordprocessingShape">
                    <wps:wsp>
                      <wps:cNvCnPr/>
                      <wps:spPr>
                        <a:xfrm flipV="1">
                          <a:off x="0" y="0"/>
                          <a:ext cx="2324100" cy="88646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7"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5pt,119.45pt" to="352.5pt,18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" strokecolor="#4472c4 [3204]" strokeweight="7pt">
                <v:stroke startarrow="block" joinstyle="miter"/>
              </v:line>
            </w:pict>
          </mc:Fallback>
        </mc:AlternateContent>
      </w:r>
      <w:r w:rsidR="00F651D2">
        <w:rPr>
          <w:rFonts w:hint="eastAsia"/>
          <w:sz w:val="32"/>
          <w:lang w:eastAsia="zh-TW"/>
        </w:rPr>
        <w:tab/>
      </w:r>
      <w:r w:rsidR="00767345">
        <w:rPr>
          <w:sz w:val="32"/>
        </w:rPr>
        <w:t xml:space="preserve">Load </w:t>
      </w:r>
      <w:r w:rsidR="00974955">
        <w:rPr>
          <w:sz w:val="32"/>
        </w:rPr>
        <w:t xml:space="preserve">the </w:t>
      </w:r>
      <w:r w:rsidR="00A14F3C">
        <w:rPr>
          <w:sz w:val="32"/>
        </w:rPr>
        <w:t>Top Trumps project template</w:t>
      </w:r>
      <w:r w:rsidR="00A611EC">
        <w:rPr>
          <w:sz w:val="32"/>
        </w:rPr>
        <w:t xml:space="preserve"> </w:t>
      </w:r>
      <w:r w:rsidR="00A611EC">
        <w:rPr>
          <w:sz w:val="32"/>
        </w:rPr>
        <w:br/>
      </w:r>
      <w:r w:rsidR="00974955">
        <w:rPr>
          <w:i/>
          <w:sz w:val="32"/>
        </w:rPr>
        <w:t xml:space="preserve">Use </w:t>
      </w:r>
      <w:r w:rsidR="00A14F3C">
        <w:rPr>
          <w:b/>
          <w:i/>
          <w:sz w:val="32"/>
        </w:rPr>
        <w:t>Project templates</w:t>
      </w:r>
      <w:r w:rsidR="00974955" w:rsidRPr="00A367A0">
        <w:rPr>
          <w:b/>
          <w:i/>
          <w:sz w:val="32"/>
        </w:rPr>
        <w:t xml:space="preserve"> -&gt; </w:t>
      </w:r>
      <w:r w:rsidR="00A14F3C">
        <w:rPr>
          <w:b/>
          <w:i/>
          <w:sz w:val="32"/>
        </w:rPr>
        <w:t>Top Trumps</w:t>
      </w:r>
      <w:r w:rsidR="00974955">
        <w:rPr>
          <w:i/>
          <w:sz w:val="32"/>
        </w:rPr>
        <w:t xml:space="preserve"> as shown below</w:t>
      </w:r>
      <w:r w:rsidR="00DC2158">
        <w:rPr>
          <w:i/>
          <w:sz w:val="32"/>
        </w:rPr>
        <w:br/>
      </w:r>
      <w:r w:rsidR="00A14F3C" w:rsidRPr="00A14F3C">
        <w:rPr>
          <w:i/>
          <w:noProof/>
          <w:sz w:val="32"/>
          <w:lang w:val="en-US" w:eastAsia="zh-TW"/>
        </w:rPr>
        <w:drawing>
          <wp:inline distT="0" distB="0" distL="0" distR="0" wp14:anchorId="392EBB4D" wp14:editId="3E112EBD">
            <wp:extent cx="5040000" cy="2078330"/>
            <wp:effectExtent l="12700" t="12700" r="14605"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40000" cy="207833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727E09C" w14:textId="42F329DD" w:rsidR="0060357D" w:rsidRPr="0060357D" w:rsidRDefault="0060357D" w:rsidP="0060357D">
      <w:pPr>
        <w:pStyle w:val="ListParagraph"/>
        <w:numPr>
          <w:ilvl w:val="0"/>
          <w:numId w:val="1"/>
        </w:numPr>
        <w:rPr>
          <w:sz w:val="32"/>
          <w:lang w:eastAsia="zh-TW"/>
        </w:rPr>
      </w:pPr>
      <w:r>
        <w:rPr>
          <w:rFonts w:hint="eastAsia"/>
          <w:sz w:val="32"/>
          <w:lang w:eastAsia="zh-TW"/>
        </w:rPr>
        <w:t>這就是專案開啟的畫面，點擊全螢幕</w:t>
      </w:r>
    </w:p>
    <w:p w14:paraId="610CC544" w14:textId="5F6D2FC8" w:rsidR="00A367A0" w:rsidRPr="006C4A59" w:rsidRDefault="000F6DB1" w:rsidP="00F651D2">
      <w:pPr>
        <w:pStyle w:val="ListParagraph"/>
        <w:rPr>
          <w:sz w:val="32"/>
        </w:rPr>
      </w:pPr>
      <w:r>
        <w:rPr>
          <w:noProof/>
          <w:sz w:val="32"/>
          <w:lang w:val="en-US" w:eastAsia="zh-TW"/>
        </w:rPr>
        <mc:AlternateContent>
          <mc:Choice Requires="wps">
            <w:drawing>
              <wp:anchor distT="0" distB="0" distL="114300" distR="114300" simplePos="0" relativeHeight="251662336" behindDoc="0" locked="0" layoutInCell="1" allowOverlap="1" wp14:anchorId="499850FD" wp14:editId="109A3E99">
                <wp:simplePos x="0" y="0"/>
                <wp:positionH relativeFrom="column">
                  <wp:posOffset>704851</wp:posOffset>
                </wp:positionH>
                <wp:positionV relativeFrom="paragraph">
                  <wp:posOffset>855980</wp:posOffset>
                </wp:positionV>
                <wp:extent cx="546100" cy="965200"/>
                <wp:effectExtent l="25400" t="25400" r="0" b="50800"/>
                <wp:wrapNone/>
                <wp:docPr id="8" name="Straight Connector 8"/>
                <wp:cNvGraphicFramePr/>
                <a:graphic xmlns:a="http://schemas.openxmlformats.org/drawingml/2006/main">
                  <a:graphicData uri="http://schemas.microsoft.com/office/word/2010/wordprocessingShape">
                    <wps:wsp>
                      <wps:cNvCnPr/>
                      <wps:spPr>
                        <a:xfrm>
                          <a:off x="0" y="0"/>
                          <a:ext cx="546100" cy="9652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67.4pt" to="98.5pt,14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" strokecolor="#4472c4 [3204]" strokeweight="7pt">
                <v:stroke startarrow="block" joinstyle="miter"/>
              </v:line>
            </w:pict>
          </mc:Fallback>
        </mc:AlternateContent>
      </w:r>
      <w:r w:rsidR="00F651D2">
        <w:rPr>
          <w:rFonts w:hint="eastAsia"/>
          <w:sz w:val="32"/>
          <w:lang w:eastAsia="zh-TW"/>
        </w:rPr>
        <w:tab/>
      </w:r>
      <w:r w:rsidR="00A367A0">
        <w:rPr>
          <w:sz w:val="32"/>
        </w:rPr>
        <w:t xml:space="preserve">This is Top Trumps based on the Kings and Queens of England. </w:t>
      </w:r>
      <w:r w:rsidR="00A367A0">
        <w:rPr>
          <w:sz w:val="32"/>
        </w:rPr>
        <w:br/>
      </w:r>
      <w:r w:rsidR="006D0B5A">
        <w:rPr>
          <w:sz w:val="32"/>
        </w:rPr>
        <w:t xml:space="preserve">Click the </w:t>
      </w:r>
      <w:r w:rsidR="006D0B5A" w:rsidRPr="006D0B5A">
        <w:rPr>
          <w:b/>
          <w:sz w:val="32"/>
        </w:rPr>
        <w:t>full-screen button</w:t>
      </w:r>
      <w:r w:rsidR="006D0B5A">
        <w:rPr>
          <w:sz w:val="32"/>
        </w:rPr>
        <w:t xml:space="preserve">. </w:t>
      </w:r>
      <w:r w:rsidR="006D0B5A">
        <w:rPr>
          <w:sz w:val="32"/>
        </w:rPr>
        <w:br/>
      </w:r>
      <w:r w:rsidR="006C4A59" w:rsidRPr="006C4A59">
        <w:rPr>
          <w:noProof/>
          <w:sz w:val="32"/>
          <w:lang w:val="en-US" w:eastAsia="zh-TW"/>
        </w:rPr>
        <w:drawing>
          <wp:inline distT="0" distB="0" distL="0" distR="0" wp14:anchorId="6F18CCF2" wp14:editId="3C6997D6">
            <wp:extent cx="5722620" cy="1511300"/>
            <wp:effectExtent l="12700" t="12700" r="1778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b="52405"/>
                    <a:stretch/>
                  </pic:blipFill>
                  <pic:spPr bwMode="auto">
                    <a:xfrm>
                      <a:off x="0" y="0"/>
                      <a:ext cx="5724144" cy="151170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sz w:val="32"/>
        </w:rPr>
        <w:t xml:space="preserve"> </w:t>
      </w:r>
      <w:r w:rsidR="00EF5F6C" w:rsidRPr="00536743">
        <w:rPr>
          <w:sz w:val="32"/>
        </w:rPr>
        <w:t xml:space="preserve"> </w:t>
      </w:r>
      <w:r w:rsidR="00E92DEB">
        <w:rPr>
          <w:sz w:val="32"/>
        </w:rPr>
        <w:br/>
      </w:r>
      <w:r w:rsidR="00EF5F6C" w:rsidRPr="00536743">
        <w:rPr>
          <w:sz w:val="32"/>
        </w:rPr>
        <w:br/>
      </w:r>
    </w:p>
    <w:p w14:paraId="7ACF0064" w14:textId="3B720554" w:rsidR="00F651D2" w:rsidRDefault="00296B89" w:rsidP="006C4A59">
      <w:pPr>
        <w:pStyle w:val="ListParagraph"/>
        <w:numPr>
          <w:ilvl w:val="0"/>
          <w:numId w:val="1"/>
        </w:numPr>
        <w:rPr>
          <w:sz w:val="32"/>
        </w:rPr>
      </w:pPr>
      <w:r>
        <w:rPr>
          <w:rFonts w:hint="eastAsia"/>
          <w:sz w:val="32"/>
        </w:rPr>
        <w:t>點擊綠旗</w:t>
      </w:r>
      <w:r w:rsidR="00955229">
        <w:rPr>
          <w:rFonts w:hint="eastAsia"/>
          <w:sz w:val="32"/>
        </w:rPr>
        <w:t>，開始遊戲</w:t>
      </w:r>
    </w:p>
    <w:p w14:paraId="204343AE" w14:textId="364EDEEF" w:rsidR="00955229" w:rsidRDefault="00955229" w:rsidP="00955229">
      <w:pPr>
        <w:pStyle w:val="ListParagraph"/>
        <w:ind w:left="1440"/>
        <w:rPr>
          <w:sz w:val="32"/>
          <w:lang w:eastAsia="zh-TW"/>
        </w:rPr>
      </w:pPr>
      <w:r>
        <w:rPr>
          <w:rFonts w:hint="eastAsia"/>
          <w:sz w:val="32"/>
          <w:lang w:eastAsia="zh-TW"/>
        </w:rPr>
        <w:t>螢幕上半部是你，下半部則是電腦</w:t>
      </w:r>
    </w:p>
    <w:p w14:paraId="0ACB50AB" w14:textId="10E3EDAD" w:rsidR="00955229" w:rsidRDefault="00955229" w:rsidP="00955229">
      <w:pPr>
        <w:pStyle w:val="ListParagraph"/>
        <w:ind w:left="1440"/>
        <w:rPr>
          <w:sz w:val="32"/>
          <w:lang w:eastAsia="zh-TW"/>
        </w:rPr>
      </w:pPr>
      <w:r>
        <w:rPr>
          <w:rFonts w:hint="eastAsia"/>
          <w:sz w:val="32"/>
          <w:lang w:eastAsia="zh-TW"/>
        </w:rPr>
        <w:t>當你點擊綠旗時，你還看不到電腦的牌，每個欄位都是問號</w:t>
      </w:r>
      <w:r w:rsidR="003F72D4">
        <w:rPr>
          <w:rFonts w:hint="eastAsia"/>
          <w:sz w:val="32"/>
          <w:lang w:eastAsia="zh-TW"/>
        </w:rPr>
        <w:t>。</w:t>
      </w:r>
    </w:p>
    <w:p w14:paraId="009C3C40" w14:textId="7736EB0B" w:rsidR="003F72D4" w:rsidRDefault="003F72D4" w:rsidP="00955229">
      <w:pPr>
        <w:pStyle w:val="ListParagraph"/>
        <w:ind w:left="1440"/>
        <w:rPr>
          <w:sz w:val="32"/>
          <w:lang w:eastAsia="zh-TW"/>
        </w:rPr>
      </w:pPr>
      <w:r>
        <w:rPr>
          <w:rFonts w:hint="eastAsia"/>
          <w:sz w:val="32"/>
          <w:lang w:eastAsia="zh-TW"/>
        </w:rPr>
        <w:t>決定好要的欄位後點選</w:t>
      </w:r>
      <w:r w:rsidRPr="003F72D4">
        <w:rPr>
          <w:rFonts w:hint="eastAsia"/>
          <w:b/>
          <w:sz w:val="32"/>
          <w:lang w:eastAsia="zh-TW"/>
        </w:rPr>
        <w:t>欄位旁邊的紫色按鈕</w:t>
      </w:r>
      <w:r>
        <w:rPr>
          <w:rFonts w:hint="eastAsia"/>
          <w:sz w:val="32"/>
          <w:lang w:eastAsia="zh-TW"/>
        </w:rPr>
        <w:t>，</w:t>
      </w:r>
    </w:p>
    <w:p w14:paraId="4899FDE4" w14:textId="77777777" w:rsidR="003F72D4" w:rsidRDefault="003F72D4" w:rsidP="00955229">
      <w:pPr>
        <w:pStyle w:val="ListParagraph"/>
        <w:ind w:left="1440"/>
        <w:rPr>
          <w:sz w:val="32"/>
          <w:lang w:eastAsia="zh-TW"/>
        </w:rPr>
      </w:pPr>
      <w:r>
        <w:rPr>
          <w:rFonts w:hint="eastAsia"/>
          <w:sz w:val="32"/>
          <w:lang w:eastAsia="zh-TW"/>
        </w:rPr>
        <w:t>按下按鈕後，電腦的卡牌才會出現，勝負也會出現，</w:t>
      </w:r>
    </w:p>
    <w:p w14:paraId="1321AFE3" w14:textId="6294A9FE" w:rsidR="003F72D4" w:rsidRDefault="003F72D4" w:rsidP="00955229">
      <w:pPr>
        <w:pStyle w:val="ListParagraph"/>
        <w:ind w:left="1440"/>
        <w:rPr>
          <w:sz w:val="32"/>
          <w:lang w:eastAsia="zh-TW"/>
        </w:rPr>
      </w:pPr>
      <w:r>
        <w:rPr>
          <w:rFonts w:hint="eastAsia"/>
          <w:sz w:val="32"/>
          <w:lang w:eastAsia="zh-TW"/>
        </w:rPr>
        <w:t>右下方的計分板會即時更新</w:t>
      </w:r>
      <w:r w:rsidR="003D0019">
        <w:rPr>
          <w:rFonts w:hint="eastAsia"/>
          <w:sz w:val="32"/>
          <w:lang w:eastAsia="zh-TW"/>
        </w:rPr>
        <w:t>。</w:t>
      </w:r>
    </w:p>
    <w:p w14:paraId="7C4A5D6C" w14:textId="291FC09B" w:rsidR="003D0019" w:rsidRPr="003D0019" w:rsidRDefault="003D0019" w:rsidP="00955229">
      <w:pPr>
        <w:pStyle w:val="ListParagraph"/>
        <w:ind w:left="1440"/>
        <w:rPr>
          <w:sz w:val="32"/>
          <w:lang w:val="en-US" w:eastAsia="zh-TW"/>
        </w:rPr>
      </w:pPr>
      <w:r>
        <w:rPr>
          <w:rFonts w:hint="eastAsia"/>
          <w:sz w:val="32"/>
          <w:lang w:eastAsia="zh-TW"/>
        </w:rPr>
        <w:t>點擊綠色</w:t>
      </w:r>
      <w:r>
        <w:rPr>
          <w:sz w:val="32"/>
          <w:lang w:val="en-US" w:eastAsia="zh-TW"/>
        </w:rPr>
        <w:t>Next</w:t>
      </w:r>
      <w:r>
        <w:rPr>
          <w:rFonts w:hint="eastAsia"/>
          <w:sz w:val="32"/>
          <w:lang w:val="en-US" w:eastAsia="zh-TW"/>
        </w:rPr>
        <w:t>按鈕開啟下一局。如果你贏了或平手，則下一局還是你選擇，</w:t>
      </w:r>
      <w:r w:rsidRPr="003D0019">
        <w:rPr>
          <w:rFonts w:hint="eastAsia"/>
          <w:b/>
          <w:sz w:val="32"/>
          <w:lang w:val="en-US" w:eastAsia="zh-TW"/>
        </w:rPr>
        <w:t>如果你這局輸了，下局會改由電腦選要比的欄位</w:t>
      </w:r>
      <w:r>
        <w:rPr>
          <w:rFonts w:hint="eastAsia"/>
          <w:sz w:val="32"/>
          <w:lang w:val="en-US" w:eastAsia="zh-TW"/>
        </w:rPr>
        <w:t>。</w:t>
      </w:r>
    </w:p>
    <w:p w14:paraId="37F91E8D" w14:textId="724EFC61" w:rsidR="000F6DB1" w:rsidRPr="006C4A59" w:rsidRDefault="00E92DEB" w:rsidP="00F651D2">
      <w:pPr>
        <w:pStyle w:val="ListParagraph"/>
        <w:rPr>
          <w:sz w:val="32"/>
        </w:rPr>
      </w:pPr>
      <w:r w:rsidRPr="006C4A59">
        <w:rPr>
          <w:noProof/>
          <w:sz w:val="32"/>
          <w:lang w:val="en-US" w:eastAsia="zh-TW"/>
        </w:rPr>
        <w:lastRenderedPageBreak/>
        <w:drawing>
          <wp:anchor distT="0" distB="0" distL="114300" distR="114300" simplePos="0" relativeHeight="251681792" behindDoc="0" locked="0" layoutInCell="1" allowOverlap="1" wp14:anchorId="61169453" wp14:editId="01FDFFF0">
            <wp:simplePos x="0" y="0"/>
            <wp:positionH relativeFrom="column">
              <wp:posOffset>3638550</wp:posOffset>
            </wp:positionH>
            <wp:positionV relativeFrom="paragraph">
              <wp:posOffset>116840</wp:posOffset>
            </wp:positionV>
            <wp:extent cx="2743291" cy="2167200"/>
            <wp:effectExtent l="12700" t="12700" r="12700" b="17780"/>
            <wp:wrapTight wrapText="left">
              <wp:wrapPolygon edited="0">
                <wp:start x="-100" y="-127"/>
                <wp:lineTo x="-100" y="21651"/>
                <wp:lineTo x="21600" y="21651"/>
                <wp:lineTo x="21600" y="-127"/>
                <wp:lineTo x="-100" y="-127"/>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extLst>
                        <a:ext uri="{28A0092B-C50C-407E-A947-70E740481C1C}">
                          <a14:useLocalDpi xmlns:a14="http://schemas.microsoft.com/office/drawing/2010/main" val="0"/>
                        </a:ext>
                      </a:extLst>
                    </a:blip>
                    <a:stretch>
                      <a:fillRect/>
                    </a:stretch>
                  </pic:blipFill>
                  <pic:spPr>
                    <a:xfrm>
                      <a:off x="0" y="0"/>
                      <a:ext cx="2743291" cy="2167200"/>
                    </a:xfrm>
                    <a:prstGeom prst="rect">
                      <a:avLst/>
                    </a:prstGeom>
                    <a:ln w="9525" cap="flat" cmpd="sng" algn="ctr">
                      <a:solidFill>
                        <a:srgbClr val="4472C4"/>
                      </a:solidFill>
                      <a:prstDash val="solid"/>
                      <a:round/>
                      <a:headEnd type="none" w="med" len="med"/>
                      <a:tailEnd type="none" w="med" len="med"/>
                    </a:ln>
                  </pic:spPr>
                </pic:pic>
              </a:graphicData>
            </a:graphic>
            <wp14:sizeRelH relativeFrom="margin">
              <wp14:pctWidth>0</wp14:pctWidth>
            </wp14:sizeRelH>
            <wp14:sizeRelV relativeFrom="margin">
              <wp14:pctHeight>0</wp14:pctHeight>
            </wp14:sizeRelV>
          </wp:anchor>
        </w:drawing>
      </w:r>
      <w:r w:rsidR="00F651D2">
        <w:rPr>
          <w:rFonts w:hint="eastAsia"/>
          <w:sz w:val="32"/>
          <w:lang w:eastAsia="zh-TW"/>
        </w:rPr>
        <w:tab/>
      </w:r>
      <w:r w:rsidR="00A367A0">
        <w:rPr>
          <w:sz w:val="32"/>
        </w:rPr>
        <w:t xml:space="preserve">Click the </w:t>
      </w:r>
      <w:r w:rsidR="00A367A0">
        <w:rPr>
          <w:b/>
          <w:sz w:val="32"/>
        </w:rPr>
        <w:t xml:space="preserve">green flag </w:t>
      </w:r>
      <w:r w:rsidR="00A367A0">
        <w:rPr>
          <w:sz w:val="32"/>
        </w:rPr>
        <w:t>to start</w:t>
      </w:r>
      <w:r w:rsidR="00EF5F6C" w:rsidRPr="00536743">
        <w:rPr>
          <w:sz w:val="32"/>
        </w:rPr>
        <w:t xml:space="preserve"> </w:t>
      </w:r>
      <w:r w:rsidR="006C4A59">
        <w:rPr>
          <w:sz w:val="32"/>
        </w:rPr>
        <w:br/>
      </w:r>
      <w:r w:rsidR="00A367A0" w:rsidRPr="006C4A59">
        <w:rPr>
          <w:sz w:val="32"/>
        </w:rPr>
        <w:t xml:space="preserve">The top half of the screen is you. </w:t>
      </w:r>
      <w:r w:rsidR="006C4A59">
        <w:rPr>
          <w:sz w:val="32"/>
        </w:rPr>
        <w:br/>
      </w:r>
      <w:r w:rsidR="006C4A59">
        <w:rPr>
          <w:sz w:val="32"/>
        </w:rPr>
        <w:br/>
      </w:r>
      <w:r w:rsidR="00A367A0" w:rsidRPr="006C4A59">
        <w:rPr>
          <w:sz w:val="32"/>
        </w:rPr>
        <w:t>The bottom half is the computer.</w:t>
      </w:r>
      <w:r w:rsidR="006D0B5A" w:rsidRPr="006C4A59">
        <w:rPr>
          <w:sz w:val="32"/>
        </w:rPr>
        <w:br/>
      </w:r>
      <w:r w:rsidR="000F6DB1" w:rsidRPr="006C4A59">
        <w:rPr>
          <w:sz w:val="32"/>
        </w:rPr>
        <w:t xml:space="preserve"> </w:t>
      </w:r>
      <w:r w:rsidR="006C4A59">
        <w:rPr>
          <w:sz w:val="28"/>
        </w:rPr>
        <w:br/>
      </w:r>
      <w:r w:rsidR="006D0B5A" w:rsidRPr="006C4A59">
        <w:rPr>
          <w:sz w:val="28"/>
        </w:rPr>
        <w:t>When you click the Green Flag to start, you ca</w:t>
      </w:r>
      <w:r w:rsidR="001F32BC" w:rsidRPr="006C4A59">
        <w:rPr>
          <w:sz w:val="28"/>
        </w:rPr>
        <w:t>n’t see the computer’s card yet.</w:t>
      </w:r>
      <w:r w:rsidR="006D0B5A" w:rsidRPr="006C4A59">
        <w:rPr>
          <w:sz w:val="28"/>
        </w:rPr>
        <w:t xml:space="preserve"> </w:t>
      </w:r>
      <w:r w:rsidR="006C4A59">
        <w:rPr>
          <w:sz w:val="28"/>
        </w:rPr>
        <w:br/>
      </w:r>
      <w:r w:rsidR="006C4A59">
        <w:rPr>
          <w:sz w:val="28"/>
        </w:rPr>
        <w:br/>
      </w:r>
      <w:r w:rsidR="001F32BC" w:rsidRPr="006C4A59">
        <w:rPr>
          <w:sz w:val="28"/>
        </w:rPr>
        <w:t>I</w:t>
      </w:r>
      <w:r w:rsidR="006D0B5A" w:rsidRPr="006C4A59">
        <w:rPr>
          <w:sz w:val="28"/>
        </w:rPr>
        <w:t xml:space="preserve">t’s all just question marks. </w:t>
      </w:r>
      <w:r w:rsidR="006D0B5A" w:rsidRPr="006C4A59">
        <w:rPr>
          <w:sz w:val="28"/>
        </w:rPr>
        <w:br/>
      </w:r>
      <w:r w:rsidR="00A367A0" w:rsidRPr="006C4A59">
        <w:rPr>
          <w:sz w:val="28"/>
        </w:rPr>
        <w:br/>
        <w:t>Choose a</w:t>
      </w:r>
      <w:r w:rsidR="006C4A59">
        <w:rPr>
          <w:sz w:val="28"/>
        </w:rPr>
        <w:t xml:space="preserve"> value from your king or queen by </w:t>
      </w:r>
      <w:r w:rsidR="006C4A59" w:rsidRPr="006C4A59">
        <w:rPr>
          <w:b/>
          <w:sz w:val="28"/>
        </w:rPr>
        <w:t>clicking the purple button next to it</w:t>
      </w:r>
      <w:r w:rsidR="006D0B5A" w:rsidRPr="006C4A59">
        <w:rPr>
          <w:sz w:val="28"/>
        </w:rPr>
        <w:br/>
      </w:r>
      <w:r w:rsidR="00A367A0" w:rsidRPr="006C4A59">
        <w:rPr>
          <w:sz w:val="28"/>
        </w:rPr>
        <w:br/>
      </w:r>
      <w:r>
        <w:rPr>
          <w:sz w:val="28"/>
        </w:rPr>
        <w:t>When you choose</w:t>
      </w:r>
      <w:r w:rsidR="00A367A0" w:rsidRPr="006C4A59">
        <w:rPr>
          <w:sz w:val="28"/>
        </w:rPr>
        <w:t>, the computer card is revealed</w:t>
      </w:r>
      <w:r w:rsidR="0064191D">
        <w:rPr>
          <w:sz w:val="28"/>
        </w:rPr>
        <w:t>, and you see if you w</w:t>
      </w:r>
      <w:r>
        <w:rPr>
          <w:sz w:val="28"/>
        </w:rPr>
        <w:t>o</w:t>
      </w:r>
      <w:r w:rsidR="0064191D">
        <w:rPr>
          <w:sz w:val="28"/>
        </w:rPr>
        <w:t>n or lost</w:t>
      </w:r>
      <w:r w:rsidR="00A367A0" w:rsidRPr="006C4A59">
        <w:rPr>
          <w:sz w:val="28"/>
        </w:rPr>
        <w:t xml:space="preserve">. </w:t>
      </w:r>
      <w:r w:rsidR="00A367A0" w:rsidRPr="006C4A59">
        <w:rPr>
          <w:sz w:val="28"/>
        </w:rPr>
        <w:br/>
      </w:r>
      <w:r w:rsidR="00A367A0" w:rsidRPr="006C4A59">
        <w:rPr>
          <w:sz w:val="28"/>
        </w:rPr>
        <w:br/>
        <w:t xml:space="preserve">The score in the bottom right corner is updated. </w:t>
      </w:r>
      <w:r w:rsidR="00A367A0" w:rsidRPr="006C4A59">
        <w:rPr>
          <w:sz w:val="28"/>
        </w:rPr>
        <w:br/>
      </w:r>
      <w:r w:rsidR="00A367A0" w:rsidRPr="006C4A59">
        <w:rPr>
          <w:sz w:val="28"/>
        </w:rPr>
        <w:br/>
        <w:t>Click on the green Next button to move onto the next card and play again.</w:t>
      </w:r>
      <w:r w:rsidR="00A367A0" w:rsidRPr="006C4A59">
        <w:rPr>
          <w:sz w:val="28"/>
        </w:rPr>
        <w:br/>
      </w:r>
      <w:r w:rsidR="0064191D">
        <w:rPr>
          <w:b/>
          <w:sz w:val="28"/>
        </w:rPr>
        <w:br/>
      </w:r>
      <w:r w:rsidR="0064191D" w:rsidRPr="0064191D">
        <w:rPr>
          <w:sz w:val="28"/>
        </w:rPr>
        <w:t xml:space="preserve">If you win or </w:t>
      </w:r>
      <w:r w:rsidR="0064191D">
        <w:rPr>
          <w:sz w:val="28"/>
        </w:rPr>
        <w:t>tie</w:t>
      </w:r>
      <w:r w:rsidR="0064191D" w:rsidRPr="0064191D">
        <w:rPr>
          <w:sz w:val="28"/>
        </w:rPr>
        <w:t xml:space="preserve">, it’s your turn again. </w:t>
      </w:r>
      <w:r w:rsidR="0064191D" w:rsidRPr="0064191D">
        <w:rPr>
          <w:sz w:val="28"/>
        </w:rPr>
        <w:br/>
      </w:r>
      <w:r w:rsidR="00A367A0" w:rsidRPr="006C4A59">
        <w:rPr>
          <w:b/>
          <w:sz w:val="28"/>
        </w:rPr>
        <w:t xml:space="preserve">If you lose, the computer </w:t>
      </w:r>
      <w:r w:rsidR="00C12AB0" w:rsidRPr="006C4A59">
        <w:rPr>
          <w:b/>
          <w:sz w:val="28"/>
        </w:rPr>
        <w:t xml:space="preserve">will </w:t>
      </w:r>
      <w:r w:rsidR="00A367A0" w:rsidRPr="006C4A59">
        <w:rPr>
          <w:b/>
          <w:sz w:val="28"/>
        </w:rPr>
        <w:t xml:space="preserve">get to choose the </w:t>
      </w:r>
      <w:r w:rsidR="00C12AB0" w:rsidRPr="006C4A59">
        <w:rPr>
          <w:b/>
          <w:sz w:val="28"/>
        </w:rPr>
        <w:t xml:space="preserve">next </w:t>
      </w:r>
      <w:r w:rsidR="00A367A0" w:rsidRPr="006C4A59">
        <w:rPr>
          <w:b/>
          <w:sz w:val="28"/>
        </w:rPr>
        <w:t>value instead.</w:t>
      </w:r>
      <w:r w:rsidR="007B69B8" w:rsidRPr="006C4A59">
        <w:rPr>
          <w:b/>
          <w:sz w:val="28"/>
        </w:rPr>
        <w:br/>
      </w:r>
    </w:p>
    <w:p w14:paraId="2AB4EA44" w14:textId="77777777" w:rsidR="000F6DB1" w:rsidRPr="000F6DB1" w:rsidRDefault="000F6DB1" w:rsidP="000F6DB1">
      <w:pPr>
        <w:rPr>
          <w:sz w:val="32"/>
        </w:rPr>
      </w:pPr>
    </w:p>
    <w:p w14:paraId="5B34FF69" w14:textId="144ABCDD" w:rsidR="00F651D2" w:rsidRDefault="00045EAB" w:rsidP="00AD680D">
      <w:pPr>
        <w:pStyle w:val="ListParagraph"/>
        <w:numPr>
          <w:ilvl w:val="0"/>
          <w:numId w:val="1"/>
        </w:numPr>
        <w:rPr>
          <w:sz w:val="32"/>
        </w:rPr>
      </w:pPr>
      <w:r>
        <w:rPr>
          <w:rFonts w:hint="eastAsia"/>
          <w:sz w:val="32"/>
        </w:rPr>
        <w:t>多玩幾輪</w:t>
      </w:r>
    </w:p>
    <w:p w14:paraId="123C3704" w14:textId="5CAAA4E2" w:rsidR="00045EAB" w:rsidRPr="00045EAB" w:rsidRDefault="00045EAB" w:rsidP="00045EAB">
      <w:pPr>
        <w:pStyle w:val="ListParagraph"/>
        <w:ind w:left="1440"/>
        <w:rPr>
          <w:i/>
          <w:sz w:val="32"/>
          <w:lang w:eastAsia="zh-TW"/>
        </w:rPr>
      </w:pPr>
      <w:r>
        <w:rPr>
          <w:rFonts w:hint="eastAsia"/>
          <w:i/>
          <w:sz w:val="32"/>
          <w:lang w:eastAsia="zh-TW"/>
        </w:rPr>
        <w:t>試著找出電腦是如何選擇要比較的欄位的，當你發現原因後跳至下一步驟</w:t>
      </w:r>
    </w:p>
    <w:p w14:paraId="5D0F840B" w14:textId="23D152D7" w:rsidR="00AD680D" w:rsidRPr="00DE2D22" w:rsidRDefault="00A367A0" w:rsidP="00F651D2">
      <w:pPr>
        <w:pStyle w:val="ListParagraph"/>
        <w:ind w:firstLine="720"/>
        <w:rPr>
          <w:sz w:val="32"/>
        </w:rPr>
      </w:pPr>
      <w:r>
        <w:rPr>
          <w:sz w:val="32"/>
        </w:rPr>
        <w:t>Play a few rounds of the game against the computer</w:t>
      </w:r>
      <w:r w:rsidR="00AD680D" w:rsidRPr="00DE2D22">
        <w:rPr>
          <w:sz w:val="32"/>
        </w:rPr>
        <w:t>.</w:t>
      </w:r>
      <w:r w:rsidR="00CC6DC8" w:rsidRPr="00DE2D22">
        <w:rPr>
          <w:sz w:val="32"/>
        </w:rPr>
        <w:br/>
      </w:r>
      <w:r>
        <w:rPr>
          <w:i/>
          <w:sz w:val="32"/>
        </w:rPr>
        <w:t>Try to work out how the computer is choosing values to play</w:t>
      </w:r>
      <w:r w:rsidR="005F58CA">
        <w:rPr>
          <w:i/>
          <w:sz w:val="32"/>
        </w:rPr>
        <w:t xml:space="preserve">. </w:t>
      </w:r>
      <w:r w:rsidR="005F58CA">
        <w:rPr>
          <w:i/>
          <w:sz w:val="32"/>
        </w:rPr>
        <w:br/>
        <w:t>When you think you’ve worked out how the computer is playing, move onto the next step.</w:t>
      </w:r>
      <w:r w:rsidR="00DE2D22">
        <w:rPr>
          <w:i/>
          <w:sz w:val="32"/>
        </w:rPr>
        <w:br/>
      </w:r>
    </w:p>
    <w:p w14:paraId="1B3747D2" w14:textId="76EE8766" w:rsidR="00F651D2" w:rsidRDefault="001F6133" w:rsidP="001E5AF5">
      <w:pPr>
        <w:pStyle w:val="ListParagraph"/>
        <w:numPr>
          <w:ilvl w:val="0"/>
          <w:numId w:val="1"/>
        </w:numPr>
        <w:rPr>
          <w:sz w:val="32"/>
          <w:lang w:eastAsia="zh-TW"/>
        </w:rPr>
      </w:pPr>
      <w:r>
        <w:rPr>
          <w:rFonts w:hint="eastAsia"/>
          <w:sz w:val="32"/>
          <w:lang w:eastAsia="zh-TW"/>
        </w:rPr>
        <w:t>回到正常大小的頁面，點選『舞台』</w:t>
      </w:r>
    </w:p>
    <w:p w14:paraId="118B95E2" w14:textId="32CB139D" w:rsidR="001E5AF5" w:rsidRDefault="00DE2D22" w:rsidP="00F651D2">
      <w:pPr>
        <w:pStyle w:val="ListParagraph"/>
        <w:rPr>
          <w:sz w:val="32"/>
        </w:rPr>
      </w:pPr>
      <w:r>
        <w:rPr>
          <w:noProof/>
          <w:sz w:val="32"/>
          <w:lang w:val="en-US" w:eastAsia="zh-TW"/>
        </w:rPr>
        <mc:AlternateContent>
          <mc:Choice Requires="wps">
            <w:drawing>
              <wp:anchor distT="0" distB="0" distL="114300" distR="114300" simplePos="0" relativeHeight="251664384" behindDoc="0" locked="0" layoutInCell="1" allowOverlap="1" wp14:anchorId="382774E4" wp14:editId="243D46ED">
                <wp:simplePos x="0" y="0"/>
                <wp:positionH relativeFrom="column">
                  <wp:posOffset>718820</wp:posOffset>
                </wp:positionH>
                <wp:positionV relativeFrom="paragraph">
                  <wp:posOffset>2971800</wp:posOffset>
                </wp:positionV>
                <wp:extent cx="4043387" cy="111565"/>
                <wp:effectExtent l="50800" t="101600" r="71755" b="193675"/>
                <wp:wrapNone/>
                <wp:docPr id="12" name="Straight Connector 12"/>
                <wp:cNvGraphicFramePr/>
                <a:graphic xmlns:a="http://schemas.openxmlformats.org/drawingml/2006/main">
                  <a:graphicData uri="http://schemas.microsoft.com/office/word/2010/wordprocessingShape">
                    <wps:wsp>
                      <wps:cNvCnPr/>
                      <wps:spPr>
                        <a:xfrm flipV="1">
                          <a:off x="0" y="0"/>
                          <a:ext cx="4043387" cy="11156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12"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6pt,234pt" to="375pt,24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" strokecolor="#4472c4 [3204]" strokeweight="7pt">
                <v:stroke startarrow="block" joinstyle="miter"/>
              </v:line>
            </w:pict>
          </mc:Fallback>
        </mc:AlternateContent>
      </w:r>
      <w:r w:rsidR="00F651D2">
        <w:rPr>
          <w:rFonts w:hint="eastAsia"/>
          <w:noProof/>
          <w:sz w:val="32"/>
          <w:lang w:eastAsia="zh-TW"/>
        </w:rPr>
        <w:tab/>
      </w:r>
      <w:r w:rsidR="005F58CA">
        <w:rPr>
          <w:noProof/>
          <w:sz w:val="32"/>
          <w:lang w:eastAsia="en-GB"/>
        </w:rPr>
        <w:t xml:space="preserve">Click on the </w:t>
      </w:r>
      <w:r w:rsidR="005F58CA">
        <w:rPr>
          <w:b/>
          <w:noProof/>
          <w:sz w:val="32"/>
          <w:lang w:eastAsia="en-GB"/>
        </w:rPr>
        <w:t xml:space="preserve">full-screen </w:t>
      </w:r>
      <w:r w:rsidR="005F58CA">
        <w:rPr>
          <w:noProof/>
          <w:sz w:val="32"/>
          <w:lang w:eastAsia="en-GB"/>
        </w:rPr>
        <w:t xml:space="preserve">button again to go back to normal view. </w:t>
      </w:r>
      <w:r w:rsidR="005F58CA">
        <w:rPr>
          <w:noProof/>
          <w:sz w:val="32"/>
          <w:lang w:eastAsia="en-GB"/>
        </w:rPr>
        <w:br/>
        <w:t xml:space="preserve">Then click on the </w:t>
      </w:r>
      <w:r w:rsidR="005F58CA">
        <w:rPr>
          <w:b/>
          <w:noProof/>
          <w:sz w:val="32"/>
          <w:lang w:eastAsia="en-GB"/>
        </w:rPr>
        <w:t>Stage</w:t>
      </w:r>
      <w:r w:rsidR="005F58CA">
        <w:rPr>
          <w:noProof/>
          <w:sz w:val="32"/>
          <w:lang w:eastAsia="en-GB"/>
        </w:rPr>
        <w:t xml:space="preserve"> </w:t>
      </w:r>
      <w:r w:rsidR="005F58CA">
        <w:rPr>
          <w:noProof/>
          <w:sz w:val="32"/>
          <w:lang w:eastAsia="en-GB"/>
        </w:rPr>
        <w:br/>
      </w:r>
      <w:r w:rsidR="005F58CA">
        <w:rPr>
          <w:i/>
          <w:noProof/>
          <w:sz w:val="32"/>
          <w:lang w:eastAsia="en-GB"/>
        </w:rPr>
        <w:lastRenderedPageBreak/>
        <w:t>This is the white rectangle above “Stage” shown with the arrow below.</w:t>
      </w:r>
      <w:r w:rsidR="005F58CA">
        <w:rPr>
          <w:i/>
          <w:noProof/>
          <w:sz w:val="32"/>
          <w:lang w:eastAsia="en-GB"/>
        </w:rPr>
        <w:br/>
      </w:r>
      <w:r w:rsidR="0064191D" w:rsidRPr="0064191D">
        <w:rPr>
          <w:noProof/>
          <w:sz w:val="32"/>
          <w:lang w:val="en-US" w:eastAsia="zh-TW"/>
        </w:rPr>
        <w:drawing>
          <wp:inline distT="0" distB="0" distL="0" distR="0" wp14:anchorId="5CE8B30B" wp14:editId="5E157A84">
            <wp:extent cx="5724144" cy="3121456"/>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4144" cy="3121456"/>
                    </a:xfrm>
                    <a:prstGeom prst="rect">
                      <a:avLst/>
                    </a:prstGeom>
                  </pic:spPr>
                </pic:pic>
              </a:graphicData>
            </a:graphic>
          </wp:inline>
        </w:drawing>
      </w:r>
    </w:p>
    <w:p w14:paraId="2B38D46A" w14:textId="77777777" w:rsidR="00A13F48" w:rsidRPr="00A13F48" w:rsidRDefault="00A13F48" w:rsidP="00A13F48">
      <w:pPr>
        <w:rPr>
          <w:sz w:val="32"/>
        </w:rPr>
      </w:pPr>
    </w:p>
    <w:p w14:paraId="33BC3D16" w14:textId="0CB44FAB" w:rsidR="00F651D2" w:rsidRDefault="00C77F01" w:rsidP="000846C7">
      <w:pPr>
        <w:pStyle w:val="ListParagraph"/>
        <w:numPr>
          <w:ilvl w:val="0"/>
          <w:numId w:val="1"/>
        </w:numPr>
        <w:rPr>
          <w:sz w:val="32"/>
          <w:lang w:eastAsia="zh-TW"/>
        </w:rPr>
      </w:pPr>
      <w:r>
        <w:rPr>
          <w:rFonts w:hint="eastAsia"/>
          <w:sz w:val="32"/>
          <w:lang w:eastAsia="zh-TW"/>
        </w:rPr>
        <w:t>舞台的積木告訴我們電腦是怎麼挑的，</w:t>
      </w:r>
      <w:r w:rsidRPr="00C77F01">
        <w:rPr>
          <w:rFonts w:hint="eastAsia"/>
          <w:b/>
          <w:sz w:val="32"/>
          <w:lang w:eastAsia="zh-TW"/>
        </w:rPr>
        <w:t>電腦永遠都選擇</w:t>
      </w:r>
      <w:r w:rsidRPr="00C77F01">
        <w:rPr>
          <w:b/>
          <w:sz w:val="32"/>
          <w:lang w:val="en-US" w:eastAsia="zh-TW"/>
        </w:rPr>
        <w:t>”reign”</w:t>
      </w:r>
      <w:r>
        <w:rPr>
          <w:rFonts w:hint="eastAsia"/>
          <w:sz w:val="32"/>
          <w:lang w:val="en-US" w:eastAsia="zh-TW"/>
        </w:rPr>
        <w:t>，你答對了嗎？</w:t>
      </w:r>
    </w:p>
    <w:p w14:paraId="5B01141D" w14:textId="6EE10E66" w:rsidR="00C7004A" w:rsidRPr="00C7004A" w:rsidRDefault="00C7004A" w:rsidP="00F651D2">
      <w:pPr>
        <w:pStyle w:val="ListParagraph"/>
        <w:ind w:firstLine="720"/>
        <w:rPr>
          <w:sz w:val="32"/>
        </w:rPr>
      </w:pPr>
      <w:r>
        <w:rPr>
          <w:sz w:val="32"/>
        </w:rPr>
        <w:t xml:space="preserve">The script on the </w:t>
      </w:r>
      <w:r>
        <w:rPr>
          <w:b/>
          <w:sz w:val="32"/>
        </w:rPr>
        <w:t>Stage</w:t>
      </w:r>
      <w:r>
        <w:rPr>
          <w:sz w:val="32"/>
        </w:rPr>
        <w:t xml:space="preserve"> shows how the c</w:t>
      </w:r>
      <w:r w:rsidR="0064191D">
        <w:rPr>
          <w:sz w:val="32"/>
        </w:rPr>
        <w:t>omputer has been coded</w:t>
      </w:r>
      <w:r w:rsidR="00F018FE">
        <w:rPr>
          <w:sz w:val="32"/>
        </w:rPr>
        <w:t>.</w:t>
      </w:r>
      <w:r>
        <w:rPr>
          <w:sz w:val="32"/>
        </w:rPr>
        <w:br/>
      </w:r>
      <w:r w:rsidRPr="00F018FE">
        <w:rPr>
          <w:b/>
          <w:sz w:val="32"/>
        </w:rPr>
        <w:t>The computer always picks “reign”.</w:t>
      </w:r>
      <w:r>
        <w:rPr>
          <w:sz w:val="32"/>
        </w:rPr>
        <w:t xml:space="preserve"> </w:t>
      </w:r>
      <w:r>
        <w:rPr>
          <w:sz w:val="32"/>
        </w:rPr>
        <w:br/>
      </w:r>
      <w:r>
        <w:rPr>
          <w:i/>
          <w:sz w:val="32"/>
        </w:rPr>
        <w:t>Did you get it right?</w:t>
      </w:r>
      <w:r w:rsidR="000846C7">
        <w:rPr>
          <w:i/>
          <w:sz w:val="32"/>
        </w:rPr>
        <w:br/>
      </w:r>
      <w:r w:rsidR="000846C7" w:rsidRPr="000846C7">
        <w:rPr>
          <w:noProof/>
          <w:sz w:val="32"/>
          <w:lang w:val="en-US" w:eastAsia="zh-TW"/>
        </w:rPr>
        <w:drawing>
          <wp:inline distT="0" distB="0" distL="0" distR="0" wp14:anchorId="4AF247BB" wp14:editId="506AE2E0">
            <wp:extent cx="4320000" cy="928696"/>
            <wp:effectExtent l="12700" t="12700" r="10795"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320000" cy="92869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999B017" w14:textId="77777777" w:rsidR="00C7004A" w:rsidRPr="00C7004A" w:rsidRDefault="00C7004A" w:rsidP="00C7004A">
      <w:pPr>
        <w:rPr>
          <w:i/>
          <w:sz w:val="32"/>
        </w:rPr>
      </w:pPr>
    </w:p>
    <w:p w14:paraId="578040AB" w14:textId="15DABEB9" w:rsidR="00F651D2" w:rsidRDefault="00E96FF7" w:rsidP="00C7004A">
      <w:pPr>
        <w:pStyle w:val="ListParagraph"/>
        <w:numPr>
          <w:ilvl w:val="0"/>
          <w:numId w:val="1"/>
        </w:numPr>
        <w:rPr>
          <w:sz w:val="32"/>
          <w:lang w:eastAsia="zh-TW"/>
        </w:rPr>
      </w:pPr>
      <w:r>
        <w:rPr>
          <w:rFonts w:hint="eastAsia"/>
          <w:sz w:val="32"/>
          <w:lang w:eastAsia="zh-TW"/>
        </w:rPr>
        <w:t>更新程式積木，讓電腦在每次輪到他的時候變成隨機選一個選項來比</w:t>
      </w:r>
    </w:p>
    <w:p w14:paraId="03D382CC" w14:textId="211F468B" w:rsidR="00E96FF7" w:rsidRPr="00E96FF7" w:rsidRDefault="00E96FF7" w:rsidP="00E96FF7">
      <w:pPr>
        <w:pStyle w:val="ListParagraph"/>
        <w:ind w:left="1440"/>
        <w:rPr>
          <w:i/>
          <w:sz w:val="32"/>
          <w:lang w:val="en-US" w:eastAsia="zh-TW"/>
        </w:rPr>
      </w:pPr>
      <w:r>
        <w:rPr>
          <w:rFonts w:hint="eastAsia"/>
          <w:i/>
          <w:sz w:val="32"/>
        </w:rPr>
        <w:t>從</w:t>
      </w:r>
      <w:r>
        <w:rPr>
          <w:i/>
          <w:sz w:val="32"/>
          <w:lang w:val="en-US"/>
        </w:rPr>
        <w:t>1(reign)</w:t>
      </w:r>
      <w:r>
        <w:rPr>
          <w:rFonts w:hint="eastAsia"/>
          <w:i/>
          <w:sz w:val="32"/>
          <w:lang w:val="en-US" w:eastAsia="zh-TW"/>
        </w:rPr>
        <w:t>到</w:t>
      </w:r>
      <w:r>
        <w:rPr>
          <w:i/>
          <w:sz w:val="32"/>
          <w:lang w:val="en-US" w:eastAsia="zh-TW"/>
        </w:rPr>
        <w:t>5(children)</w:t>
      </w:r>
      <w:r>
        <w:rPr>
          <w:rFonts w:hint="eastAsia"/>
          <w:i/>
          <w:sz w:val="32"/>
          <w:lang w:val="en-US" w:eastAsia="zh-TW"/>
        </w:rPr>
        <w:t>之間隨機挑選</w:t>
      </w:r>
    </w:p>
    <w:p w14:paraId="68BF6CAE" w14:textId="5202268F" w:rsidR="00C7004A" w:rsidRPr="000846C7" w:rsidRDefault="00C7004A" w:rsidP="00F651D2">
      <w:pPr>
        <w:pStyle w:val="ListParagraph"/>
        <w:ind w:firstLine="720"/>
        <w:rPr>
          <w:sz w:val="32"/>
        </w:rPr>
      </w:pPr>
      <w:r w:rsidRPr="000846C7">
        <w:rPr>
          <w:sz w:val="32"/>
        </w:rPr>
        <w:t xml:space="preserve">Change the script so that the computer chooses a value at random when it’s the computer’s turn. </w:t>
      </w:r>
      <w:r w:rsidRPr="000846C7">
        <w:rPr>
          <w:sz w:val="32"/>
        </w:rPr>
        <w:br/>
      </w:r>
      <w:r w:rsidRPr="000846C7">
        <w:rPr>
          <w:i/>
          <w:sz w:val="32"/>
        </w:rPr>
        <w:t xml:space="preserve">Choosing from 1 (reign) to 5 (children) at random. </w:t>
      </w:r>
      <w:r w:rsidRPr="000846C7">
        <w:rPr>
          <w:sz w:val="32"/>
        </w:rPr>
        <w:br/>
      </w:r>
      <w:r w:rsidRPr="00C7004A">
        <w:rPr>
          <w:i/>
          <w:noProof/>
          <w:sz w:val="32"/>
          <w:lang w:val="en-US" w:eastAsia="zh-TW"/>
        </w:rPr>
        <w:lastRenderedPageBreak/>
        <w:drawing>
          <wp:inline distT="0" distB="0" distL="0" distR="0" wp14:anchorId="27A2A130" wp14:editId="63B52530">
            <wp:extent cx="5722122" cy="1663700"/>
            <wp:effectExtent l="25400" t="25400" r="18415"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a:ext>
                      </a:extLst>
                    </a:blip>
                    <a:srcRect b="26979"/>
                    <a:stretch/>
                  </pic:blipFill>
                  <pic:spPr bwMode="auto">
                    <a:xfrm>
                      <a:off x="0" y="0"/>
                      <a:ext cx="5724144" cy="166428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0846C7">
        <w:rPr>
          <w:i/>
          <w:sz w:val="32"/>
        </w:rPr>
        <w:br/>
      </w:r>
    </w:p>
    <w:p w14:paraId="447F5D79" w14:textId="6BEBDE1C" w:rsidR="00A25CFB" w:rsidRPr="00A25CFB" w:rsidRDefault="00A25CFB" w:rsidP="00A25CFB">
      <w:pPr>
        <w:pStyle w:val="ListParagraph"/>
        <w:numPr>
          <w:ilvl w:val="0"/>
          <w:numId w:val="1"/>
        </w:numPr>
        <w:rPr>
          <w:sz w:val="32"/>
          <w:lang w:eastAsia="zh-TW"/>
        </w:rPr>
      </w:pPr>
      <w:r>
        <w:rPr>
          <w:rFonts w:hint="eastAsia"/>
          <w:sz w:val="32"/>
          <w:lang w:val="en-US" w:eastAsia="zh-TW"/>
        </w:rPr>
        <w:t>點擊綠旗，重置分數。重新再跟電腦比一次</w:t>
      </w:r>
    </w:p>
    <w:p w14:paraId="52B4D766" w14:textId="5E77DA26" w:rsidR="00A25CFB" w:rsidRPr="00A25CFB" w:rsidRDefault="00A25CFB" w:rsidP="00A25CFB">
      <w:pPr>
        <w:pStyle w:val="ListParagraph"/>
        <w:ind w:left="1440"/>
        <w:rPr>
          <w:i/>
          <w:sz w:val="32"/>
          <w:lang w:eastAsia="zh-TW"/>
        </w:rPr>
      </w:pPr>
      <w:r>
        <w:rPr>
          <w:rFonts w:hint="eastAsia"/>
          <w:i/>
          <w:sz w:val="32"/>
          <w:lang w:val="en-US" w:eastAsia="zh-TW"/>
        </w:rPr>
        <w:t>當某一方獲得</w:t>
      </w:r>
      <w:r>
        <w:rPr>
          <w:i/>
          <w:sz w:val="32"/>
          <w:lang w:val="en-US" w:eastAsia="zh-TW"/>
        </w:rPr>
        <w:t>10</w:t>
      </w:r>
      <w:r>
        <w:rPr>
          <w:rFonts w:hint="eastAsia"/>
          <w:i/>
          <w:sz w:val="32"/>
          <w:lang w:val="en-US" w:eastAsia="zh-TW"/>
        </w:rPr>
        <w:t>分時結束遊戲，你贏了嗎。還是電腦贏了？</w:t>
      </w:r>
    </w:p>
    <w:p w14:paraId="62272949" w14:textId="31CF060A" w:rsidR="00A13F48" w:rsidRPr="000846C7" w:rsidRDefault="00C7004A" w:rsidP="00F651D2">
      <w:pPr>
        <w:pStyle w:val="ListParagraph"/>
        <w:ind w:firstLine="720"/>
        <w:rPr>
          <w:sz w:val="32"/>
        </w:rPr>
      </w:pPr>
      <w:r>
        <w:rPr>
          <w:sz w:val="32"/>
          <w:lang w:eastAsia="zh-TW"/>
        </w:rPr>
        <w:t xml:space="preserve">Click the </w:t>
      </w:r>
      <w:r>
        <w:rPr>
          <w:b/>
          <w:sz w:val="32"/>
          <w:lang w:eastAsia="zh-TW"/>
        </w:rPr>
        <w:t>green flag</w:t>
      </w:r>
      <w:r>
        <w:rPr>
          <w:sz w:val="32"/>
          <w:lang w:eastAsia="zh-TW"/>
        </w:rPr>
        <w:t xml:space="preserve"> to reset the scores to 0. Go back </w:t>
      </w:r>
      <w:r w:rsidR="00D25E10">
        <w:rPr>
          <w:sz w:val="32"/>
          <w:lang w:eastAsia="zh-TW"/>
        </w:rPr>
        <w:t xml:space="preserve">to full-screen and play the game again. </w:t>
      </w:r>
      <w:r w:rsidR="00D25E10">
        <w:rPr>
          <w:sz w:val="32"/>
          <w:lang w:eastAsia="zh-TW"/>
        </w:rPr>
        <w:br/>
      </w:r>
      <w:r w:rsidR="00D25E10">
        <w:rPr>
          <w:i/>
          <w:sz w:val="32"/>
        </w:rPr>
        <w:t xml:space="preserve">Stop when either </w:t>
      </w:r>
      <w:r w:rsidR="008B5CB9">
        <w:rPr>
          <w:i/>
          <w:sz w:val="32"/>
        </w:rPr>
        <w:t>you or the computer</w:t>
      </w:r>
      <w:r w:rsidR="00D25E10">
        <w:rPr>
          <w:i/>
          <w:sz w:val="32"/>
        </w:rPr>
        <w:t xml:space="preserve"> reaches 10</w:t>
      </w:r>
      <w:r w:rsidR="008B5CB9">
        <w:rPr>
          <w:i/>
          <w:sz w:val="32"/>
        </w:rPr>
        <w:t xml:space="preserve"> points</w:t>
      </w:r>
      <w:r w:rsidR="0064191D">
        <w:rPr>
          <w:i/>
          <w:sz w:val="32"/>
        </w:rPr>
        <w:t xml:space="preserve">. </w:t>
      </w:r>
      <w:r w:rsidR="00D25E10">
        <w:rPr>
          <w:i/>
          <w:sz w:val="32"/>
        </w:rPr>
        <w:t>Who won?</w:t>
      </w:r>
      <w:r w:rsidR="00D25E10">
        <w:rPr>
          <w:i/>
          <w:sz w:val="32"/>
        </w:rPr>
        <w:br/>
      </w:r>
      <w:r w:rsidR="00EA5EB4" w:rsidRPr="000846C7">
        <w:rPr>
          <w:sz w:val="32"/>
        </w:rPr>
        <w:br/>
      </w:r>
    </w:p>
    <w:p w14:paraId="77BCE36B" w14:textId="77FF0A6B" w:rsidR="00B52729" w:rsidRDefault="00B52729"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到目前為止，你完成些什麼？</w:t>
      </w:r>
    </w:p>
    <w:p w14:paraId="559B100F" w14:textId="0B0EF432"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14953">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608F6310" w14:textId="4899B9A7" w:rsidR="00A24997" w:rsidRPr="00A24997" w:rsidRDefault="00A2499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r>
        <w:rPr>
          <w:rFonts w:ascii="Garamond" w:hAnsi="Garamond" w:hint="eastAsia"/>
          <w:sz w:val="36"/>
          <w:lang w:eastAsia="zh-TW"/>
        </w:rPr>
        <w:t>你設計了一個會玩</w:t>
      </w:r>
      <w:r>
        <w:rPr>
          <w:rFonts w:ascii="Garamond" w:hAnsi="Garamond"/>
          <w:sz w:val="36"/>
          <w:lang w:val="en-US" w:eastAsia="zh-TW"/>
        </w:rPr>
        <w:t>Top Trumps</w:t>
      </w:r>
      <w:r>
        <w:rPr>
          <w:rFonts w:ascii="Garamond" w:hAnsi="Garamond" w:hint="eastAsia"/>
          <w:sz w:val="36"/>
          <w:lang w:val="en-US" w:eastAsia="zh-TW"/>
        </w:rPr>
        <w:t>的機器，並給了他一個很簡單的策略：隨機選擇要比較的項目</w:t>
      </w:r>
    </w:p>
    <w:p w14:paraId="0756D0F2" w14:textId="77777777" w:rsidR="00A93853"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sidRPr="0066410F">
        <w:rPr>
          <w:rFonts w:ascii="Garamond" w:hAnsi="Garamond"/>
          <w:sz w:val="36"/>
        </w:rPr>
        <w:t xml:space="preserve">You’ve </w:t>
      </w:r>
      <w:r w:rsidR="00D25E10">
        <w:rPr>
          <w:rFonts w:ascii="Garamond" w:hAnsi="Garamond"/>
          <w:sz w:val="36"/>
        </w:rPr>
        <w:t>s</w:t>
      </w:r>
      <w:r w:rsidR="00EA5EB4">
        <w:rPr>
          <w:rFonts w:ascii="Garamond" w:hAnsi="Garamond"/>
          <w:sz w:val="36"/>
        </w:rPr>
        <w:t xml:space="preserve">et up a bot to play Top Trumps and given it a simple strategy: </w:t>
      </w:r>
      <w:r w:rsidR="00D25E10">
        <w:rPr>
          <w:rFonts w:ascii="Garamond" w:hAnsi="Garamond"/>
          <w:sz w:val="36"/>
        </w:rPr>
        <w:t xml:space="preserve">choose </w:t>
      </w:r>
      <w:r w:rsidR="00FB43E6">
        <w:rPr>
          <w:rFonts w:ascii="Garamond" w:hAnsi="Garamond"/>
          <w:sz w:val="36"/>
        </w:rPr>
        <w:t xml:space="preserve">values </w:t>
      </w:r>
      <w:r w:rsidR="00D25E10">
        <w:rPr>
          <w:rFonts w:ascii="Garamond" w:hAnsi="Garamond"/>
          <w:sz w:val="36"/>
        </w:rPr>
        <w:t xml:space="preserve">at random. </w:t>
      </w:r>
      <w:r w:rsidR="00D25E10">
        <w:rPr>
          <w:rFonts w:ascii="Garamond" w:hAnsi="Garamond"/>
          <w:sz w:val="36"/>
        </w:rPr>
        <w:br/>
      </w:r>
    </w:p>
    <w:p w14:paraId="07CEC79D" w14:textId="187DB156" w:rsidR="00D25E10" w:rsidRDefault="00A93853"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hint="eastAsia"/>
          <w:sz w:val="36"/>
          <w:lang w:eastAsia="zh-TW"/>
        </w:rPr>
        <w:t>但是人類不會這樣玩，我們會學著去選擇那些讓我們獲勝機率最大的選項，而下某個決定背後的因素來自我們之前看過的牌，以及我們對規則的了解</w:t>
      </w:r>
      <w:r w:rsidR="00D25E10">
        <w:rPr>
          <w:rFonts w:ascii="Garamond" w:hAnsi="Garamond"/>
          <w:sz w:val="36"/>
        </w:rPr>
        <w:br/>
        <w:t>But people don’t play like that. We learn how to choose which value would give us the best chance of winning</w:t>
      </w:r>
      <w:r w:rsidR="00DB6719">
        <w:rPr>
          <w:rFonts w:ascii="Garamond" w:hAnsi="Garamond"/>
          <w:sz w:val="36"/>
        </w:rPr>
        <w:t>. We do this</w:t>
      </w:r>
      <w:r w:rsidR="00D25E10">
        <w:rPr>
          <w:rFonts w:ascii="Garamond" w:hAnsi="Garamond"/>
          <w:sz w:val="36"/>
        </w:rPr>
        <w:t xml:space="preserve"> based </w:t>
      </w:r>
      <w:r w:rsidR="00FB43E6">
        <w:rPr>
          <w:rFonts w:ascii="Garamond" w:hAnsi="Garamond"/>
          <w:sz w:val="36"/>
        </w:rPr>
        <w:t xml:space="preserve">on the cards we’ve seen before, and </w:t>
      </w:r>
      <w:r w:rsidR="00DB6719">
        <w:rPr>
          <w:rFonts w:ascii="Garamond" w:hAnsi="Garamond"/>
          <w:sz w:val="36"/>
        </w:rPr>
        <w:t xml:space="preserve">on </w:t>
      </w:r>
      <w:r w:rsidR="00FB43E6">
        <w:rPr>
          <w:rFonts w:ascii="Garamond" w:hAnsi="Garamond"/>
          <w:sz w:val="36"/>
        </w:rPr>
        <w:t>our understanding of the rules.</w:t>
      </w:r>
    </w:p>
    <w:p w14:paraId="1C97D3D7" w14:textId="77777777" w:rsidR="00D25E10" w:rsidRDefault="00D25E10"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37723AC6" w14:textId="59C2385F" w:rsidR="00085716" w:rsidRPr="00085716" w:rsidRDefault="00085716"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r>
        <w:rPr>
          <w:rFonts w:ascii="Garamond" w:hAnsi="Garamond" w:hint="eastAsia"/>
          <w:sz w:val="36"/>
          <w:lang w:eastAsia="zh-TW"/>
        </w:rPr>
        <w:t>接下來，你要更新</w:t>
      </w:r>
      <w:r>
        <w:rPr>
          <w:rFonts w:ascii="Garamond" w:hAnsi="Garamond"/>
          <w:sz w:val="36"/>
          <w:lang w:val="en-US" w:eastAsia="zh-TW"/>
        </w:rPr>
        <w:t>Scratch</w:t>
      </w:r>
      <w:r>
        <w:rPr>
          <w:rFonts w:ascii="Garamond" w:hAnsi="Garamond" w:hint="eastAsia"/>
          <w:sz w:val="36"/>
          <w:lang w:val="en-US" w:eastAsia="zh-TW"/>
        </w:rPr>
        <w:t>程式碼，讓他可以紀錄你的遊戲過程當作訓練範例資料。</w:t>
      </w:r>
    </w:p>
    <w:p w14:paraId="2AF78A5C" w14:textId="66580E0A" w:rsidR="007225C7" w:rsidRPr="0066410F" w:rsidRDefault="00EA5EB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lastRenderedPageBreak/>
        <w:t>Next, you</w:t>
      </w:r>
      <w:r w:rsidR="007225C7">
        <w:rPr>
          <w:rFonts w:ascii="Garamond" w:hAnsi="Garamond"/>
          <w:sz w:val="36"/>
        </w:rPr>
        <w:t xml:space="preserve">’ll </w:t>
      </w:r>
      <w:r w:rsidR="004B3C90">
        <w:rPr>
          <w:rFonts w:ascii="Garamond" w:hAnsi="Garamond"/>
          <w:sz w:val="36"/>
        </w:rPr>
        <w:t>create a Scratch script that collects training examples using the moves that you make</w:t>
      </w:r>
      <w:r w:rsidR="000846C7">
        <w:rPr>
          <w:rFonts w:ascii="Garamond" w:hAnsi="Garamond"/>
          <w:sz w:val="36"/>
        </w:rPr>
        <w:t xml:space="preserve">. </w:t>
      </w:r>
    </w:p>
    <w:p w14:paraId="026F0D45" w14:textId="6C9EF827" w:rsidR="005E1D32" w:rsidRPr="00EE0257" w:rsidRDefault="00793FFE" w:rsidP="005E1D32">
      <w:pPr>
        <w:rPr>
          <w:i/>
          <w:sz w:val="32"/>
        </w:rPr>
      </w:pPr>
      <w:r>
        <w:rPr>
          <w:i/>
          <w:sz w:val="32"/>
        </w:rPr>
        <w:br/>
      </w:r>
    </w:p>
    <w:p w14:paraId="53B485C7" w14:textId="7B382CA9" w:rsidR="00F651D2" w:rsidRPr="00F651D2" w:rsidRDefault="00B9662B" w:rsidP="004B3C90">
      <w:pPr>
        <w:pStyle w:val="ListParagraph"/>
        <w:numPr>
          <w:ilvl w:val="0"/>
          <w:numId w:val="1"/>
        </w:numPr>
      </w:pPr>
      <w:r>
        <w:rPr>
          <w:rFonts w:hint="eastAsia"/>
          <w:sz w:val="32"/>
          <w:szCs w:val="32"/>
        </w:rPr>
        <w:t>點選『舞台』，拖曳</w:t>
      </w:r>
      <w:r>
        <w:rPr>
          <w:sz w:val="32"/>
        </w:rPr>
        <w:t>“</w:t>
      </w:r>
      <w:r w:rsidRPr="005E1D32">
        <w:rPr>
          <w:b/>
          <w:sz w:val="32"/>
        </w:rPr>
        <w:t>add training data</w:t>
      </w:r>
      <w:r>
        <w:rPr>
          <w:sz w:val="32"/>
        </w:rPr>
        <w:t>”</w:t>
      </w:r>
      <w:r>
        <w:rPr>
          <w:rFonts w:hint="eastAsia"/>
          <w:sz w:val="32"/>
          <w:szCs w:val="32"/>
        </w:rPr>
        <w:t>積木至程式區</w:t>
      </w:r>
    </w:p>
    <w:p w14:paraId="1FCA4B4C" w14:textId="2EB7728F" w:rsidR="004B3C90" w:rsidRPr="004B3C90" w:rsidRDefault="005E1D32" w:rsidP="00F651D2">
      <w:pPr>
        <w:pStyle w:val="ListParagraph"/>
        <w:ind w:firstLine="720"/>
      </w:pPr>
      <w:r>
        <w:rPr>
          <w:sz w:val="32"/>
        </w:rPr>
        <w:t xml:space="preserve">Still on the </w:t>
      </w:r>
      <w:r w:rsidRPr="005E1D32">
        <w:rPr>
          <w:b/>
          <w:sz w:val="32"/>
        </w:rPr>
        <w:t>Stage</w:t>
      </w:r>
      <w:r>
        <w:rPr>
          <w:sz w:val="32"/>
        </w:rPr>
        <w:t>, drag the “</w:t>
      </w:r>
      <w:r w:rsidRPr="005E1D32">
        <w:rPr>
          <w:b/>
          <w:sz w:val="32"/>
        </w:rPr>
        <w:t>add training data</w:t>
      </w:r>
      <w:r>
        <w:rPr>
          <w:sz w:val="32"/>
        </w:rPr>
        <w:t>” block to the canvas</w:t>
      </w:r>
      <w:r>
        <w:rPr>
          <w:sz w:val="32"/>
        </w:rPr>
        <w:br/>
      </w:r>
      <w:r w:rsidR="004B3C90" w:rsidRPr="004B3C90">
        <w:rPr>
          <w:noProof/>
          <w:sz w:val="32"/>
          <w:lang w:val="en-US" w:eastAsia="zh-TW"/>
        </w:rPr>
        <w:drawing>
          <wp:inline distT="0" distB="0" distL="0" distR="0" wp14:anchorId="5F2B99A9" wp14:editId="6438B935">
            <wp:extent cx="5400000" cy="528522"/>
            <wp:effectExtent l="12700" t="12700" r="10795" b="177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400000" cy="528522"/>
                    </a:xfrm>
                    <a:prstGeom prst="rect">
                      <a:avLst/>
                    </a:prstGeom>
                    <a:ln w="9525" cap="flat" cmpd="sng" algn="ctr">
                      <a:solidFill>
                        <a:srgbClr val="4472C4"/>
                      </a:solidFill>
                      <a:prstDash val="solid"/>
                      <a:round/>
                      <a:headEnd type="none" w="med" len="med"/>
                      <a:tailEnd type="none" w="med" len="med"/>
                    </a:ln>
                  </pic:spPr>
                </pic:pic>
              </a:graphicData>
            </a:graphic>
          </wp:inline>
        </w:drawing>
      </w:r>
      <w:r w:rsidR="004B3C90">
        <w:rPr>
          <w:sz w:val="32"/>
        </w:rPr>
        <w:br/>
      </w:r>
    </w:p>
    <w:p w14:paraId="4F7CF770" w14:textId="31F2BC52" w:rsidR="00F651D2" w:rsidRPr="00F651D2" w:rsidRDefault="00B9662B" w:rsidP="00793FFE">
      <w:pPr>
        <w:pStyle w:val="ListParagraph"/>
        <w:numPr>
          <w:ilvl w:val="0"/>
          <w:numId w:val="1"/>
        </w:numPr>
        <w:rPr>
          <w:lang w:eastAsia="zh-TW"/>
        </w:rPr>
      </w:pPr>
      <w:r>
        <w:rPr>
          <w:rFonts w:hint="eastAsia"/>
          <w:sz w:val="32"/>
          <w:szCs w:val="32"/>
          <w:lang w:val="en-US" w:eastAsia="zh-TW"/>
        </w:rPr>
        <w:t>拖曳程式積木（如下圖）</w:t>
      </w:r>
    </w:p>
    <w:p w14:paraId="65C2A08F" w14:textId="76967E73" w:rsidR="00793FFE" w:rsidRDefault="004B3C90" w:rsidP="00F651D2">
      <w:pPr>
        <w:pStyle w:val="ListParagraph"/>
        <w:ind w:firstLine="720"/>
      </w:pPr>
      <w:r>
        <w:rPr>
          <w:sz w:val="32"/>
        </w:rPr>
        <w:t>Add the values from your card to the block</w:t>
      </w:r>
      <w:r>
        <w:rPr>
          <w:sz w:val="32"/>
        </w:rPr>
        <w:br/>
      </w:r>
      <w:r w:rsidRPr="004B3C90">
        <w:rPr>
          <w:noProof/>
          <w:sz w:val="32"/>
          <w:lang w:val="en-US" w:eastAsia="zh-TW"/>
        </w:rPr>
        <w:drawing>
          <wp:inline distT="0" distB="0" distL="0" distR="0" wp14:anchorId="3695D71F" wp14:editId="38F82C93">
            <wp:extent cx="1755001" cy="396000"/>
            <wp:effectExtent l="12700" t="12700" r="10795" b="107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755001" cy="396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4B3C90">
        <w:rPr>
          <w:noProof/>
        </w:rPr>
        <w:t xml:space="preserve"> </w:t>
      </w:r>
      <w:r>
        <w:rPr>
          <w:noProof/>
        </w:rPr>
        <w:t xml:space="preserve"> </w:t>
      </w:r>
      <w:r w:rsidRPr="004B3C90">
        <w:rPr>
          <w:noProof/>
          <w:sz w:val="32"/>
          <w:lang w:val="en-US" w:eastAsia="zh-TW"/>
        </w:rPr>
        <w:drawing>
          <wp:inline distT="0" distB="0" distL="0" distR="0" wp14:anchorId="05F479B9" wp14:editId="265E4AC7">
            <wp:extent cx="2250001" cy="396000"/>
            <wp:effectExtent l="12700" t="12700" r="10795"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50001" cy="396000"/>
                    </a:xfrm>
                    <a:prstGeom prst="rect">
                      <a:avLst/>
                    </a:prstGeom>
                    <a:ln w="9525" cap="flat" cmpd="sng" algn="ctr">
                      <a:solidFill>
                        <a:srgbClr val="4472C4"/>
                      </a:solidFill>
                      <a:prstDash val="solid"/>
                      <a:round/>
                      <a:headEnd type="none" w="med" len="med"/>
                      <a:tailEnd type="none" w="med" len="med"/>
                    </a:ln>
                  </pic:spPr>
                </pic:pic>
              </a:graphicData>
            </a:graphic>
          </wp:inline>
        </w:drawing>
      </w:r>
      <w:r>
        <w:rPr>
          <w:noProof/>
        </w:rPr>
        <w:t xml:space="preserve"> </w:t>
      </w:r>
      <w:r w:rsidRPr="004B3C90">
        <w:rPr>
          <w:noProof/>
        </w:rPr>
        <w:t xml:space="preserve"> </w:t>
      </w:r>
      <w:r w:rsidRPr="004B3C90">
        <w:rPr>
          <w:noProof/>
          <w:lang w:val="en-US" w:eastAsia="zh-TW"/>
        </w:rPr>
        <w:drawing>
          <wp:inline distT="0" distB="0" distL="0" distR="0" wp14:anchorId="7763CBBB" wp14:editId="0E637724">
            <wp:extent cx="1809000" cy="396000"/>
            <wp:effectExtent l="12700" t="12700" r="7620"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09000" cy="396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4B3C90">
        <w:rPr>
          <w:noProof/>
        </w:rPr>
        <w:t xml:space="preserve"> </w:t>
      </w:r>
      <w:r w:rsidRPr="004B3C90">
        <w:rPr>
          <w:noProof/>
          <w:lang w:val="en-US" w:eastAsia="zh-TW"/>
        </w:rPr>
        <w:drawing>
          <wp:inline distT="0" distB="0" distL="0" distR="0" wp14:anchorId="50041450" wp14:editId="4DA14629">
            <wp:extent cx="2106000" cy="396000"/>
            <wp:effectExtent l="12700" t="12700" r="15240" b="107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106000" cy="396000"/>
                    </a:xfrm>
                    <a:prstGeom prst="rect">
                      <a:avLst/>
                    </a:prstGeom>
                    <a:ln w="9525" cap="flat" cmpd="sng" algn="ctr">
                      <a:solidFill>
                        <a:srgbClr val="4472C4"/>
                      </a:solidFill>
                      <a:prstDash val="solid"/>
                      <a:round/>
                      <a:headEnd type="none" w="med" len="med"/>
                      <a:tailEnd type="none" w="med" len="med"/>
                    </a:ln>
                  </pic:spPr>
                </pic:pic>
              </a:graphicData>
            </a:graphic>
          </wp:inline>
        </w:drawing>
      </w:r>
      <w:r>
        <w:rPr>
          <w:noProof/>
        </w:rPr>
        <w:t xml:space="preserve"> </w:t>
      </w:r>
      <w:r w:rsidRPr="004B3C90">
        <w:rPr>
          <w:noProof/>
        </w:rPr>
        <w:t xml:space="preserve"> </w:t>
      </w:r>
      <w:r w:rsidRPr="004B3C90">
        <w:rPr>
          <w:noProof/>
          <w:lang w:val="en-US" w:eastAsia="zh-TW"/>
        </w:rPr>
        <w:drawing>
          <wp:inline distT="0" distB="0" distL="0" distR="0" wp14:anchorId="4D178FCC" wp14:editId="4DC46C4B">
            <wp:extent cx="2070000" cy="396000"/>
            <wp:effectExtent l="12700" t="12700" r="13335"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070000" cy="396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793FFE">
        <w:rPr>
          <w:noProof/>
        </w:rPr>
        <w:br/>
      </w:r>
    </w:p>
    <w:p w14:paraId="082D5CDB" w14:textId="7961A48D" w:rsidR="00F651D2" w:rsidRPr="005463BA" w:rsidRDefault="005463BA" w:rsidP="00793FFE">
      <w:pPr>
        <w:pStyle w:val="ListParagraph"/>
        <w:numPr>
          <w:ilvl w:val="0"/>
          <w:numId w:val="1"/>
        </w:numPr>
        <w:rPr>
          <w:sz w:val="32"/>
          <w:szCs w:val="32"/>
          <w:lang w:eastAsia="zh-TW"/>
        </w:rPr>
      </w:pPr>
      <w:r w:rsidRPr="005463BA">
        <w:rPr>
          <w:rFonts w:hint="eastAsia"/>
          <w:sz w:val="32"/>
          <w:szCs w:val="32"/>
          <w:lang w:eastAsia="zh-TW"/>
        </w:rPr>
        <w:t>拖曳程式積木（如下圖）</w:t>
      </w:r>
    </w:p>
    <w:p w14:paraId="61F237C0" w14:textId="77777777" w:rsidR="00793FFE" w:rsidRPr="00793FFE" w:rsidRDefault="00793FFE" w:rsidP="00F651D2">
      <w:pPr>
        <w:pStyle w:val="ListParagraph"/>
        <w:ind w:firstLine="720"/>
      </w:pPr>
      <w:r>
        <w:rPr>
          <w:sz w:val="32"/>
        </w:rPr>
        <w:t>Surround the “add training data” with an “</w:t>
      </w:r>
      <w:r w:rsidRPr="00793FFE">
        <w:rPr>
          <w:b/>
          <w:sz w:val="32"/>
        </w:rPr>
        <w:t>if</w:t>
      </w:r>
      <w:r>
        <w:rPr>
          <w:sz w:val="32"/>
        </w:rPr>
        <w:t>” block like this:</w:t>
      </w:r>
      <w:r>
        <w:rPr>
          <w:sz w:val="32"/>
        </w:rPr>
        <w:br/>
      </w:r>
      <w:r w:rsidRPr="00793FFE">
        <w:rPr>
          <w:noProof/>
          <w:sz w:val="32"/>
          <w:lang w:val="en-US" w:eastAsia="zh-TW"/>
        </w:rPr>
        <w:drawing>
          <wp:inline distT="0" distB="0" distL="0" distR="0" wp14:anchorId="204546CC" wp14:editId="78F51120">
            <wp:extent cx="5724000" cy="898696"/>
            <wp:effectExtent l="12700" t="12700" r="16510" b="158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4000" cy="89869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F4FF6E1" w14:textId="568F0334" w:rsidR="00F651D2" w:rsidRPr="008441D5" w:rsidRDefault="008441D5" w:rsidP="00793FFE">
      <w:pPr>
        <w:pStyle w:val="ListParagraph"/>
        <w:numPr>
          <w:ilvl w:val="0"/>
          <w:numId w:val="1"/>
        </w:numPr>
      </w:pPr>
      <w:r>
        <w:rPr>
          <w:rFonts w:hint="eastAsia"/>
          <w:sz w:val="32"/>
          <w:szCs w:val="32"/>
        </w:rPr>
        <w:t>複製五次</w:t>
      </w:r>
    </w:p>
    <w:p w14:paraId="477AC9E4" w14:textId="49D02AB3" w:rsidR="008441D5" w:rsidRPr="008441D5" w:rsidRDefault="008441D5" w:rsidP="008441D5">
      <w:pPr>
        <w:pStyle w:val="ListParagraph"/>
        <w:ind w:left="1440"/>
        <w:rPr>
          <w:i/>
          <w:lang w:val="en-US" w:eastAsia="zh-TW"/>
        </w:rPr>
      </w:pPr>
      <w:r>
        <w:rPr>
          <w:rFonts w:hint="eastAsia"/>
          <w:i/>
          <w:sz w:val="32"/>
          <w:szCs w:val="32"/>
          <w:lang w:eastAsia="zh-TW"/>
        </w:rPr>
        <w:t>在</w:t>
      </w:r>
      <w:r>
        <w:rPr>
          <w:i/>
          <w:sz w:val="32"/>
          <w:szCs w:val="32"/>
          <w:lang w:val="en-US" w:eastAsia="zh-TW"/>
        </w:rPr>
        <w:t>if</w:t>
      </w:r>
      <w:r>
        <w:rPr>
          <w:rFonts w:hint="eastAsia"/>
          <w:i/>
          <w:sz w:val="32"/>
          <w:szCs w:val="32"/>
          <w:lang w:val="en-US" w:eastAsia="zh-TW"/>
        </w:rPr>
        <w:t>上按右鍵，選擇『複製』</w:t>
      </w:r>
    </w:p>
    <w:p w14:paraId="5341C4E0" w14:textId="1D2AA476" w:rsidR="00793FFE" w:rsidRPr="00793FFE" w:rsidRDefault="00793FFE" w:rsidP="00F651D2">
      <w:pPr>
        <w:pStyle w:val="ListParagraph"/>
        <w:ind w:firstLine="720"/>
      </w:pPr>
      <w:r>
        <w:rPr>
          <w:sz w:val="32"/>
        </w:rPr>
        <w:t>Duplicate it five times – once for each possible choice of value</w:t>
      </w:r>
      <w:r>
        <w:rPr>
          <w:sz w:val="32"/>
        </w:rPr>
        <w:br/>
      </w:r>
      <w:r>
        <w:rPr>
          <w:i/>
          <w:sz w:val="32"/>
        </w:rPr>
        <w:t>Right-click on the “if” and then choose “Duplicate”</w:t>
      </w:r>
      <w:r>
        <w:rPr>
          <w:i/>
          <w:sz w:val="32"/>
        </w:rPr>
        <w:br/>
      </w:r>
    </w:p>
    <w:p w14:paraId="49BEEDDB" w14:textId="35057B5B" w:rsidR="00F651D2" w:rsidRPr="00CC7D22" w:rsidRDefault="00CC7D22" w:rsidP="00793FFE">
      <w:pPr>
        <w:pStyle w:val="ListParagraph"/>
        <w:numPr>
          <w:ilvl w:val="0"/>
          <w:numId w:val="1"/>
        </w:numPr>
        <w:rPr>
          <w:lang w:eastAsia="zh-TW"/>
        </w:rPr>
      </w:pPr>
      <w:r>
        <w:rPr>
          <w:rFonts w:hint="eastAsia"/>
          <w:sz w:val="32"/>
          <w:szCs w:val="32"/>
          <w:lang w:eastAsia="zh-TW"/>
        </w:rPr>
        <w:t>依序在積木空格裡加上選項（如下圖）</w:t>
      </w:r>
    </w:p>
    <w:p w14:paraId="2E5A2455" w14:textId="6AAEFA65" w:rsidR="00CC7D22" w:rsidRDefault="00CC7D22" w:rsidP="00CC7D22">
      <w:pPr>
        <w:pStyle w:val="ListParagraph"/>
        <w:ind w:left="1440"/>
        <w:rPr>
          <w:i/>
          <w:sz w:val="32"/>
          <w:szCs w:val="32"/>
          <w:lang w:val="en-US" w:eastAsia="zh-TW"/>
        </w:rPr>
      </w:pPr>
      <w:r>
        <w:rPr>
          <w:i/>
          <w:sz w:val="32"/>
          <w:szCs w:val="32"/>
          <w:lang w:val="en-US" w:eastAsia="zh-TW"/>
        </w:rPr>
        <w:t>if</w:t>
      </w:r>
      <w:r w:rsidR="00A201ED">
        <w:rPr>
          <w:rFonts w:hint="eastAsia"/>
          <w:i/>
          <w:sz w:val="32"/>
          <w:szCs w:val="32"/>
          <w:lang w:val="en-US" w:eastAsia="zh-TW"/>
        </w:rPr>
        <w:t>條件要放入的</w:t>
      </w:r>
      <w:r>
        <w:rPr>
          <w:rFonts w:hint="eastAsia"/>
          <w:i/>
          <w:sz w:val="32"/>
          <w:szCs w:val="32"/>
          <w:lang w:eastAsia="zh-TW"/>
        </w:rPr>
        <w:t>選項</w:t>
      </w:r>
      <w:r w:rsidR="00A201ED">
        <w:rPr>
          <w:rFonts w:hint="eastAsia"/>
          <w:i/>
          <w:sz w:val="32"/>
          <w:szCs w:val="32"/>
          <w:lang w:eastAsia="zh-TW"/>
        </w:rPr>
        <w:t>是</w:t>
      </w:r>
      <w:r>
        <w:rPr>
          <w:rFonts w:hint="eastAsia"/>
          <w:i/>
          <w:sz w:val="32"/>
          <w:szCs w:val="32"/>
          <w:lang w:eastAsia="zh-TW"/>
        </w:rPr>
        <w:t>用</w:t>
      </w:r>
      <w:r>
        <w:rPr>
          <w:i/>
          <w:sz w:val="32"/>
          <w:szCs w:val="32"/>
          <w:lang w:val="en-US" w:eastAsia="zh-TW"/>
        </w:rPr>
        <w:t>Data</w:t>
      </w:r>
      <w:r>
        <w:rPr>
          <w:rFonts w:hint="eastAsia"/>
          <w:i/>
          <w:sz w:val="32"/>
          <w:szCs w:val="32"/>
          <w:lang w:val="en-US" w:eastAsia="zh-TW"/>
        </w:rPr>
        <w:t>區域的橘色積木</w:t>
      </w:r>
    </w:p>
    <w:p w14:paraId="55C8E36F" w14:textId="6623E232" w:rsidR="00A201ED" w:rsidRPr="00CC7D22" w:rsidRDefault="00A201ED" w:rsidP="00CC7D22">
      <w:pPr>
        <w:pStyle w:val="ListParagraph"/>
        <w:ind w:left="1440"/>
        <w:rPr>
          <w:i/>
          <w:lang w:val="en-US" w:eastAsia="zh-TW"/>
        </w:rPr>
      </w:pPr>
      <w:r>
        <w:rPr>
          <w:i/>
          <w:sz w:val="32"/>
          <w:szCs w:val="32"/>
          <w:lang w:val="en-US" w:eastAsia="zh-TW"/>
        </w:rPr>
        <w:t>add training data</w:t>
      </w:r>
      <w:r>
        <w:rPr>
          <w:rFonts w:hint="eastAsia"/>
          <w:i/>
          <w:sz w:val="32"/>
          <w:szCs w:val="32"/>
          <w:lang w:val="en-US" w:eastAsia="zh-TW"/>
        </w:rPr>
        <w:t>使用的則是更多積木區域的積木</w:t>
      </w:r>
    </w:p>
    <w:p w14:paraId="3F9DE627" w14:textId="27934F72" w:rsidR="00174510" w:rsidRPr="00174510" w:rsidRDefault="00793FFE" w:rsidP="00F651D2">
      <w:pPr>
        <w:pStyle w:val="ListParagraph"/>
        <w:ind w:firstLine="720"/>
      </w:pPr>
      <w:r>
        <w:rPr>
          <w:sz w:val="32"/>
        </w:rPr>
        <w:t>Add the choices to each block</w:t>
      </w:r>
      <w:r>
        <w:rPr>
          <w:sz w:val="32"/>
        </w:rPr>
        <w:br/>
      </w:r>
      <w:r>
        <w:rPr>
          <w:i/>
          <w:sz w:val="32"/>
        </w:rPr>
        <w:t>“if” choice</w:t>
      </w:r>
      <w:r w:rsidR="0017331C">
        <w:rPr>
          <w:i/>
          <w:sz w:val="32"/>
        </w:rPr>
        <w:t>s</w:t>
      </w:r>
      <w:r>
        <w:rPr>
          <w:i/>
          <w:sz w:val="32"/>
        </w:rPr>
        <w:t xml:space="preserve"> should use orange options from “Data”</w:t>
      </w:r>
      <w:r w:rsidR="0017331C">
        <w:rPr>
          <w:i/>
          <w:sz w:val="32"/>
        </w:rPr>
        <w:br/>
      </w:r>
      <w:r>
        <w:rPr>
          <w:i/>
          <w:sz w:val="32"/>
        </w:rPr>
        <w:t>“add training data” choice</w:t>
      </w:r>
      <w:r w:rsidR="0017331C">
        <w:rPr>
          <w:i/>
          <w:sz w:val="32"/>
        </w:rPr>
        <w:t>s</w:t>
      </w:r>
      <w:r>
        <w:rPr>
          <w:i/>
          <w:sz w:val="32"/>
        </w:rPr>
        <w:t xml:space="preserve"> should use dark options from “More blocks”</w:t>
      </w:r>
      <w:r>
        <w:rPr>
          <w:i/>
          <w:sz w:val="32"/>
        </w:rPr>
        <w:br/>
      </w:r>
      <w:r w:rsidRPr="00793FFE">
        <w:rPr>
          <w:i/>
          <w:noProof/>
          <w:sz w:val="32"/>
          <w:lang w:val="en-US" w:eastAsia="zh-TW"/>
        </w:rPr>
        <w:lastRenderedPageBreak/>
        <w:drawing>
          <wp:inline distT="0" distB="0" distL="0" distR="0" wp14:anchorId="30366608" wp14:editId="66DBD8B7">
            <wp:extent cx="6048000" cy="2084972"/>
            <wp:effectExtent l="12700" t="12700" r="10160"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l="1323" r="2293"/>
                    <a:stretch/>
                  </pic:blipFill>
                  <pic:spPr bwMode="auto">
                    <a:xfrm>
                      <a:off x="0" y="0"/>
                      <a:ext cx="6048000" cy="208497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174510">
        <w:rPr>
          <w:i/>
          <w:sz w:val="32"/>
        </w:rPr>
        <w:br/>
      </w:r>
    </w:p>
    <w:p w14:paraId="3CB7B56A" w14:textId="565288AB" w:rsidR="00F651D2" w:rsidRPr="00422AE8" w:rsidRDefault="00F54C11" w:rsidP="00D243E7">
      <w:pPr>
        <w:pStyle w:val="ListParagraph"/>
        <w:numPr>
          <w:ilvl w:val="0"/>
          <w:numId w:val="1"/>
        </w:numPr>
        <w:rPr>
          <w:lang w:eastAsia="zh-TW"/>
        </w:rPr>
      </w:pPr>
      <w:r>
        <w:rPr>
          <w:rFonts w:hint="eastAsia"/>
          <w:sz w:val="32"/>
          <w:szCs w:val="32"/>
          <w:lang w:eastAsia="zh-TW"/>
        </w:rPr>
        <w:t>完成程式組合（如下圖），當你每輪獲勝時都會執行這些積木一次</w:t>
      </w:r>
    </w:p>
    <w:p w14:paraId="44E01F2E" w14:textId="2F99E919" w:rsidR="00422AE8" w:rsidRPr="00422AE8" w:rsidRDefault="00422AE8" w:rsidP="00422AE8">
      <w:pPr>
        <w:pStyle w:val="ListParagraph"/>
        <w:ind w:left="1440"/>
        <w:rPr>
          <w:i/>
          <w:lang w:eastAsia="zh-TW"/>
        </w:rPr>
      </w:pPr>
      <w:r>
        <w:rPr>
          <w:rFonts w:hint="eastAsia"/>
          <w:i/>
          <w:sz w:val="32"/>
          <w:szCs w:val="32"/>
          <w:lang w:eastAsia="zh-TW"/>
        </w:rPr>
        <w:t>當你每次獲勝時，你卡片上的資訊，以及你做的選擇都會被加進訓練資料庫裡</w:t>
      </w:r>
    </w:p>
    <w:p w14:paraId="57A602ED" w14:textId="3412298C" w:rsidR="00390014" w:rsidRPr="00390014" w:rsidRDefault="00174510" w:rsidP="00F651D2">
      <w:pPr>
        <w:pStyle w:val="ListParagraph"/>
        <w:ind w:firstLine="720"/>
      </w:pPr>
      <w:r>
        <w:rPr>
          <w:sz w:val="32"/>
        </w:rPr>
        <w:t xml:space="preserve">Finish the script so that </w:t>
      </w:r>
      <w:r w:rsidR="00D243E7">
        <w:rPr>
          <w:sz w:val="32"/>
        </w:rPr>
        <w:t>this is called every time you win a hand</w:t>
      </w:r>
      <w:r w:rsidR="00390014">
        <w:rPr>
          <w:sz w:val="32"/>
        </w:rPr>
        <w:br/>
      </w:r>
      <w:r w:rsidR="00390014">
        <w:rPr>
          <w:i/>
          <w:sz w:val="32"/>
        </w:rPr>
        <w:t>The values that were on your card, and the choice you made, will be added to the training examples every time you win.</w:t>
      </w:r>
      <w:r w:rsidR="00D243E7">
        <w:rPr>
          <w:sz w:val="32"/>
        </w:rPr>
        <w:br/>
      </w:r>
      <w:r w:rsidR="00D243E7" w:rsidRPr="00D243E7">
        <w:rPr>
          <w:i/>
          <w:noProof/>
          <w:sz w:val="32"/>
          <w:lang w:val="en-US" w:eastAsia="zh-TW"/>
        </w:rPr>
        <w:drawing>
          <wp:inline distT="0" distB="0" distL="0" distR="0" wp14:anchorId="478AC55A" wp14:editId="334CD7F0">
            <wp:extent cx="5724000" cy="3350892"/>
            <wp:effectExtent l="12700" t="12700" r="16510" b="152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24000" cy="3350892"/>
                    </a:xfrm>
                    <a:prstGeom prst="rect">
                      <a:avLst/>
                    </a:prstGeom>
                    <a:ln w="9525" cap="flat" cmpd="sng" algn="ctr">
                      <a:solidFill>
                        <a:srgbClr val="4472C4"/>
                      </a:solidFill>
                      <a:prstDash val="solid"/>
                      <a:round/>
                      <a:headEnd type="none" w="med" len="med"/>
                      <a:tailEnd type="none" w="med" len="med"/>
                    </a:ln>
                  </pic:spPr>
                </pic:pic>
              </a:graphicData>
            </a:graphic>
          </wp:inline>
        </w:drawing>
      </w:r>
      <w:r w:rsidR="00793FFE">
        <w:rPr>
          <w:i/>
          <w:sz w:val="32"/>
        </w:rPr>
        <w:br/>
      </w:r>
      <w:r w:rsidR="00390014">
        <w:br/>
      </w:r>
    </w:p>
    <w:p w14:paraId="6EB76897" w14:textId="3450D3EC" w:rsidR="00F651D2" w:rsidRPr="00F651D2" w:rsidRDefault="002F0E73" w:rsidP="00D243E7">
      <w:pPr>
        <w:pStyle w:val="ListParagraph"/>
        <w:numPr>
          <w:ilvl w:val="0"/>
          <w:numId w:val="1"/>
        </w:numPr>
        <w:rPr>
          <w:lang w:eastAsia="zh-TW"/>
        </w:rPr>
      </w:pPr>
      <w:r>
        <w:rPr>
          <w:rFonts w:hint="eastAsia"/>
          <w:sz w:val="32"/>
          <w:szCs w:val="32"/>
          <w:lang w:eastAsia="zh-TW"/>
        </w:rPr>
        <w:t>點擊綠旗，重新遊戲，直到你獲得</w:t>
      </w:r>
      <w:r>
        <w:rPr>
          <w:sz w:val="32"/>
          <w:szCs w:val="32"/>
          <w:lang w:val="en-US" w:eastAsia="zh-TW"/>
        </w:rPr>
        <w:t>10</w:t>
      </w:r>
      <w:r>
        <w:rPr>
          <w:rFonts w:hint="eastAsia"/>
          <w:sz w:val="32"/>
          <w:szCs w:val="32"/>
          <w:lang w:val="en-US" w:eastAsia="zh-TW"/>
        </w:rPr>
        <w:t>分為止</w:t>
      </w:r>
    </w:p>
    <w:p w14:paraId="5DBB9656" w14:textId="64904E2B" w:rsidR="00390014" w:rsidRDefault="00390014" w:rsidP="00F651D2">
      <w:pPr>
        <w:pStyle w:val="ListParagraph"/>
        <w:ind w:firstLine="720"/>
        <w:rPr>
          <w:sz w:val="32"/>
          <w:lang w:eastAsia="zh-TW"/>
        </w:rPr>
      </w:pPr>
      <w:r>
        <w:rPr>
          <w:sz w:val="32"/>
        </w:rPr>
        <w:t xml:space="preserve">Click the full-screen button and green flag again. </w:t>
      </w:r>
      <w:r w:rsidR="009F05A4">
        <w:rPr>
          <w:sz w:val="32"/>
        </w:rPr>
        <w:br/>
      </w:r>
      <w:r>
        <w:rPr>
          <w:sz w:val="32"/>
        </w:rPr>
        <w:t xml:space="preserve">Play </w:t>
      </w:r>
      <w:r w:rsidR="009F05A4">
        <w:rPr>
          <w:sz w:val="32"/>
        </w:rPr>
        <w:t xml:space="preserve">games until your score reaches </w:t>
      </w:r>
      <w:r w:rsidR="009F05A4" w:rsidRPr="009F05A4">
        <w:rPr>
          <w:b/>
          <w:sz w:val="32"/>
        </w:rPr>
        <w:t>10</w:t>
      </w:r>
      <w:r w:rsidR="009F05A4">
        <w:rPr>
          <w:sz w:val="32"/>
        </w:rPr>
        <w:t>.</w:t>
      </w:r>
    </w:p>
    <w:p w14:paraId="53F74C8C" w14:textId="77777777" w:rsidR="004E58DD" w:rsidRPr="00390014" w:rsidRDefault="004E58DD" w:rsidP="00F651D2">
      <w:pPr>
        <w:pStyle w:val="ListParagraph"/>
        <w:ind w:firstLine="720"/>
        <w:rPr>
          <w:lang w:eastAsia="zh-TW"/>
        </w:rPr>
      </w:pPr>
    </w:p>
    <w:p w14:paraId="5C626F21" w14:textId="77777777" w:rsidR="00C92585" w:rsidRPr="00D8074D" w:rsidRDefault="00C92585" w:rsidP="00C92585">
      <w:pPr>
        <w:pStyle w:val="ListParagraph"/>
        <w:numPr>
          <w:ilvl w:val="0"/>
          <w:numId w:val="1"/>
        </w:numPr>
        <w:rPr>
          <w:sz w:val="32"/>
          <w:lang w:eastAsia="zh-TW"/>
        </w:rPr>
      </w:pPr>
      <w:r w:rsidRPr="00D8074D">
        <w:rPr>
          <w:rFonts w:hint="eastAsia"/>
          <w:sz w:val="32"/>
          <w:lang w:eastAsia="zh-TW"/>
        </w:rPr>
        <w:lastRenderedPageBreak/>
        <w:t>存檔</w:t>
      </w:r>
    </w:p>
    <w:p w14:paraId="0D3454D5" w14:textId="474E2E1D" w:rsidR="00F651D2" w:rsidRPr="00F651D2" w:rsidRDefault="00C92585" w:rsidP="00C92585">
      <w:pPr>
        <w:pStyle w:val="ListParagraph"/>
        <w:ind w:firstLine="720"/>
        <w:rPr>
          <w:lang w:eastAsia="zh-TW"/>
        </w:rPr>
      </w:pPr>
      <w:r w:rsidRPr="006D2FE1">
        <w:rPr>
          <w:rFonts w:ascii="PMingLiU" w:eastAsia="PMingLiU" w:cs="PMingLiU" w:hint="eastAsia"/>
          <w:i/>
          <w:color w:val="000000"/>
          <w:sz w:val="28"/>
          <w:szCs w:val="28"/>
          <w:lang w:val="en-US" w:eastAsia="zh-TW"/>
        </w:rPr>
        <w:t>點選檔案，再點選另存專案</w:t>
      </w:r>
    </w:p>
    <w:p w14:paraId="3D2B2A7E" w14:textId="2BA7191E" w:rsidR="005452B7" w:rsidRPr="005452B7" w:rsidRDefault="005452B7" w:rsidP="00F651D2">
      <w:pPr>
        <w:pStyle w:val="ListParagraph"/>
      </w:pPr>
      <w:r>
        <w:rPr>
          <w:noProof/>
          <w:sz w:val="32"/>
          <w:lang w:val="en-US" w:eastAsia="zh-TW"/>
        </w:rPr>
        <mc:AlternateContent>
          <mc:Choice Requires="wps">
            <w:drawing>
              <wp:anchor distT="0" distB="0" distL="114300" distR="114300" simplePos="0" relativeHeight="251700224" behindDoc="0" locked="0" layoutInCell="1" allowOverlap="1" wp14:anchorId="2E9E213F" wp14:editId="78E4F437">
                <wp:simplePos x="0" y="0"/>
                <wp:positionH relativeFrom="column">
                  <wp:posOffset>3044190</wp:posOffset>
                </wp:positionH>
                <wp:positionV relativeFrom="paragraph">
                  <wp:posOffset>1130935</wp:posOffset>
                </wp:positionV>
                <wp:extent cx="1282700" cy="444500"/>
                <wp:effectExtent l="25400" t="38100" r="25400" b="76200"/>
                <wp:wrapNone/>
                <wp:docPr id="71" name="Straight Connector 71"/>
                <wp:cNvGraphicFramePr/>
                <a:graphic xmlns:a="http://schemas.openxmlformats.org/drawingml/2006/main">
                  <a:graphicData uri="http://schemas.microsoft.com/office/word/2010/wordprocessingShape">
                    <wps:wsp>
                      <wps:cNvCnPr/>
                      <wps:spPr>
                        <a:xfrm flipV="1">
                          <a:off x="0" y="0"/>
                          <a:ext cx="1282700" cy="4445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71"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7pt,89.05pt" to="340.7pt,124.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" strokecolor="#4472c4 [3204]" strokeweight="7pt">
                <v:stroke startarrow="block" joinstyle="miter"/>
              </v:line>
            </w:pict>
          </mc:Fallback>
        </mc:AlternateContent>
      </w:r>
      <w:r w:rsidR="00F651D2">
        <w:rPr>
          <w:rFonts w:hint="eastAsia"/>
          <w:sz w:val="32"/>
          <w:lang w:eastAsia="zh-TW"/>
        </w:rPr>
        <w:tab/>
      </w:r>
      <w:r>
        <w:rPr>
          <w:sz w:val="32"/>
        </w:rPr>
        <w:t>Save your project</w:t>
      </w:r>
      <w:r>
        <w:rPr>
          <w:sz w:val="32"/>
        </w:rPr>
        <w:br/>
      </w:r>
      <w:r w:rsidRPr="005452B7">
        <w:rPr>
          <w:i/>
          <w:sz w:val="32"/>
        </w:rPr>
        <w:t>Click “</w:t>
      </w:r>
      <w:r w:rsidRPr="005452B7">
        <w:rPr>
          <w:b/>
          <w:i/>
          <w:sz w:val="32"/>
        </w:rPr>
        <w:t>File</w:t>
      </w:r>
      <w:r w:rsidRPr="005452B7">
        <w:rPr>
          <w:i/>
          <w:sz w:val="32"/>
        </w:rPr>
        <w:t>” -&gt; “</w:t>
      </w:r>
      <w:r w:rsidRPr="005452B7">
        <w:rPr>
          <w:b/>
          <w:i/>
          <w:sz w:val="32"/>
        </w:rPr>
        <w:t xml:space="preserve">Save </w:t>
      </w:r>
      <w:r w:rsidR="00885125">
        <w:rPr>
          <w:b/>
          <w:i/>
          <w:sz w:val="32"/>
        </w:rPr>
        <w:t>P</w:t>
      </w:r>
      <w:r w:rsidRPr="005452B7">
        <w:rPr>
          <w:b/>
          <w:i/>
          <w:sz w:val="32"/>
        </w:rPr>
        <w:t>roject</w:t>
      </w:r>
      <w:r w:rsidRPr="005452B7">
        <w:rPr>
          <w:i/>
          <w:sz w:val="32"/>
        </w:rPr>
        <w:t>”</w:t>
      </w:r>
      <w:r>
        <w:rPr>
          <w:sz w:val="32"/>
        </w:rPr>
        <w:br/>
      </w:r>
      <w:r w:rsidRPr="005452B7">
        <w:rPr>
          <w:noProof/>
          <w:lang w:val="en-US" w:eastAsia="zh-TW"/>
        </w:rPr>
        <w:drawing>
          <wp:inline distT="0" distB="0" distL="0" distR="0" wp14:anchorId="6E5A4454" wp14:editId="78424C9E">
            <wp:extent cx="5038571" cy="1511300"/>
            <wp:effectExtent l="12700" t="12700" r="1651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srcRect b="20930"/>
                    <a:stretch/>
                  </pic:blipFill>
                  <pic:spPr bwMode="auto">
                    <a:xfrm>
                      <a:off x="0" y="0"/>
                      <a:ext cx="5040000" cy="151172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br/>
      </w:r>
    </w:p>
    <w:p w14:paraId="447B4E0B" w14:textId="407BB876" w:rsidR="00F651D2" w:rsidRPr="00F651D2" w:rsidRDefault="00912D94" w:rsidP="00D243E7">
      <w:pPr>
        <w:pStyle w:val="ListParagraph"/>
        <w:numPr>
          <w:ilvl w:val="0"/>
          <w:numId w:val="1"/>
        </w:numPr>
      </w:pPr>
      <w:proofErr w:type="spellStart"/>
      <w:r>
        <w:rPr>
          <w:rFonts w:hint="eastAsia"/>
          <w:sz w:val="32"/>
          <w:szCs w:val="32"/>
        </w:rPr>
        <w:t>保留</w:t>
      </w:r>
      <w:r>
        <w:rPr>
          <w:sz w:val="32"/>
          <w:szCs w:val="32"/>
          <w:lang w:val="en-US"/>
        </w:rPr>
        <w:t>Scratch</w:t>
      </w:r>
      <w:proofErr w:type="spellEnd"/>
      <w:r>
        <w:rPr>
          <w:rFonts w:hint="eastAsia"/>
          <w:sz w:val="32"/>
          <w:szCs w:val="32"/>
          <w:lang w:val="en-US" w:eastAsia="zh-TW"/>
        </w:rPr>
        <w:t>頁面，回到訓練視窗，點選</w:t>
      </w:r>
      <w:r>
        <w:rPr>
          <w:sz w:val="32"/>
        </w:rPr>
        <w:t>“</w:t>
      </w:r>
      <w:r w:rsidRPr="00390014">
        <w:rPr>
          <w:b/>
          <w:sz w:val="32"/>
        </w:rPr>
        <w:t>&lt; Back to project</w:t>
      </w:r>
      <w:r>
        <w:rPr>
          <w:sz w:val="32"/>
        </w:rPr>
        <w:t>”</w:t>
      </w:r>
    </w:p>
    <w:p w14:paraId="4D1B2280" w14:textId="689BD444" w:rsidR="00390014" w:rsidRPr="00390014" w:rsidRDefault="00390014" w:rsidP="00F651D2">
      <w:pPr>
        <w:pStyle w:val="ListParagraph"/>
        <w:ind w:firstLine="720"/>
      </w:pPr>
      <w:r>
        <w:rPr>
          <w:sz w:val="32"/>
        </w:rPr>
        <w:t xml:space="preserve">Leave the Scratch window open. </w:t>
      </w:r>
      <w:r>
        <w:rPr>
          <w:sz w:val="32"/>
        </w:rPr>
        <w:br/>
        <w:t>In the training window, click the “</w:t>
      </w:r>
      <w:r w:rsidRPr="00390014">
        <w:rPr>
          <w:b/>
          <w:sz w:val="32"/>
        </w:rPr>
        <w:t>&lt; Back to project</w:t>
      </w:r>
      <w:r>
        <w:rPr>
          <w:sz w:val="32"/>
        </w:rPr>
        <w:t xml:space="preserve">” link. </w:t>
      </w:r>
      <w:r>
        <w:rPr>
          <w:sz w:val="32"/>
        </w:rPr>
        <w:br/>
      </w:r>
      <w:r>
        <w:br/>
      </w:r>
    </w:p>
    <w:p w14:paraId="496DD409" w14:textId="3BF2333E" w:rsidR="00F651D2" w:rsidRPr="00F651D2" w:rsidRDefault="00912D94" w:rsidP="00D243E7">
      <w:pPr>
        <w:pStyle w:val="ListParagraph"/>
        <w:numPr>
          <w:ilvl w:val="0"/>
          <w:numId w:val="1"/>
        </w:numPr>
      </w:pPr>
      <w:r>
        <w:rPr>
          <w:rFonts w:hint="eastAsia"/>
          <w:sz w:val="32"/>
        </w:rPr>
        <w:t>點選</w:t>
      </w:r>
      <w:r w:rsidRPr="006C1D1B">
        <w:rPr>
          <w:sz w:val="32"/>
        </w:rPr>
        <w:t>“</w:t>
      </w:r>
      <w:r w:rsidRPr="006C1D1B">
        <w:rPr>
          <w:b/>
          <w:sz w:val="32"/>
        </w:rPr>
        <w:t>Train</w:t>
      </w:r>
      <w:r w:rsidRPr="006C1D1B">
        <w:rPr>
          <w:sz w:val="32"/>
        </w:rPr>
        <w:t>”</w:t>
      </w:r>
    </w:p>
    <w:p w14:paraId="5D486186" w14:textId="3CD24572" w:rsidR="009F05A4" w:rsidRPr="009F05A4" w:rsidRDefault="009F05A4" w:rsidP="00F651D2">
      <w:pPr>
        <w:pStyle w:val="ListParagraph"/>
        <w:ind w:firstLine="720"/>
      </w:pPr>
      <w:r>
        <w:rPr>
          <w:sz w:val="32"/>
        </w:rPr>
        <w:t>Click the “</w:t>
      </w:r>
      <w:r w:rsidRPr="009F05A4">
        <w:rPr>
          <w:b/>
          <w:sz w:val="32"/>
        </w:rPr>
        <w:t>Train</w:t>
      </w:r>
      <w:r>
        <w:rPr>
          <w:sz w:val="32"/>
        </w:rPr>
        <w:t>” button</w:t>
      </w:r>
    </w:p>
    <w:p w14:paraId="69BEF23D" w14:textId="354B81B6" w:rsidR="009F05A4" w:rsidRDefault="009F05A4" w:rsidP="009F05A4"/>
    <w:p w14:paraId="2CBBF11E" w14:textId="77777777" w:rsidR="009F05A4" w:rsidRPr="009F05A4" w:rsidRDefault="009F05A4" w:rsidP="009F05A4"/>
    <w:p w14:paraId="156C4785" w14:textId="7D77871F" w:rsidR="00F651D2" w:rsidRPr="008E158D" w:rsidRDefault="003A0B98" w:rsidP="005452B7">
      <w:pPr>
        <w:pStyle w:val="ListParagraph"/>
        <w:numPr>
          <w:ilvl w:val="0"/>
          <w:numId w:val="1"/>
        </w:numPr>
      </w:pPr>
      <w:r>
        <w:rPr>
          <w:rFonts w:hint="eastAsia"/>
          <w:sz w:val="32"/>
          <w:szCs w:val="32"/>
        </w:rPr>
        <w:t>檢查訓練資料</w:t>
      </w:r>
    </w:p>
    <w:p w14:paraId="09F6EAE2" w14:textId="417A85F2" w:rsidR="008E158D" w:rsidRPr="008E158D" w:rsidRDefault="008E158D" w:rsidP="008E158D">
      <w:pPr>
        <w:pStyle w:val="ListParagraph"/>
        <w:ind w:left="1440"/>
        <w:rPr>
          <w:i/>
          <w:lang w:val="en-US" w:eastAsia="zh-TW"/>
        </w:rPr>
      </w:pPr>
      <w:r>
        <w:rPr>
          <w:rFonts w:hint="eastAsia"/>
          <w:i/>
          <w:sz w:val="32"/>
          <w:szCs w:val="32"/>
          <w:lang w:eastAsia="zh-TW"/>
        </w:rPr>
        <w:t>你獲勝的</w:t>
      </w:r>
      <w:r>
        <w:rPr>
          <w:i/>
          <w:sz w:val="32"/>
          <w:szCs w:val="32"/>
          <w:lang w:val="en-US" w:eastAsia="zh-TW"/>
        </w:rPr>
        <w:t>10</w:t>
      </w:r>
      <w:r>
        <w:rPr>
          <w:rFonts w:hint="eastAsia"/>
          <w:i/>
          <w:sz w:val="32"/>
          <w:szCs w:val="32"/>
          <w:lang w:val="en-US" w:eastAsia="zh-TW"/>
        </w:rPr>
        <w:t>次遊戲資料應該都已被加入訓練資料庫裡，包含卡牌上的數字以及你當時做的決定</w:t>
      </w:r>
    </w:p>
    <w:p w14:paraId="7E7FA017" w14:textId="32F05D67" w:rsidR="00390014" w:rsidRDefault="005452B7" w:rsidP="00F651D2">
      <w:pPr>
        <w:pStyle w:val="ListParagraph"/>
        <w:ind w:firstLine="720"/>
      </w:pPr>
      <w:r>
        <w:rPr>
          <w:sz w:val="32"/>
        </w:rPr>
        <w:t>Check your training data</w:t>
      </w:r>
      <w:r>
        <w:rPr>
          <w:sz w:val="32"/>
        </w:rPr>
        <w:br/>
      </w:r>
      <w:r w:rsidRPr="005452B7">
        <w:rPr>
          <w:i/>
          <w:sz w:val="32"/>
        </w:rPr>
        <w:t>The ten winning moves that you made should have been added to your training examples.</w:t>
      </w:r>
      <w:r>
        <w:rPr>
          <w:i/>
          <w:sz w:val="32"/>
        </w:rPr>
        <w:br/>
        <w:t>Each example contains the numbers that were on your card. The bucket that the example is in is the winning choice that you made.</w:t>
      </w:r>
      <w:r>
        <w:rPr>
          <w:i/>
          <w:sz w:val="32"/>
        </w:rPr>
        <w:br/>
      </w:r>
      <w:r w:rsidRPr="005452B7">
        <w:rPr>
          <w:noProof/>
          <w:sz w:val="32"/>
          <w:lang w:val="en-US" w:eastAsia="zh-TW"/>
        </w:rPr>
        <w:lastRenderedPageBreak/>
        <w:drawing>
          <wp:inline distT="0" distB="0" distL="0" distR="0" wp14:anchorId="45DB3E38" wp14:editId="792AA79E">
            <wp:extent cx="5400000" cy="2961660"/>
            <wp:effectExtent l="12700" t="12700" r="10795"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400000" cy="2961660"/>
                    </a:xfrm>
                    <a:prstGeom prst="rect">
                      <a:avLst/>
                    </a:prstGeom>
                    <a:ln w="9525" cap="flat" cmpd="sng" algn="ctr">
                      <a:solidFill>
                        <a:srgbClr val="4472C4"/>
                      </a:solidFill>
                      <a:prstDash val="solid"/>
                      <a:round/>
                      <a:headEnd type="none" w="med" len="med"/>
                      <a:tailEnd type="none" w="med" len="med"/>
                    </a:ln>
                  </pic:spPr>
                </pic:pic>
              </a:graphicData>
            </a:graphic>
          </wp:inline>
        </w:drawing>
      </w:r>
      <w:r w:rsidR="00793FFE" w:rsidRPr="005452B7">
        <w:rPr>
          <w:sz w:val="32"/>
        </w:rPr>
        <w:br/>
      </w:r>
      <w:r>
        <w:br/>
      </w:r>
    </w:p>
    <w:p w14:paraId="76008285" w14:textId="4A4AE395" w:rsidR="00F651D2" w:rsidRPr="00F651D2" w:rsidRDefault="00102513" w:rsidP="005452B7">
      <w:pPr>
        <w:pStyle w:val="ListParagraph"/>
        <w:numPr>
          <w:ilvl w:val="0"/>
          <w:numId w:val="1"/>
        </w:numPr>
      </w:pPr>
      <w:r>
        <w:rPr>
          <w:rFonts w:hint="eastAsia"/>
          <w:sz w:val="32"/>
        </w:rPr>
        <w:t>點選</w:t>
      </w:r>
      <w:r>
        <w:rPr>
          <w:sz w:val="32"/>
        </w:rPr>
        <w:t>“</w:t>
      </w:r>
      <w:r w:rsidRPr="006450B7">
        <w:rPr>
          <w:b/>
          <w:sz w:val="32"/>
        </w:rPr>
        <w:t>&lt; Back to project</w:t>
      </w:r>
      <w:r>
        <w:rPr>
          <w:sz w:val="32"/>
        </w:rPr>
        <w:t>”</w:t>
      </w:r>
      <w:r>
        <w:rPr>
          <w:rFonts w:hint="eastAsia"/>
          <w:sz w:val="32"/>
        </w:rPr>
        <w:t>按鈕，</w:t>
      </w:r>
      <w:r>
        <w:rPr>
          <w:rFonts w:hint="eastAsia"/>
          <w:sz w:val="32"/>
          <w:lang w:eastAsia="zh-TW"/>
        </w:rPr>
        <w:t>點選</w:t>
      </w:r>
      <w:r>
        <w:rPr>
          <w:b/>
          <w:sz w:val="32"/>
        </w:rPr>
        <w:t>Learn &amp; Test</w:t>
      </w:r>
    </w:p>
    <w:p w14:paraId="32B8D6B2" w14:textId="395488CE" w:rsidR="005452B7" w:rsidRPr="00CB5605" w:rsidRDefault="005452B7" w:rsidP="00F651D2">
      <w:pPr>
        <w:pStyle w:val="ListParagraph"/>
        <w:ind w:firstLine="720"/>
      </w:pPr>
      <w:r>
        <w:rPr>
          <w:sz w:val="32"/>
        </w:rPr>
        <w:t>Click the “</w:t>
      </w:r>
      <w:r w:rsidRPr="005452B7">
        <w:rPr>
          <w:b/>
          <w:sz w:val="32"/>
        </w:rPr>
        <w:t>&lt; Back to project</w:t>
      </w:r>
      <w:r>
        <w:rPr>
          <w:sz w:val="32"/>
        </w:rPr>
        <w:t>” link. Then click “</w:t>
      </w:r>
      <w:r w:rsidRPr="005452B7">
        <w:rPr>
          <w:b/>
          <w:sz w:val="32"/>
        </w:rPr>
        <w:t>Learn &amp; Test</w:t>
      </w:r>
      <w:r>
        <w:rPr>
          <w:sz w:val="32"/>
        </w:rPr>
        <w:t>”</w:t>
      </w:r>
    </w:p>
    <w:p w14:paraId="0C9C13EB" w14:textId="394EF979" w:rsidR="00F651D2" w:rsidRPr="00F651D2" w:rsidRDefault="000D515C" w:rsidP="00CB5605">
      <w:pPr>
        <w:pStyle w:val="ListParagraph"/>
        <w:numPr>
          <w:ilvl w:val="0"/>
          <w:numId w:val="1"/>
        </w:numPr>
        <w:rPr>
          <w:lang w:eastAsia="zh-TW"/>
        </w:rPr>
      </w:pPr>
      <w:r>
        <w:rPr>
          <w:rFonts w:hint="eastAsia"/>
          <w:sz w:val="32"/>
          <w:szCs w:val="32"/>
          <w:lang w:eastAsia="zh-TW"/>
        </w:rPr>
        <w:t>訓練頁面還不准你開始訓練模型，因為</w:t>
      </w:r>
      <w:r>
        <w:rPr>
          <w:rFonts w:hint="eastAsia"/>
          <w:sz w:val="32"/>
          <w:szCs w:val="32"/>
          <w:lang w:val="en-US" w:eastAsia="zh-TW"/>
        </w:rPr>
        <w:t>只有</w:t>
      </w:r>
      <w:r>
        <w:rPr>
          <w:sz w:val="32"/>
          <w:szCs w:val="32"/>
          <w:lang w:val="en-US" w:eastAsia="zh-TW"/>
        </w:rPr>
        <w:t>10</w:t>
      </w:r>
      <w:r>
        <w:rPr>
          <w:rFonts w:hint="eastAsia"/>
          <w:sz w:val="32"/>
          <w:szCs w:val="32"/>
          <w:lang w:val="en-US" w:eastAsia="zh-TW"/>
        </w:rPr>
        <w:t>個範例，不夠用來訓練模型</w:t>
      </w:r>
    </w:p>
    <w:p w14:paraId="7B112B63" w14:textId="2D058847" w:rsidR="00CB5605" w:rsidRPr="00CB5605" w:rsidRDefault="00CB5605" w:rsidP="00F651D2">
      <w:pPr>
        <w:pStyle w:val="ListParagraph"/>
        <w:ind w:firstLine="720"/>
      </w:pPr>
      <w:r>
        <w:rPr>
          <w:sz w:val="32"/>
        </w:rPr>
        <w:t>The training page won’</w:t>
      </w:r>
      <w:r w:rsidR="00DF270E">
        <w:rPr>
          <w:sz w:val="32"/>
        </w:rPr>
        <w:t>t let you train a model yet</w:t>
      </w:r>
      <w:r>
        <w:rPr>
          <w:sz w:val="32"/>
        </w:rPr>
        <w:t xml:space="preserve"> </w:t>
      </w:r>
      <w:r w:rsidR="00DF270E">
        <w:rPr>
          <w:sz w:val="32"/>
        </w:rPr>
        <w:br/>
      </w:r>
      <w:r w:rsidR="00DF270E" w:rsidRPr="00DF270E">
        <w:rPr>
          <w:i/>
          <w:sz w:val="32"/>
        </w:rPr>
        <w:t>T</w:t>
      </w:r>
      <w:r w:rsidRPr="00DF270E">
        <w:rPr>
          <w:i/>
          <w:sz w:val="32"/>
        </w:rPr>
        <w:t>he ten examples aren’t enough yet</w:t>
      </w:r>
      <w:r w:rsidR="00DF270E" w:rsidRPr="00DF270E">
        <w:rPr>
          <w:i/>
          <w:sz w:val="32"/>
        </w:rPr>
        <w:t xml:space="preserve"> to train a model</w:t>
      </w:r>
      <w:r w:rsidRPr="00DF270E">
        <w:rPr>
          <w:i/>
          <w:sz w:val="32"/>
        </w:rPr>
        <w:t xml:space="preserve">. </w:t>
      </w:r>
      <w:r w:rsidRPr="00DF270E">
        <w:rPr>
          <w:i/>
          <w:sz w:val="32"/>
        </w:rPr>
        <w:br/>
      </w:r>
      <w:r w:rsidRPr="00CB5605">
        <w:rPr>
          <w:noProof/>
          <w:lang w:val="en-US" w:eastAsia="zh-TW"/>
        </w:rPr>
        <w:drawing>
          <wp:inline distT="0" distB="0" distL="0" distR="0" wp14:anchorId="0C0C1C1A" wp14:editId="140623C0">
            <wp:extent cx="5400000" cy="2227761"/>
            <wp:effectExtent l="12700" t="12700" r="10795"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00" cy="2227761"/>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DF270E">
        <w:br/>
      </w:r>
    </w:p>
    <w:p w14:paraId="5AB4CB8D" w14:textId="63AEC6DF" w:rsidR="00F651D2" w:rsidRPr="00F651D2" w:rsidRDefault="00C378D4" w:rsidP="00CB5605">
      <w:pPr>
        <w:pStyle w:val="ListParagraph"/>
        <w:numPr>
          <w:ilvl w:val="0"/>
          <w:numId w:val="1"/>
        </w:numPr>
        <w:rPr>
          <w:lang w:eastAsia="zh-TW"/>
        </w:rPr>
      </w:pPr>
      <w:r>
        <w:rPr>
          <w:rFonts w:hint="eastAsia"/>
          <w:sz w:val="32"/>
          <w:szCs w:val="32"/>
          <w:lang w:eastAsia="zh-TW"/>
        </w:rPr>
        <w:t>保留頁面，回到</w:t>
      </w:r>
      <w:r>
        <w:rPr>
          <w:sz w:val="32"/>
          <w:szCs w:val="32"/>
          <w:lang w:val="en-US" w:eastAsia="zh-TW"/>
        </w:rPr>
        <w:t>Scratch</w:t>
      </w:r>
      <w:r>
        <w:rPr>
          <w:rFonts w:hint="eastAsia"/>
          <w:sz w:val="32"/>
          <w:szCs w:val="32"/>
          <w:lang w:val="en-US" w:eastAsia="zh-TW"/>
        </w:rPr>
        <w:t>繼續遊戲</w:t>
      </w:r>
    </w:p>
    <w:p w14:paraId="6D335BC5" w14:textId="0EC4BFFA" w:rsidR="00CB5605" w:rsidRPr="00CB5605" w:rsidRDefault="00CB5605" w:rsidP="00F651D2">
      <w:pPr>
        <w:pStyle w:val="ListParagraph"/>
        <w:ind w:firstLine="720"/>
      </w:pPr>
      <w:r>
        <w:rPr>
          <w:sz w:val="32"/>
        </w:rPr>
        <w:t xml:space="preserve">Leave the page open. </w:t>
      </w:r>
      <w:r>
        <w:rPr>
          <w:sz w:val="32"/>
        </w:rPr>
        <w:br/>
        <w:t xml:space="preserve">Go back to your game in Scratch, and play more games. </w:t>
      </w:r>
      <w:r>
        <w:rPr>
          <w:sz w:val="32"/>
        </w:rPr>
        <w:br/>
      </w:r>
      <w:r w:rsidR="00DF270E">
        <w:br/>
      </w:r>
    </w:p>
    <w:p w14:paraId="4305E823" w14:textId="68956880" w:rsidR="00250554" w:rsidRPr="00F651D2" w:rsidRDefault="00250554" w:rsidP="00250554">
      <w:pPr>
        <w:pStyle w:val="ListParagraph"/>
        <w:numPr>
          <w:ilvl w:val="0"/>
          <w:numId w:val="1"/>
        </w:numPr>
      </w:pPr>
      <w:r>
        <w:rPr>
          <w:rFonts w:hint="eastAsia"/>
          <w:sz w:val="32"/>
          <w:szCs w:val="32"/>
        </w:rPr>
        <w:lastRenderedPageBreak/>
        <w:t>多玩幾場後，回到訓練視窗，重整視窗，如果範例數量足夠了，會出現一個</w:t>
      </w:r>
      <w:r>
        <w:rPr>
          <w:sz w:val="32"/>
        </w:rPr>
        <w:t>“</w:t>
      </w:r>
      <w:r w:rsidRPr="00CB5605">
        <w:rPr>
          <w:b/>
          <w:sz w:val="32"/>
        </w:rPr>
        <w:t>Train new machine learning model</w:t>
      </w:r>
      <w:r>
        <w:rPr>
          <w:sz w:val="32"/>
        </w:rPr>
        <w:t>”</w:t>
      </w:r>
      <w:r>
        <w:rPr>
          <w:rFonts w:hint="eastAsia"/>
          <w:sz w:val="32"/>
          <w:szCs w:val="32"/>
        </w:rPr>
        <w:t>按鈕</w:t>
      </w:r>
    </w:p>
    <w:p w14:paraId="02096D1D" w14:textId="163E8F97" w:rsidR="00CB5605" w:rsidRPr="00DF270E" w:rsidRDefault="00CB5605" w:rsidP="00F651D2">
      <w:pPr>
        <w:pStyle w:val="ListParagraph"/>
        <w:ind w:firstLine="720"/>
      </w:pPr>
      <w:r>
        <w:rPr>
          <w:sz w:val="32"/>
        </w:rPr>
        <w:t xml:space="preserve">After a while, go back to the “Machine learning models” page, and refresh the page. </w:t>
      </w:r>
      <w:r>
        <w:rPr>
          <w:sz w:val="32"/>
        </w:rPr>
        <w:br/>
        <w:t>Keep doing this until you’ve got enough examples for the “</w:t>
      </w:r>
      <w:r w:rsidRPr="00CB5605">
        <w:rPr>
          <w:b/>
          <w:sz w:val="32"/>
        </w:rPr>
        <w:t>Train new machine learning model</w:t>
      </w:r>
      <w:r>
        <w:rPr>
          <w:sz w:val="32"/>
        </w:rPr>
        <w:t xml:space="preserve">” button to appear. </w:t>
      </w:r>
      <w:r>
        <w:rPr>
          <w:sz w:val="32"/>
        </w:rPr>
        <w:br/>
      </w:r>
      <w:r w:rsidRPr="00CB5605">
        <w:rPr>
          <w:noProof/>
          <w:lang w:val="en-US" w:eastAsia="zh-TW"/>
        </w:rPr>
        <w:drawing>
          <wp:inline distT="0" distB="0" distL="0" distR="0" wp14:anchorId="5FA4ABF7" wp14:editId="491806E1">
            <wp:extent cx="5400000" cy="2560830"/>
            <wp:effectExtent l="12700" t="12700" r="10795"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00" cy="256083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91756FD" w14:textId="4849D6F2" w:rsidR="00DF270E" w:rsidRPr="00DF270E" w:rsidRDefault="00DF270E" w:rsidP="00DF270E">
      <w:r>
        <w:br/>
      </w:r>
      <w:r>
        <w:br/>
      </w:r>
    </w:p>
    <w:p w14:paraId="2B86C670" w14:textId="36EB6074" w:rsidR="00F651D2" w:rsidRPr="00F651D2" w:rsidRDefault="00712496" w:rsidP="00DF270E">
      <w:pPr>
        <w:pStyle w:val="ListParagraph"/>
        <w:numPr>
          <w:ilvl w:val="0"/>
          <w:numId w:val="1"/>
        </w:numPr>
      </w:pPr>
      <w:proofErr w:type="spellStart"/>
      <w:r>
        <w:rPr>
          <w:rFonts w:hint="eastAsia"/>
          <w:sz w:val="32"/>
          <w:szCs w:val="32"/>
        </w:rPr>
        <w:t>關閉</w:t>
      </w:r>
      <w:r>
        <w:rPr>
          <w:sz w:val="32"/>
          <w:szCs w:val="32"/>
          <w:lang w:val="en-US"/>
        </w:rPr>
        <w:t>Scratch</w:t>
      </w:r>
      <w:proofErr w:type="spellEnd"/>
    </w:p>
    <w:p w14:paraId="00330D77" w14:textId="27D39FA1" w:rsidR="00DF270E" w:rsidRPr="00CB5605" w:rsidRDefault="00DF270E" w:rsidP="00F651D2">
      <w:pPr>
        <w:pStyle w:val="ListParagraph"/>
        <w:ind w:firstLine="720"/>
      </w:pPr>
      <w:r>
        <w:rPr>
          <w:sz w:val="32"/>
        </w:rPr>
        <w:t>Close the Scratch window.</w:t>
      </w:r>
    </w:p>
    <w:p w14:paraId="6163A194" w14:textId="53C7E2DF" w:rsidR="009A353E" w:rsidRPr="009A353E" w:rsidRDefault="00DF270E" w:rsidP="00DF270E">
      <w:pPr>
        <w:ind w:left="360"/>
      </w:pPr>
      <w:r w:rsidRPr="00DF270E">
        <w:rPr>
          <w:sz w:val="32"/>
        </w:rPr>
        <w:t xml:space="preserve"> </w:t>
      </w:r>
      <w:r w:rsidR="00187FE0">
        <w:br/>
      </w:r>
    </w:p>
    <w:p w14:paraId="59721119" w14:textId="5CAB9B67" w:rsidR="003D3318" w:rsidRDefault="003D3318"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到目前為止，你完成些什麼？</w:t>
      </w:r>
    </w:p>
    <w:p w14:paraId="13C8248C" w14:textId="67D426D6" w:rsidR="00413816" w:rsidRPr="009A353E"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187FE0">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E759DA7" w14:textId="77777777" w:rsidR="003D3318" w:rsidRDefault="003D3318" w:rsidP="0094159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3F334AF5" w14:textId="27A93372" w:rsidR="004B4CE1" w:rsidRPr="0066410F" w:rsidRDefault="003D3318" w:rsidP="0094159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hint="eastAsia"/>
          <w:sz w:val="36"/>
          <w:lang w:eastAsia="zh-TW"/>
        </w:rPr>
        <w:t>你開始訓練電腦玩</w:t>
      </w:r>
      <w:r>
        <w:rPr>
          <w:rFonts w:ascii="Garamond" w:hAnsi="Garamond"/>
          <w:sz w:val="36"/>
        </w:rPr>
        <w:t>Top Trumps</w:t>
      </w:r>
      <w:r>
        <w:rPr>
          <w:rFonts w:ascii="Garamond" w:hAnsi="Garamond" w:hint="eastAsia"/>
          <w:sz w:val="36"/>
          <w:lang w:eastAsia="zh-TW"/>
        </w:rPr>
        <w:t>卡牌遊戲</w:t>
      </w:r>
      <w:r w:rsidR="009A353E">
        <w:rPr>
          <w:rFonts w:ascii="Garamond" w:hAnsi="Garamond"/>
          <w:sz w:val="36"/>
        </w:rPr>
        <w:br/>
      </w:r>
      <w:r w:rsidR="00413816" w:rsidRPr="0066410F">
        <w:rPr>
          <w:rFonts w:ascii="Garamond" w:hAnsi="Garamond"/>
          <w:sz w:val="36"/>
        </w:rPr>
        <w:t xml:space="preserve">You’ve </w:t>
      </w:r>
      <w:r w:rsidR="00790D60" w:rsidRPr="0066410F">
        <w:rPr>
          <w:rFonts w:ascii="Garamond" w:hAnsi="Garamond"/>
          <w:sz w:val="36"/>
        </w:rPr>
        <w:t xml:space="preserve">started to train a computer to </w:t>
      </w:r>
      <w:r w:rsidR="00941591">
        <w:rPr>
          <w:rFonts w:ascii="Garamond" w:hAnsi="Garamond"/>
          <w:sz w:val="36"/>
        </w:rPr>
        <w:t xml:space="preserve">learn about Top Trumps. </w:t>
      </w:r>
    </w:p>
    <w:p w14:paraId="2C240D0E" w14:textId="77777777" w:rsidR="00141D49" w:rsidRDefault="00141D49"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07E9C103" w14:textId="7B102ACF" w:rsidR="00141D49" w:rsidRDefault="00141D49"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這些範例幫助電腦學習預測卡牌上的資訊：每個欄位的數值大小範圍是多少、</w:t>
      </w:r>
      <w:r w:rsidRPr="00141D49">
        <w:rPr>
          <w:rFonts w:ascii="Garamond" w:hAnsi="Garamond" w:hint="eastAsia"/>
          <w:color w:val="FF0000"/>
          <w:sz w:val="36"/>
          <w:lang w:eastAsia="zh-TW"/>
        </w:rPr>
        <w:t>抽到</w:t>
      </w:r>
      <w:ins w:id="1" w:author="Sung-Shine Lee" w:date="2019-05-22T23:07:00Z">
        <w:r w:rsidR="008474C2">
          <w:rPr>
            <w:rFonts w:ascii="Garamond" w:hAnsi="Garamond" w:hint="eastAsia"/>
            <w:color w:val="FF0000"/>
            <w:sz w:val="36"/>
            <w:lang w:eastAsia="zh-TW"/>
          </w:rPr>
          <w:t>大數字</w:t>
        </w:r>
      </w:ins>
      <w:del w:id="2" w:author="Sung-Shine Lee" w:date="2019-05-22T23:07:00Z">
        <w:r w:rsidRPr="00141D49" w:rsidDel="008474C2">
          <w:rPr>
            <w:rFonts w:ascii="Garamond" w:hAnsi="Garamond" w:hint="eastAsia"/>
            <w:color w:val="FF0000"/>
            <w:sz w:val="36"/>
            <w:lang w:eastAsia="zh-TW"/>
          </w:rPr>
          <w:delText>高數字</w:delText>
        </w:r>
      </w:del>
      <w:r w:rsidRPr="00141D49">
        <w:rPr>
          <w:rFonts w:ascii="Garamond" w:hAnsi="Garamond" w:hint="eastAsia"/>
          <w:color w:val="FF0000"/>
          <w:sz w:val="36"/>
          <w:lang w:eastAsia="zh-TW"/>
        </w:rPr>
        <w:t>和</w:t>
      </w:r>
      <w:ins w:id="3" w:author="Sung-Shine Lee" w:date="2019-05-22T23:07:00Z">
        <w:r w:rsidR="008474C2">
          <w:rPr>
            <w:rFonts w:ascii="Garamond" w:hAnsi="Garamond" w:hint="eastAsia"/>
            <w:color w:val="FF0000"/>
            <w:sz w:val="36"/>
            <w:lang w:eastAsia="zh-TW"/>
          </w:rPr>
          <w:t>小數字</w:t>
        </w:r>
      </w:ins>
      <w:del w:id="4" w:author="Sung-Shine Lee" w:date="2019-05-22T23:07:00Z">
        <w:r w:rsidRPr="00141D49" w:rsidDel="008474C2">
          <w:rPr>
            <w:rFonts w:ascii="Garamond" w:hAnsi="Garamond" w:hint="eastAsia"/>
            <w:color w:val="FF0000"/>
            <w:sz w:val="36"/>
            <w:lang w:eastAsia="zh-TW"/>
          </w:rPr>
          <w:delText>低數字</w:delText>
        </w:r>
      </w:del>
      <w:r w:rsidRPr="00141D49">
        <w:rPr>
          <w:rFonts w:ascii="Garamond" w:hAnsi="Garamond" w:hint="eastAsia"/>
          <w:color w:val="FF0000"/>
          <w:sz w:val="36"/>
          <w:lang w:eastAsia="zh-TW"/>
        </w:rPr>
        <w:t>的</w:t>
      </w:r>
      <w:ins w:id="5" w:author="Sung-Shine Lee" w:date="2019-05-22T23:07:00Z">
        <w:r w:rsidR="008474C2">
          <w:rPr>
            <w:rFonts w:ascii="Garamond" w:hAnsi="Garamond" w:hint="eastAsia"/>
            <w:color w:val="FF0000"/>
            <w:sz w:val="36"/>
            <w:lang w:eastAsia="zh-TW"/>
          </w:rPr>
          <w:t>機率</w:t>
        </w:r>
      </w:ins>
      <w:del w:id="6" w:author="Sung-Shine Lee" w:date="2019-05-22T23:07:00Z">
        <w:r w:rsidRPr="00141D49" w:rsidDel="008474C2">
          <w:rPr>
            <w:rFonts w:ascii="Garamond" w:hAnsi="Garamond" w:hint="eastAsia"/>
            <w:color w:val="FF0000"/>
            <w:sz w:val="36"/>
            <w:lang w:eastAsia="zh-TW"/>
          </w:rPr>
          <w:delText>期望值</w:delText>
        </w:r>
      </w:del>
      <w:r w:rsidRPr="00141D49">
        <w:rPr>
          <w:rFonts w:ascii="Garamond" w:hAnsi="Garamond" w:hint="eastAsia"/>
          <w:color w:val="FF0000"/>
          <w:sz w:val="36"/>
          <w:lang w:eastAsia="zh-TW"/>
        </w:rPr>
        <w:t>是多少</w:t>
      </w:r>
      <w:r>
        <w:rPr>
          <w:rFonts w:ascii="Garamond" w:hAnsi="Garamond" w:hint="eastAsia"/>
          <w:sz w:val="36"/>
          <w:lang w:eastAsia="zh-TW"/>
        </w:rPr>
        <w:t>等，這些範例同時也幫助電腦在不知道遊戲規則的情況下，學習拿到什麼數字贏的機率最大</w:t>
      </w:r>
    </w:p>
    <w:p w14:paraId="0293711B" w14:textId="2D9E467D" w:rsidR="005555A4" w:rsidRDefault="005555A4"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lastRenderedPageBreak/>
        <w:t>The examples help the computer learn what values to expect in cards</w:t>
      </w:r>
      <w:r w:rsidR="00187FE0">
        <w:rPr>
          <w:rFonts w:ascii="Garamond" w:hAnsi="Garamond"/>
          <w:sz w:val="36"/>
        </w:rPr>
        <w:t>:</w:t>
      </w:r>
      <w:r>
        <w:rPr>
          <w:rFonts w:ascii="Garamond" w:hAnsi="Garamond"/>
          <w:sz w:val="36"/>
        </w:rPr>
        <w:t xml:space="preserve"> the range of numbers for each value, how often it should expect to see high values, how often it should expect to see low values. </w:t>
      </w:r>
    </w:p>
    <w:p w14:paraId="1D642AED" w14:textId="77777777" w:rsidR="005555A4" w:rsidRDefault="005555A4"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B1CA56D" w14:textId="2C1447BC" w:rsidR="00413816" w:rsidRPr="00187FE0" w:rsidRDefault="005555A4" w:rsidP="00187FE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examples also help the computer to learn what numbers </w:t>
      </w:r>
      <w:r w:rsidR="00DF270E">
        <w:rPr>
          <w:rFonts w:ascii="Garamond" w:hAnsi="Garamond"/>
          <w:sz w:val="36"/>
        </w:rPr>
        <w:t>are likely to help it to win</w:t>
      </w:r>
      <w:r>
        <w:rPr>
          <w:rFonts w:ascii="Garamond" w:hAnsi="Garamond"/>
          <w:sz w:val="36"/>
        </w:rPr>
        <w:t>, without you needing to tell it what the rules are.</w:t>
      </w:r>
    </w:p>
    <w:p w14:paraId="18C49079" w14:textId="1BB85635" w:rsidR="00DF270E" w:rsidRPr="00DF270E" w:rsidRDefault="006D4E5E" w:rsidP="00DF270E">
      <w:pPr>
        <w:rPr>
          <w:sz w:val="32"/>
        </w:rPr>
      </w:pPr>
      <w:r>
        <w:rPr>
          <w:sz w:val="32"/>
        </w:rPr>
        <w:br/>
      </w:r>
    </w:p>
    <w:p w14:paraId="6C778BCE" w14:textId="0ED2E3FF" w:rsidR="00F651D2" w:rsidRDefault="00347FB6" w:rsidP="00DF270E">
      <w:pPr>
        <w:pStyle w:val="ListParagraph"/>
        <w:numPr>
          <w:ilvl w:val="0"/>
          <w:numId w:val="1"/>
        </w:numPr>
        <w:rPr>
          <w:sz w:val="32"/>
        </w:rPr>
      </w:pPr>
      <w:r>
        <w:rPr>
          <w:rFonts w:hint="eastAsia"/>
          <w:sz w:val="32"/>
        </w:rPr>
        <w:t>點選</w:t>
      </w:r>
      <w:r>
        <w:rPr>
          <w:sz w:val="32"/>
        </w:rPr>
        <w:t>“</w:t>
      </w:r>
      <w:r w:rsidRPr="006450B7">
        <w:rPr>
          <w:b/>
          <w:sz w:val="32"/>
        </w:rPr>
        <w:t>&lt; Back to project</w:t>
      </w:r>
      <w:r>
        <w:rPr>
          <w:sz w:val="32"/>
        </w:rPr>
        <w:t>”</w:t>
      </w:r>
      <w:r>
        <w:rPr>
          <w:rFonts w:hint="eastAsia"/>
          <w:sz w:val="32"/>
        </w:rPr>
        <w:t>按鈕，然後點選</w:t>
      </w:r>
      <w:r>
        <w:rPr>
          <w:sz w:val="32"/>
        </w:rPr>
        <w:t>“</w:t>
      </w:r>
      <w:r>
        <w:rPr>
          <w:b/>
          <w:sz w:val="32"/>
        </w:rPr>
        <w:t>Scratch</w:t>
      </w:r>
      <w:r w:rsidRPr="00DF270E">
        <w:rPr>
          <w:sz w:val="32"/>
        </w:rPr>
        <w:t>”</w:t>
      </w:r>
    </w:p>
    <w:p w14:paraId="6086CB69" w14:textId="360A9E7F" w:rsidR="00415255" w:rsidRPr="00415255" w:rsidRDefault="00415255" w:rsidP="00415255">
      <w:pPr>
        <w:pStyle w:val="ListParagraph"/>
        <w:ind w:left="1440"/>
        <w:rPr>
          <w:i/>
          <w:sz w:val="32"/>
          <w:lang w:eastAsia="zh-TW"/>
        </w:rPr>
      </w:pPr>
      <w:r>
        <w:rPr>
          <w:rFonts w:hint="eastAsia"/>
          <w:i/>
          <w:sz w:val="32"/>
          <w:lang w:eastAsia="zh-TW"/>
        </w:rPr>
        <w:t>綠色點點代表這次有機器學習模型</w:t>
      </w:r>
    </w:p>
    <w:p w14:paraId="09B3D672" w14:textId="413B44DD" w:rsidR="00DF270E" w:rsidRDefault="00DF270E" w:rsidP="00F651D2">
      <w:pPr>
        <w:pStyle w:val="ListParagraph"/>
        <w:rPr>
          <w:sz w:val="32"/>
        </w:rPr>
      </w:pPr>
      <w:r>
        <w:rPr>
          <w:noProof/>
          <w:sz w:val="32"/>
          <w:lang w:val="en-US" w:eastAsia="zh-TW"/>
        </w:rPr>
        <mc:AlternateContent>
          <mc:Choice Requires="wps">
            <w:drawing>
              <wp:anchor distT="0" distB="0" distL="114300" distR="114300" simplePos="0" relativeHeight="251702272" behindDoc="0" locked="0" layoutInCell="1" allowOverlap="1" wp14:anchorId="2579197F" wp14:editId="639D66DB">
                <wp:simplePos x="0" y="0"/>
                <wp:positionH relativeFrom="column">
                  <wp:posOffset>1520190</wp:posOffset>
                </wp:positionH>
                <wp:positionV relativeFrom="paragraph">
                  <wp:posOffset>1457325</wp:posOffset>
                </wp:positionV>
                <wp:extent cx="2260600" cy="571500"/>
                <wp:effectExtent l="38100" t="38100" r="50800" b="101600"/>
                <wp:wrapNone/>
                <wp:docPr id="75" name="Straight Connector 75"/>
                <wp:cNvGraphicFramePr/>
                <a:graphic xmlns:a="http://schemas.openxmlformats.org/drawingml/2006/main">
                  <a:graphicData uri="http://schemas.microsoft.com/office/word/2010/wordprocessingShape">
                    <wps:wsp>
                      <wps:cNvCnPr/>
                      <wps:spPr>
                        <a:xfrm flipH="1" flipV="1">
                          <a:off x="0" y="0"/>
                          <a:ext cx="2260600" cy="5715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75"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7pt,114.75pt" to="297.7pt,159.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" strokecolor="#4472c4 [3204]" strokeweight="7pt">
                <v:stroke startarrow="block" joinstyle="miter"/>
              </v:line>
            </w:pict>
          </mc:Fallback>
        </mc:AlternateContent>
      </w:r>
      <w:r w:rsidR="00F651D2">
        <w:rPr>
          <w:rFonts w:hint="eastAsia"/>
          <w:sz w:val="32"/>
          <w:lang w:eastAsia="zh-TW"/>
        </w:rPr>
        <w:tab/>
      </w:r>
      <w:r>
        <w:rPr>
          <w:sz w:val="32"/>
        </w:rPr>
        <w:t>Click the “</w:t>
      </w:r>
      <w:r w:rsidRPr="005452B7">
        <w:rPr>
          <w:b/>
          <w:sz w:val="32"/>
        </w:rPr>
        <w:t>&lt; Back to project</w:t>
      </w:r>
      <w:r>
        <w:rPr>
          <w:sz w:val="32"/>
        </w:rPr>
        <w:t>” link. Then click the “</w:t>
      </w:r>
      <w:r>
        <w:rPr>
          <w:b/>
          <w:sz w:val="32"/>
        </w:rPr>
        <w:t>Scratch</w:t>
      </w:r>
      <w:r w:rsidRPr="00DF270E">
        <w:rPr>
          <w:sz w:val="32"/>
        </w:rPr>
        <w:t>”</w:t>
      </w:r>
      <w:r>
        <w:rPr>
          <w:sz w:val="32"/>
        </w:rPr>
        <w:t xml:space="preserve"> button</w:t>
      </w:r>
      <w:r>
        <w:rPr>
          <w:sz w:val="32"/>
        </w:rPr>
        <w:br/>
      </w:r>
      <w:r>
        <w:rPr>
          <w:i/>
          <w:sz w:val="32"/>
        </w:rPr>
        <w:t>The green icon tells you that you have a machine learning model this time.</w:t>
      </w:r>
      <w:r>
        <w:rPr>
          <w:sz w:val="32"/>
        </w:rPr>
        <w:br/>
      </w:r>
      <w:r w:rsidRPr="00DF270E">
        <w:rPr>
          <w:noProof/>
          <w:sz w:val="32"/>
          <w:lang w:val="en-US" w:eastAsia="zh-TW"/>
        </w:rPr>
        <w:drawing>
          <wp:inline distT="0" distB="0" distL="0" distR="0" wp14:anchorId="6EC8FE3F" wp14:editId="403E98F5">
            <wp:extent cx="5040000" cy="2555514"/>
            <wp:effectExtent l="12700" t="12700" r="1460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40000" cy="255551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EC4C048" w14:textId="09CFDCF7" w:rsidR="00DF270E" w:rsidRPr="00DF270E" w:rsidRDefault="006D4E5E" w:rsidP="00DF270E">
      <w:pPr>
        <w:rPr>
          <w:sz w:val="32"/>
        </w:rPr>
      </w:pPr>
      <w:r>
        <w:rPr>
          <w:sz w:val="32"/>
        </w:rPr>
        <w:br/>
      </w:r>
    </w:p>
    <w:p w14:paraId="19CDA2D6" w14:textId="7FA9CA47" w:rsidR="00F651D2" w:rsidRDefault="00415255" w:rsidP="00366EAB">
      <w:pPr>
        <w:pStyle w:val="ListParagraph"/>
        <w:numPr>
          <w:ilvl w:val="0"/>
          <w:numId w:val="1"/>
        </w:numPr>
        <w:rPr>
          <w:sz w:val="32"/>
        </w:rPr>
      </w:pPr>
      <w:r>
        <w:rPr>
          <w:rFonts w:hint="eastAsia"/>
          <w:sz w:val="32"/>
        </w:rPr>
        <w:t>開啟先前儲存的專案</w:t>
      </w:r>
    </w:p>
    <w:p w14:paraId="2FC21236" w14:textId="09130E92" w:rsidR="00415255" w:rsidRPr="00415255" w:rsidRDefault="00415255" w:rsidP="00415255">
      <w:pPr>
        <w:pStyle w:val="ListParagraph"/>
        <w:ind w:left="1440"/>
        <w:rPr>
          <w:i/>
          <w:sz w:val="32"/>
          <w:lang w:val="en-US" w:eastAsia="zh-TW"/>
        </w:rPr>
      </w:pPr>
      <w:r>
        <w:rPr>
          <w:rFonts w:hint="eastAsia"/>
          <w:i/>
          <w:sz w:val="32"/>
        </w:rPr>
        <w:t>點選</w:t>
      </w:r>
      <w:r w:rsidRPr="00415255">
        <w:rPr>
          <w:rFonts w:hint="eastAsia"/>
          <w:b/>
          <w:i/>
          <w:sz w:val="32"/>
        </w:rPr>
        <w:t>檔案</w:t>
      </w:r>
      <w:r>
        <w:rPr>
          <w:rFonts w:hint="eastAsia"/>
          <w:i/>
          <w:sz w:val="32"/>
        </w:rPr>
        <w:t xml:space="preserve"> </w:t>
      </w:r>
      <w:r>
        <w:rPr>
          <w:i/>
          <w:sz w:val="32"/>
          <w:lang w:val="en-US"/>
        </w:rPr>
        <w:t xml:space="preserve">-&gt; </w:t>
      </w:r>
      <w:r w:rsidRPr="00415255">
        <w:rPr>
          <w:rFonts w:hint="eastAsia"/>
          <w:b/>
          <w:i/>
          <w:sz w:val="32"/>
          <w:lang w:val="en-US" w:eastAsia="zh-TW"/>
        </w:rPr>
        <w:t>開啟專案</w:t>
      </w:r>
    </w:p>
    <w:p w14:paraId="44E8414B" w14:textId="29C8C71E" w:rsidR="00DF270E" w:rsidRDefault="00DF270E" w:rsidP="00F651D2">
      <w:pPr>
        <w:pStyle w:val="ListParagraph"/>
        <w:ind w:firstLine="720"/>
        <w:rPr>
          <w:sz w:val="32"/>
        </w:rPr>
      </w:pPr>
      <w:r>
        <w:rPr>
          <w:sz w:val="32"/>
        </w:rPr>
        <w:t>Open the Scratch project you saved before</w:t>
      </w:r>
      <w:r>
        <w:rPr>
          <w:sz w:val="32"/>
        </w:rPr>
        <w:br/>
      </w:r>
      <w:r w:rsidRPr="006D4E5E">
        <w:rPr>
          <w:i/>
          <w:sz w:val="32"/>
        </w:rPr>
        <w:t>Click “</w:t>
      </w:r>
      <w:r w:rsidRPr="006D4E5E">
        <w:rPr>
          <w:b/>
          <w:i/>
          <w:sz w:val="32"/>
        </w:rPr>
        <w:t>File</w:t>
      </w:r>
      <w:r w:rsidRPr="006D4E5E">
        <w:rPr>
          <w:i/>
          <w:sz w:val="32"/>
        </w:rPr>
        <w:t>” -&gt; “</w:t>
      </w:r>
      <w:r w:rsidRPr="006D4E5E">
        <w:rPr>
          <w:b/>
          <w:i/>
          <w:sz w:val="32"/>
        </w:rPr>
        <w:t>Load</w:t>
      </w:r>
      <w:r w:rsidR="006D4E5E" w:rsidRPr="006D4E5E">
        <w:rPr>
          <w:b/>
          <w:i/>
          <w:sz w:val="32"/>
        </w:rPr>
        <w:t xml:space="preserve"> Project</w:t>
      </w:r>
      <w:r w:rsidR="006D4E5E" w:rsidRPr="006D4E5E">
        <w:rPr>
          <w:i/>
          <w:sz w:val="32"/>
        </w:rPr>
        <w:t>”</w:t>
      </w:r>
      <w:r>
        <w:rPr>
          <w:sz w:val="32"/>
        </w:rPr>
        <w:br/>
      </w:r>
      <w:r w:rsidR="006D4E5E">
        <w:rPr>
          <w:sz w:val="32"/>
        </w:rPr>
        <w:br/>
      </w:r>
    </w:p>
    <w:p w14:paraId="00ECA956" w14:textId="368EE190" w:rsidR="00F651D2" w:rsidRDefault="00162944" w:rsidP="00366EAB">
      <w:pPr>
        <w:pStyle w:val="ListParagraph"/>
        <w:numPr>
          <w:ilvl w:val="0"/>
          <w:numId w:val="1"/>
        </w:numPr>
        <w:rPr>
          <w:sz w:val="32"/>
        </w:rPr>
      </w:pPr>
      <w:r>
        <w:rPr>
          <w:rFonts w:hint="eastAsia"/>
          <w:sz w:val="32"/>
        </w:rPr>
        <w:t>點選『舞台』</w:t>
      </w:r>
    </w:p>
    <w:p w14:paraId="168BA1A4" w14:textId="0D9353A4" w:rsidR="006D4E5E" w:rsidRDefault="006D4E5E" w:rsidP="00F651D2">
      <w:pPr>
        <w:pStyle w:val="ListParagraph"/>
        <w:ind w:firstLine="720"/>
        <w:rPr>
          <w:sz w:val="32"/>
        </w:rPr>
      </w:pPr>
      <w:r>
        <w:rPr>
          <w:sz w:val="32"/>
        </w:rPr>
        <w:t>Click on the “</w:t>
      </w:r>
      <w:r w:rsidRPr="006D4E5E">
        <w:rPr>
          <w:b/>
          <w:sz w:val="32"/>
        </w:rPr>
        <w:t>Stage</w:t>
      </w:r>
      <w:r>
        <w:rPr>
          <w:sz w:val="32"/>
        </w:rPr>
        <w:t>” to get to where you added the script before</w:t>
      </w:r>
    </w:p>
    <w:p w14:paraId="67FC82A8" w14:textId="77777777" w:rsidR="006D4E5E" w:rsidRPr="006D4E5E" w:rsidRDefault="006D4E5E" w:rsidP="006D4E5E">
      <w:pPr>
        <w:rPr>
          <w:sz w:val="32"/>
          <w:lang w:eastAsia="zh-TW"/>
        </w:rPr>
      </w:pPr>
    </w:p>
    <w:p w14:paraId="1229078F" w14:textId="609009AE" w:rsidR="00F651D2" w:rsidRDefault="00162944" w:rsidP="00713184">
      <w:pPr>
        <w:pStyle w:val="ListParagraph"/>
        <w:numPr>
          <w:ilvl w:val="0"/>
          <w:numId w:val="1"/>
        </w:numPr>
        <w:rPr>
          <w:sz w:val="32"/>
        </w:rPr>
      </w:pPr>
      <w:r>
        <w:rPr>
          <w:rFonts w:hint="eastAsia"/>
          <w:sz w:val="32"/>
        </w:rPr>
        <w:lastRenderedPageBreak/>
        <w:t>加入</w:t>
      </w:r>
      <w:r>
        <w:rPr>
          <w:sz w:val="32"/>
        </w:rPr>
        <w:t>“recognise numbers  … (label)”</w:t>
      </w:r>
      <w:r>
        <w:rPr>
          <w:rFonts w:hint="eastAsia"/>
          <w:sz w:val="32"/>
        </w:rPr>
        <w:t>程式積木</w:t>
      </w:r>
    </w:p>
    <w:p w14:paraId="56232B78" w14:textId="77777777" w:rsidR="00713184" w:rsidRDefault="006D4E5E" w:rsidP="00F651D2">
      <w:pPr>
        <w:pStyle w:val="ListParagraph"/>
        <w:ind w:firstLine="720"/>
        <w:rPr>
          <w:sz w:val="32"/>
        </w:rPr>
      </w:pPr>
      <w:r>
        <w:rPr>
          <w:sz w:val="32"/>
        </w:rPr>
        <w:t>Add the “recognise numbers  … (label)” block</w:t>
      </w:r>
      <w:r w:rsidR="00713184">
        <w:rPr>
          <w:sz w:val="32"/>
        </w:rPr>
        <w:br/>
      </w:r>
      <w:r w:rsidR="00713184" w:rsidRPr="00713184">
        <w:rPr>
          <w:noProof/>
          <w:sz w:val="32"/>
          <w:lang w:val="en-US" w:eastAsia="zh-TW"/>
        </w:rPr>
        <w:drawing>
          <wp:inline distT="0" distB="0" distL="0" distR="0" wp14:anchorId="421F88A1" wp14:editId="717C1F88">
            <wp:extent cx="5400000" cy="428976"/>
            <wp:effectExtent l="12700" t="12700" r="10795" b="158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400000" cy="42897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E477329" w14:textId="77777777" w:rsidR="00713184" w:rsidRPr="00713184" w:rsidRDefault="00713184" w:rsidP="00713184">
      <w:pPr>
        <w:pStyle w:val="ListParagraph"/>
        <w:rPr>
          <w:sz w:val="32"/>
        </w:rPr>
      </w:pPr>
    </w:p>
    <w:p w14:paraId="4B13BF15" w14:textId="2BD844CE" w:rsidR="00F651D2" w:rsidRDefault="00162944" w:rsidP="00713184">
      <w:pPr>
        <w:pStyle w:val="ListParagraph"/>
        <w:numPr>
          <w:ilvl w:val="0"/>
          <w:numId w:val="1"/>
        </w:numPr>
        <w:rPr>
          <w:sz w:val="32"/>
          <w:lang w:eastAsia="zh-TW"/>
        </w:rPr>
      </w:pPr>
      <w:r>
        <w:rPr>
          <w:rFonts w:hint="eastAsia"/>
          <w:sz w:val="32"/>
          <w:lang w:eastAsia="zh-TW"/>
        </w:rPr>
        <w:t>在空格的地方加入程式積木（如下圖）</w:t>
      </w:r>
    </w:p>
    <w:p w14:paraId="5597A0A8" w14:textId="59D1FFE6" w:rsidR="00713184" w:rsidRPr="00713184" w:rsidRDefault="00713184" w:rsidP="00F651D2">
      <w:pPr>
        <w:pStyle w:val="ListParagraph"/>
        <w:ind w:firstLine="720"/>
        <w:rPr>
          <w:sz w:val="32"/>
        </w:rPr>
      </w:pPr>
      <w:r>
        <w:rPr>
          <w:sz w:val="32"/>
        </w:rPr>
        <w:t>Add the values from the computer’s card to the block</w:t>
      </w:r>
      <w:r>
        <w:rPr>
          <w:sz w:val="32"/>
        </w:rPr>
        <w:br/>
      </w:r>
      <w:r w:rsidRPr="00713184">
        <w:rPr>
          <w:noProof/>
          <w:sz w:val="32"/>
          <w:lang w:val="en-US" w:eastAsia="zh-TW"/>
        </w:rPr>
        <w:drawing>
          <wp:inline distT="0" distB="0" distL="0" distR="0" wp14:anchorId="24EAF5FC" wp14:editId="06690607">
            <wp:extent cx="2478856" cy="432000"/>
            <wp:effectExtent l="12700" t="12700" r="10795" b="127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2478856" cy="432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t xml:space="preserve"> </w:t>
      </w:r>
      <w:r w:rsidRPr="00713184">
        <w:rPr>
          <w:noProof/>
          <w:sz w:val="32"/>
          <w:lang w:val="en-US" w:eastAsia="zh-TW"/>
        </w:rPr>
        <w:drawing>
          <wp:inline distT="0" distB="0" distL="0" distR="0" wp14:anchorId="16951F72" wp14:editId="350FF5C8">
            <wp:extent cx="2941715" cy="432000"/>
            <wp:effectExtent l="12700" t="12700" r="1778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941715" cy="432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713184">
        <w:rPr>
          <w:noProof/>
          <w:sz w:val="32"/>
          <w:lang w:val="en-US" w:eastAsia="zh-TW"/>
        </w:rPr>
        <w:drawing>
          <wp:inline distT="0" distB="0" distL="0" distR="0" wp14:anchorId="24D32B8A" wp14:editId="0222E206">
            <wp:extent cx="2396571" cy="432000"/>
            <wp:effectExtent l="12700" t="12700" r="16510" b="127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396571" cy="432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t xml:space="preserve"> </w:t>
      </w:r>
      <w:r w:rsidRPr="00713184">
        <w:rPr>
          <w:noProof/>
          <w:sz w:val="32"/>
          <w:lang w:val="en-US" w:eastAsia="zh-TW"/>
        </w:rPr>
        <w:drawing>
          <wp:inline distT="0" distB="0" distL="0" distR="0" wp14:anchorId="3E542CB3" wp14:editId="007D0DBA">
            <wp:extent cx="2736000" cy="432000"/>
            <wp:effectExtent l="12700" t="12700" r="762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736000" cy="432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713184">
        <w:rPr>
          <w:noProof/>
          <w:sz w:val="32"/>
          <w:lang w:val="en-US" w:eastAsia="zh-TW"/>
        </w:rPr>
        <w:drawing>
          <wp:inline distT="0" distB="0" distL="0" distR="0" wp14:anchorId="5B218C01" wp14:editId="688CDB7F">
            <wp:extent cx="2849144" cy="432000"/>
            <wp:effectExtent l="12700" t="12700" r="8890"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849144" cy="432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6D4E5E">
        <w:rPr>
          <w:sz w:val="32"/>
        </w:rPr>
        <w:br/>
      </w:r>
    </w:p>
    <w:p w14:paraId="4F966E91" w14:textId="208AE560" w:rsidR="00F651D2" w:rsidRDefault="00162944" w:rsidP="00713184">
      <w:pPr>
        <w:pStyle w:val="ListParagraph"/>
        <w:numPr>
          <w:ilvl w:val="0"/>
          <w:numId w:val="1"/>
        </w:numPr>
        <w:rPr>
          <w:sz w:val="32"/>
          <w:lang w:eastAsia="zh-TW"/>
        </w:rPr>
      </w:pPr>
      <w:r>
        <w:rPr>
          <w:rFonts w:hint="eastAsia"/>
          <w:sz w:val="32"/>
          <w:lang w:eastAsia="zh-TW"/>
        </w:rPr>
        <w:t>加入程式積木（如下圖）</w:t>
      </w:r>
    </w:p>
    <w:p w14:paraId="5C30C237" w14:textId="41D290FA" w:rsidR="00713184" w:rsidRDefault="00713184" w:rsidP="00F651D2">
      <w:pPr>
        <w:pStyle w:val="ListParagraph"/>
        <w:ind w:firstLine="720"/>
        <w:rPr>
          <w:sz w:val="32"/>
        </w:rPr>
      </w:pPr>
      <w:r>
        <w:rPr>
          <w:sz w:val="32"/>
        </w:rPr>
        <w:t>Add it to an “if” block to get a script snippet that looks like this:</w:t>
      </w:r>
      <w:r>
        <w:rPr>
          <w:sz w:val="32"/>
        </w:rPr>
        <w:br/>
      </w:r>
      <w:r w:rsidRPr="00713184">
        <w:rPr>
          <w:noProof/>
          <w:sz w:val="32"/>
          <w:lang w:val="en-US" w:eastAsia="zh-TW"/>
        </w:rPr>
        <w:drawing>
          <wp:inline distT="0" distB="0" distL="0" distR="0" wp14:anchorId="4B3C3605" wp14:editId="6162AEE7">
            <wp:extent cx="5400000" cy="963243"/>
            <wp:effectExtent l="12700" t="12700" r="10795" b="152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400000" cy="96324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91CA26A" w14:textId="223057C1" w:rsidR="00F651D2" w:rsidRDefault="00162944" w:rsidP="00EC6748">
      <w:pPr>
        <w:pStyle w:val="ListParagraph"/>
        <w:numPr>
          <w:ilvl w:val="0"/>
          <w:numId w:val="1"/>
        </w:numPr>
        <w:rPr>
          <w:sz w:val="32"/>
        </w:rPr>
      </w:pPr>
      <w:r>
        <w:rPr>
          <w:rFonts w:hint="eastAsia"/>
          <w:sz w:val="32"/>
        </w:rPr>
        <w:t>複製</w:t>
      </w:r>
      <w:r>
        <w:rPr>
          <w:sz w:val="32"/>
          <w:lang w:val="en-US"/>
        </w:rPr>
        <w:t>5</w:t>
      </w:r>
      <w:r>
        <w:rPr>
          <w:rFonts w:hint="eastAsia"/>
          <w:sz w:val="32"/>
          <w:lang w:val="en-US" w:eastAsia="zh-TW"/>
        </w:rPr>
        <w:t>次，新增一個積木：</w:t>
      </w:r>
      <w:r>
        <w:rPr>
          <w:sz w:val="32"/>
        </w:rPr>
        <w:t>“</w:t>
      </w:r>
      <w:r w:rsidRPr="00713184">
        <w:rPr>
          <w:b/>
          <w:sz w:val="32"/>
        </w:rPr>
        <w:t>Let the computer choose which attribute to play</w:t>
      </w:r>
      <w:r>
        <w:rPr>
          <w:sz w:val="32"/>
        </w:rPr>
        <w:t>”</w:t>
      </w:r>
      <w:r>
        <w:rPr>
          <w:rFonts w:hint="eastAsia"/>
          <w:sz w:val="32"/>
          <w:lang w:eastAsia="zh-TW"/>
        </w:rPr>
        <w:t>，並把所有積木組合起來（如下圖）</w:t>
      </w:r>
    </w:p>
    <w:p w14:paraId="3DAE6F06" w14:textId="1CBB56EF" w:rsidR="00277C31" w:rsidRPr="00277C31" w:rsidRDefault="00277C31" w:rsidP="00277C31">
      <w:pPr>
        <w:pStyle w:val="ListParagraph"/>
        <w:ind w:left="1440"/>
        <w:rPr>
          <w:i/>
          <w:sz w:val="32"/>
          <w:lang w:eastAsia="zh-TW"/>
        </w:rPr>
      </w:pPr>
      <w:r>
        <w:rPr>
          <w:rFonts w:hint="eastAsia"/>
          <w:i/>
          <w:sz w:val="32"/>
          <w:lang w:eastAsia="zh-TW"/>
        </w:rPr>
        <w:t>用這個取代先前隨機選擇比較項目的</w:t>
      </w:r>
      <w:r w:rsidR="003714A4">
        <w:rPr>
          <w:rFonts w:hint="eastAsia"/>
          <w:i/>
          <w:sz w:val="32"/>
          <w:lang w:eastAsia="zh-TW"/>
        </w:rPr>
        <w:t>程式</w:t>
      </w:r>
      <w:r>
        <w:rPr>
          <w:rFonts w:hint="eastAsia"/>
          <w:i/>
          <w:sz w:val="32"/>
          <w:lang w:eastAsia="zh-TW"/>
        </w:rPr>
        <w:t>積木</w:t>
      </w:r>
    </w:p>
    <w:p w14:paraId="31E9CA82" w14:textId="3F3E2577" w:rsidR="00EC6748" w:rsidRDefault="00713184" w:rsidP="00F651D2">
      <w:pPr>
        <w:pStyle w:val="ListParagraph"/>
        <w:ind w:firstLine="720"/>
        <w:rPr>
          <w:sz w:val="32"/>
        </w:rPr>
      </w:pPr>
      <w:r>
        <w:rPr>
          <w:sz w:val="32"/>
        </w:rPr>
        <w:t>Duplicate the snippet 5 times, and use it to make a new script for “</w:t>
      </w:r>
      <w:r w:rsidRPr="00713184">
        <w:rPr>
          <w:b/>
          <w:sz w:val="32"/>
        </w:rPr>
        <w:t>Let the computer choose which attribute to play</w:t>
      </w:r>
      <w:r>
        <w:rPr>
          <w:sz w:val="32"/>
        </w:rPr>
        <w:t>”</w:t>
      </w:r>
      <w:r w:rsidR="00EC6748">
        <w:rPr>
          <w:sz w:val="32"/>
        </w:rPr>
        <w:br/>
      </w:r>
      <w:r w:rsidR="00EC6748">
        <w:rPr>
          <w:i/>
          <w:sz w:val="32"/>
        </w:rPr>
        <w:lastRenderedPageBreak/>
        <w:t>This replaces the random choice script that was there before</w:t>
      </w:r>
      <w:r w:rsidR="00EC6748">
        <w:rPr>
          <w:i/>
          <w:sz w:val="32"/>
        </w:rPr>
        <w:br/>
      </w:r>
      <w:r w:rsidR="00EC6748" w:rsidRPr="00EC6748">
        <w:rPr>
          <w:noProof/>
          <w:sz w:val="32"/>
          <w:lang w:val="en-US" w:eastAsia="zh-TW"/>
        </w:rPr>
        <w:drawing>
          <wp:inline distT="0" distB="0" distL="0" distR="0" wp14:anchorId="237708C5" wp14:editId="6B1899F2">
            <wp:extent cx="5666490" cy="3672000"/>
            <wp:effectExtent l="12700" t="12700" r="10795" b="114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823"/>
                    <a:stretch/>
                  </pic:blipFill>
                  <pic:spPr bwMode="auto">
                    <a:xfrm>
                      <a:off x="0" y="0"/>
                      <a:ext cx="5666490" cy="3672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C4EFA8C" w14:textId="77777777" w:rsidR="003A0279" w:rsidRPr="00D8074D" w:rsidRDefault="003A0279" w:rsidP="003A0279">
      <w:pPr>
        <w:pStyle w:val="ListParagraph"/>
        <w:numPr>
          <w:ilvl w:val="0"/>
          <w:numId w:val="1"/>
        </w:numPr>
        <w:rPr>
          <w:sz w:val="32"/>
          <w:lang w:eastAsia="zh-TW"/>
        </w:rPr>
      </w:pPr>
      <w:r w:rsidRPr="00D8074D">
        <w:rPr>
          <w:rFonts w:hint="eastAsia"/>
          <w:sz w:val="32"/>
          <w:lang w:eastAsia="zh-TW"/>
        </w:rPr>
        <w:t>存檔</w:t>
      </w:r>
    </w:p>
    <w:p w14:paraId="3A8FB25F" w14:textId="669544F3" w:rsidR="00F651D2" w:rsidRDefault="003A0279" w:rsidP="003A0279">
      <w:pPr>
        <w:pStyle w:val="ListParagraph"/>
        <w:ind w:firstLine="720"/>
        <w:rPr>
          <w:sz w:val="32"/>
          <w:lang w:eastAsia="zh-TW"/>
        </w:rPr>
      </w:pPr>
      <w:r w:rsidRPr="006D2FE1">
        <w:rPr>
          <w:rFonts w:ascii="PMingLiU" w:eastAsia="PMingLiU" w:cs="PMingLiU" w:hint="eastAsia"/>
          <w:i/>
          <w:color w:val="000000"/>
          <w:sz w:val="28"/>
          <w:szCs w:val="28"/>
          <w:lang w:val="en-US" w:eastAsia="zh-TW"/>
        </w:rPr>
        <w:t>點選檔案，再點選</w:t>
      </w:r>
      <w:r>
        <w:rPr>
          <w:rFonts w:ascii="PMingLiU" w:eastAsia="PMingLiU" w:cs="PMingLiU" w:hint="eastAsia"/>
          <w:i/>
          <w:color w:val="000000"/>
          <w:sz w:val="28"/>
          <w:szCs w:val="28"/>
          <w:lang w:val="en-US" w:eastAsia="zh-TW"/>
        </w:rPr>
        <w:t>儲存</w:t>
      </w:r>
      <w:r w:rsidRPr="006D2FE1">
        <w:rPr>
          <w:rFonts w:ascii="PMingLiU" w:eastAsia="PMingLiU" w:cs="PMingLiU" w:hint="eastAsia"/>
          <w:i/>
          <w:color w:val="000000"/>
          <w:sz w:val="28"/>
          <w:szCs w:val="28"/>
          <w:lang w:val="en-US" w:eastAsia="zh-TW"/>
        </w:rPr>
        <w:t>專案</w:t>
      </w:r>
    </w:p>
    <w:p w14:paraId="685C9FA2" w14:textId="05631247" w:rsidR="00885125" w:rsidRDefault="00885125" w:rsidP="00F651D2">
      <w:pPr>
        <w:pStyle w:val="ListParagraph"/>
        <w:ind w:firstLine="720"/>
        <w:rPr>
          <w:sz w:val="32"/>
        </w:rPr>
      </w:pPr>
      <w:r>
        <w:rPr>
          <w:sz w:val="32"/>
        </w:rPr>
        <w:t>Save your project</w:t>
      </w:r>
      <w:r>
        <w:rPr>
          <w:sz w:val="32"/>
        </w:rPr>
        <w:br/>
      </w:r>
      <w:r w:rsidRPr="005452B7">
        <w:rPr>
          <w:i/>
          <w:sz w:val="32"/>
        </w:rPr>
        <w:t>Click “</w:t>
      </w:r>
      <w:r w:rsidRPr="005452B7">
        <w:rPr>
          <w:b/>
          <w:i/>
          <w:sz w:val="32"/>
        </w:rPr>
        <w:t>File</w:t>
      </w:r>
      <w:r w:rsidRPr="005452B7">
        <w:rPr>
          <w:i/>
          <w:sz w:val="32"/>
        </w:rPr>
        <w:t>” -&gt; “</w:t>
      </w:r>
      <w:r w:rsidRPr="005452B7">
        <w:rPr>
          <w:b/>
          <w:i/>
          <w:sz w:val="32"/>
        </w:rPr>
        <w:t xml:space="preserve">Save </w:t>
      </w:r>
      <w:r>
        <w:rPr>
          <w:b/>
          <w:i/>
          <w:sz w:val="32"/>
        </w:rPr>
        <w:t>P</w:t>
      </w:r>
      <w:r w:rsidRPr="005452B7">
        <w:rPr>
          <w:b/>
          <w:i/>
          <w:sz w:val="32"/>
        </w:rPr>
        <w:t>roject</w:t>
      </w:r>
      <w:r w:rsidRPr="005452B7">
        <w:rPr>
          <w:i/>
          <w:sz w:val="32"/>
        </w:rPr>
        <w:t>”</w:t>
      </w:r>
      <w:r>
        <w:rPr>
          <w:sz w:val="32"/>
        </w:rPr>
        <w:br/>
      </w:r>
    </w:p>
    <w:p w14:paraId="35BAB5A3" w14:textId="700D2A80" w:rsidR="00F651D2" w:rsidRDefault="00567024" w:rsidP="00EC6748">
      <w:pPr>
        <w:pStyle w:val="ListParagraph"/>
        <w:numPr>
          <w:ilvl w:val="0"/>
          <w:numId w:val="1"/>
        </w:numPr>
        <w:rPr>
          <w:sz w:val="32"/>
          <w:lang w:eastAsia="zh-TW"/>
        </w:rPr>
      </w:pPr>
      <w:r>
        <w:rPr>
          <w:rFonts w:hint="eastAsia"/>
          <w:sz w:val="32"/>
          <w:lang w:eastAsia="zh-TW"/>
        </w:rPr>
        <w:t>繼續玩遊戲，直到你贏得</w:t>
      </w:r>
      <w:r>
        <w:rPr>
          <w:sz w:val="32"/>
          <w:lang w:val="en-US" w:eastAsia="zh-TW"/>
        </w:rPr>
        <w:t>20</w:t>
      </w:r>
      <w:r>
        <w:rPr>
          <w:rFonts w:hint="eastAsia"/>
          <w:sz w:val="32"/>
          <w:lang w:val="en-US" w:eastAsia="zh-TW"/>
        </w:rPr>
        <w:t>分</w:t>
      </w:r>
    </w:p>
    <w:p w14:paraId="4610A84D" w14:textId="18299A47" w:rsidR="00713184" w:rsidRDefault="00885125" w:rsidP="00F651D2">
      <w:pPr>
        <w:pStyle w:val="ListParagraph"/>
        <w:ind w:firstLine="720"/>
        <w:rPr>
          <w:sz w:val="32"/>
        </w:rPr>
      </w:pPr>
      <w:r>
        <w:rPr>
          <w:sz w:val="32"/>
        </w:rPr>
        <w:t xml:space="preserve">Play the game until you reach the score of </w:t>
      </w:r>
      <w:r>
        <w:rPr>
          <w:b/>
          <w:sz w:val="32"/>
        </w:rPr>
        <w:t>20</w:t>
      </w:r>
      <w:r w:rsidR="00713184">
        <w:rPr>
          <w:sz w:val="32"/>
        </w:rPr>
        <w:br/>
      </w:r>
      <w:r w:rsidR="00214421">
        <w:rPr>
          <w:sz w:val="32"/>
        </w:rPr>
        <w:br/>
      </w:r>
    </w:p>
    <w:p w14:paraId="49DA0188" w14:textId="02044A2A" w:rsidR="00A0785D" w:rsidRDefault="00A0785D"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到目前為止，你完成些什麼？</w:t>
      </w:r>
    </w:p>
    <w:p w14:paraId="1F3AE705" w14:textId="77777777" w:rsidR="00C46925" w:rsidRPr="00C46925" w:rsidRDefault="00C46925"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C46925">
        <w:rPr>
          <w:rFonts w:ascii="Garamond" w:hAnsi="Garamond"/>
          <w:b/>
          <w:color w:val="385623" w:themeColor="accent6" w:themeShade="80"/>
          <w:sz w:val="40"/>
        </w:rPr>
        <w:t>What have you done so far?</w:t>
      </w:r>
    </w:p>
    <w:p w14:paraId="31BD5DB2" w14:textId="77777777" w:rsidR="00C46925" w:rsidRDefault="00C46925"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29325865" w14:textId="09A70733" w:rsidR="00753003" w:rsidRPr="00753003" w:rsidRDefault="00753003"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r>
        <w:rPr>
          <w:rFonts w:ascii="Garamond" w:hAnsi="Garamond" w:hint="eastAsia"/>
          <w:sz w:val="36"/>
          <w:lang w:eastAsia="zh-TW"/>
        </w:rPr>
        <w:t>你更新了</w:t>
      </w:r>
      <w:r>
        <w:rPr>
          <w:rFonts w:ascii="Garamond" w:hAnsi="Garamond"/>
          <w:sz w:val="36"/>
          <w:lang w:val="en-US" w:eastAsia="zh-TW"/>
        </w:rPr>
        <w:t>Scratch</w:t>
      </w:r>
      <w:r>
        <w:rPr>
          <w:rFonts w:ascii="Garamond" w:hAnsi="Garamond" w:hint="eastAsia"/>
          <w:sz w:val="36"/>
          <w:lang w:val="en-US" w:eastAsia="zh-TW"/>
        </w:rPr>
        <w:t>的</w:t>
      </w:r>
      <w:r w:rsidRPr="00C46925">
        <w:rPr>
          <w:rFonts w:ascii="Garamond" w:hAnsi="Garamond"/>
          <w:sz w:val="36"/>
        </w:rPr>
        <w:t>Top Trumps</w:t>
      </w:r>
      <w:r>
        <w:rPr>
          <w:rFonts w:ascii="Garamond" w:hAnsi="Garamond" w:hint="eastAsia"/>
          <w:sz w:val="36"/>
          <w:lang w:eastAsia="zh-TW"/>
        </w:rPr>
        <w:t>專案，使用機器學習取代先前的隨機選取方式。</w:t>
      </w:r>
    </w:p>
    <w:p w14:paraId="48C035F4" w14:textId="77777777" w:rsidR="00C46925" w:rsidRPr="00C46925" w:rsidRDefault="00C46925"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C46925">
        <w:rPr>
          <w:rFonts w:ascii="Garamond" w:hAnsi="Garamond"/>
          <w:sz w:val="36"/>
        </w:rPr>
        <w:t xml:space="preserve">You’ve modified your Scratch Top Trumps bot to use machine learning instead of your earlier random approach. </w:t>
      </w:r>
    </w:p>
    <w:p w14:paraId="10E2A5A3" w14:textId="77777777" w:rsidR="00C46925" w:rsidRDefault="00C46925"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67CBF5F5" w14:textId="20ACD920" w:rsidR="00753003" w:rsidRPr="00C46925" w:rsidRDefault="00753003"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lastRenderedPageBreak/>
        <w:t>但你蒐集的範例數量還不夠訓練模型，電腦的預測還是會常常出錯。</w:t>
      </w:r>
    </w:p>
    <w:p w14:paraId="22126E7A" w14:textId="77777777" w:rsidR="00753003" w:rsidRDefault="00C46925"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sidRPr="00C46925">
        <w:rPr>
          <w:rFonts w:ascii="Garamond" w:hAnsi="Garamond"/>
          <w:sz w:val="36"/>
        </w:rPr>
        <w:t xml:space="preserve">You haven’t collected nearly enough examples to train a good model yet. The computer won’t have seen enough examples of the game being played to have learned the types of values to expect, or the values that are more likely to win. Its predictions will often be wrong. </w:t>
      </w:r>
      <w:r w:rsidRPr="00C46925">
        <w:rPr>
          <w:rFonts w:ascii="Garamond" w:hAnsi="Garamond"/>
          <w:sz w:val="36"/>
        </w:rPr>
        <w:br/>
      </w:r>
    </w:p>
    <w:p w14:paraId="2EB7BBFA" w14:textId="7545045F" w:rsidR="00C46925" w:rsidRPr="00C46925" w:rsidRDefault="00753003"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hint="eastAsia"/>
          <w:sz w:val="36"/>
          <w:lang w:eastAsia="zh-TW"/>
        </w:rPr>
        <w:t>為了讓預測效果更好，我們需要更多範例，超多範例！</w:t>
      </w:r>
      <w:r w:rsidR="00C46925" w:rsidRPr="00C46925">
        <w:rPr>
          <w:rFonts w:ascii="Garamond" w:hAnsi="Garamond"/>
          <w:sz w:val="36"/>
        </w:rPr>
        <w:br/>
      </w:r>
      <w:r w:rsidR="00C46925">
        <w:rPr>
          <w:rFonts w:ascii="Garamond" w:hAnsi="Garamond"/>
          <w:sz w:val="36"/>
        </w:rPr>
        <w:t>To get better, i</w:t>
      </w:r>
      <w:r w:rsidR="00C46925" w:rsidRPr="00C46925">
        <w:rPr>
          <w:rFonts w:ascii="Garamond" w:hAnsi="Garamond"/>
          <w:sz w:val="36"/>
        </w:rPr>
        <w:t>t needs more examples. Lots more examples</w:t>
      </w:r>
      <w:r w:rsidR="00C46925">
        <w:rPr>
          <w:rFonts w:ascii="Garamond" w:hAnsi="Garamond"/>
          <w:sz w:val="36"/>
        </w:rPr>
        <w:t>.</w:t>
      </w:r>
    </w:p>
    <w:p w14:paraId="3C65836A" w14:textId="314C05E9" w:rsidR="00C46925" w:rsidRDefault="00C46925" w:rsidP="00C46925">
      <w:pPr>
        <w:rPr>
          <w:sz w:val="32"/>
        </w:rPr>
      </w:pPr>
    </w:p>
    <w:p w14:paraId="4C8B835A" w14:textId="77777777" w:rsidR="00C46925" w:rsidRPr="00C46925" w:rsidRDefault="00C46925" w:rsidP="00C46925">
      <w:pPr>
        <w:rPr>
          <w:sz w:val="32"/>
        </w:rPr>
      </w:pPr>
    </w:p>
    <w:p w14:paraId="33D93DC8" w14:textId="5AB9BF14" w:rsidR="00B25077" w:rsidRDefault="00C64AC0" w:rsidP="00366EAB">
      <w:pPr>
        <w:pStyle w:val="ListParagraph"/>
        <w:numPr>
          <w:ilvl w:val="0"/>
          <w:numId w:val="1"/>
        </w:numPr>
        <w:rPr>
          <w:sz w:val="32"/>
        </w:rPr>
      </w:pPr>
      <w:r>
        <w:rPr>
          <w:rFonts w:hint="eastAsia"/>
          <w:sz w:val="32"/>
        </w:rPr>
        <w:t>回到訓練視窗</w:t>
      </w:r>
    </w:p>
    <w:p w14:paraId="6CC34416" w14:textId="23B424C2" w:rsidR="00C46925" w:rsidRDefault="002B6F25" w:rsidP="00B25077">
      <w:pPr>
        <w:pStyle w:val="ListParagraph"/>
        <w:ind w:firstLine="720"/>
        <w:rPr>
          <w:sz w:val="32"/>
        </w:rPr>
      </w:pPr>
      <w:r>
        <w:rPr>
          <w:sz w:val="32"/>
        </w:rPr>
        <w:t>Go back to the training tool window</w:t>
      </w:r>
    </w:p>
    <w:p w14:paraId="7FC9662C" w14:textId="77777777" w:rsidR="00C46925" w:rsidRPr="00C46925" w:rsidRDefault="00C46925" w:rsidP="00C46925">
      <w:pPr>
        <w:rPr>
          <w:sz w:val="32"/>
          <w:lang w:eastAsia="zh-TW"/>
        </w:rPr>
      </w:pPr>
    </w:p>
    <w:p w14:paraId="3023F50D" w14:textId="6A6BD89B" w:rsidR="00B25077" w:rsidRDefault="00BE41EB" w:rsidP="00366EAB">
      <w:pPr>
        <w:pStyle w:val="ListParagraph"/>
        <w:numPr>
          <w:ilvl w:val="0"/>
          <w:numId w:val="1"/>
        </w:numPr>
        <w:rPr>
          <w:sz w:val="32"/>
        </w:rPr>
      </w:pPr>
      <w:r>
        <w:rPr>
          <w:rFonts w:hint="eastAsia"/>
          <w:sz w:val="32"/>
        </w:rPr>
        <w:t>點選</w:t>
      </w:r>
      <w:r>
        <w:rPr>
          <w:sz w:val="32"/>
        </w:rPr>
        <w:t>“</w:t>
      </w:r>
      <w:r w:rsidRPr="006450B7">
        <w:rPr>
          <w:b/>
          <w:sz w:val="32"/>
        </w:rPr>
        <w:t>&lt; Back to project</w:t>
      </w:r>
      <w:r>
        <w:rPr>
          <w:sz w:val="32"/>
        </w:rPr>
        <w:t>”</w:t>
      </w:r>
      <w:r>
        <w:rPr>
          <w:rFonts w:hint="eastAsia"/>
          <w:sz w:val="32"/>
        </w:rPr>
        <w:t>按鈕，再點選</w:t>
      </w:r>
      <w:r>
        <w:rPr>
          <w:sz w:val="32"/>
        </w:rPr>
        <w:t>“</w:t>
      </w:r>
      <w:r>
        <w:rPr>
          <w:b/>
          <w:sz w:val="32"/>
        </w:rPr>
        <w:t>Learn &amp; Test</w:t>
      </w:r>
      <w:r>
        <w:rPr>
          <w:sz w:val="32"/>
        </w:rPr>
        <w:t>”</w:t>
      </w:r>
    </w:p>
    <w:p w14:paraId="3B1DD300" w14:textId="77777777" w:rsidR="00C46925" w:rsidRDefault="008B4B16" w:rsidP="00B25077">
      <w:pPr>
        <w:pStyle w:val="ListParagraph"/>
        <w:ind w:firstLine="720"/>
        <w:rPr>
          <w:sz w:val="32"/>
        </w:rPr>
      </w:pPr>
      <w:r>
        <w:rPr>
          <w:sz w:val="32"/>
        </w:rPr>
        <w:t xml:space="preserve">Click the </w:t>
      </w:r>
      <w:r w:rsidRPr="008B4B16">
        <w:rPr>
          <w:b/>
          <w:sz w:val="32"/>
        </w:rPr>
        <w:t>“&lt; Back to project</w:t>
      </w:r>
      <w:r>
        <w:rPr>
          <w:sz w:val="32"/>
        </w:rPr>
        <w:t xml:space="preserve">” </w:t>
      </w:r>
      <w:r w:rsidR="000D1F4D">
        <w:rPr>
          <w:sz w:val="32"/>
        </w:rPr>
        <w:t>link</w:t>
      </w:r>
      <w:r>
        <w:rPr>
          <w:sz w:val="32"/>
        </w:rPr>
        <w:t xml:space="preserve">, then </w:t>
      </w:r>
      <w:r w:rsidR="00BF3060">
        <w:rPr>
          <w:sz w:val="32"/>
        </w:rPr>
        <w:t xml:space="preserve">back to </w:t>
      </w:r>
      <w:r>
        <w:rPr>
          <w:sz w:val="32"/>
        </w:rPr>
        <w:t>“</w:t>
      </w:r>
      <w:r w:rsidR="00C46925">
        <w:rPr>
          <w:b/>
          <w:sz w:val="32"/>
        </w:rPr>
        <w:t>Learn &amp; Test</w:t>
      </w:r>
      <w:r>
        <w:rPr>
          <w:sz w:val="32"/>
        </w:rPr>
        <w:t>”</w:t>
      </w:r>
    </w:p>
    <w:p w14:paraId="023484AA" w14:textId="77777777" w:rsidR="00C46925" w:rsidRPr="00C46925" w:rsidRDefault="00C46925" w:rsidP="00C46925">
      <w:pPr>
        <w:pStyle w:val="ListParagraph"/>
        <w:rPr>
          <w:sz w:val="32"/>
        </w:rPr>
      </w:pPr>
    </w:p>
    <w:p w14:paraId="6E7CD3EE" w14:textId="5B6E6674" w:rsidR="00B25077" w:rsidRDefault="00521FB1" w:rsidP="00384420">
      <w:pPr>
        <w:pStyle w:val="ListParagraph"/>
        <w:numPr>
          <w:ilvl w:val="0"/>
          <w:numId w:val="1"/>
        </w:numPr>
        <w:rPr>
          <w:sz w:val="32"/>
        </w:rPr>
      </w:pPr>
      <w:r>
        <w:rPr>
          <w:rFonts w:hint="eastAsia"/>
          <w:sz w:val="32"/>
        </w:rPr>
        <w:t>點選</w:t>
      </w:r>
      <w:r>
        <w:rPr>
          <w:sz w:val="32"/>
        </w:rPr>
        <w:t>“</w:t>
      </w:r>
      <w:r w:rsidRPr="000942E5">
        <w:rPr>
          <w:b/>
          <w:sz w:val="32"/>
        </w:rPr>
        <w:t>Train new machine learning model</w:t>
      </w:r>
      <w:r>
        <w:rPr>
          <w:sz w:val="32"/>
        </w:rPr>
        <w:t>”</w:t>
      </w:r>
    </w:p>
    <w:p w14:paraId="3E80F8DB" w14:textId="604896BE" w:rsidR="00384420" w:rsidRPr="00C46925" w:rsidRDefault="00C46925" w:rsidP="00B25077">
      <w:pPr>
        <w:pStyle w:val="ListParagraph"/>
        <w:ind w:firstLine="720"/>
        <w:rPr>
          <w:sz w:val="32"/>
        </w:rPr>
      </w:pPr>
      <w:r>
        <w:rPr>
          <w:sz w:val="32"/>
        </w:rPr>
        <w:t>Click the “</w:t>
      </w:r>
      <w:r w:rsidRPr="000942E5">
        <w:rPr>
          <w:b/>
          <w:sz w:val="32"/>
        </w:rPr>
        <w:t>Train new machine learning model</w:t>
      </w:r>
      <w:r>
        <w:rPr>
          <w:sz w:val="32"/>
        </w:rPr>
        <w:t xml:space="preserve">” button </w:t>
      </w:r>
      <w:r>
        <w:rPr>
          <w:sz w:val="32"/>
        </w:rPr>
        <w:br/>
      </w:r>
      <w:r w:rsidRPr="00C46925">
        <w:rPr>
          <w:noProof/>
          <w:sz w:val="32"/>
          <w:lang w:val="en-US" w:eastAsia="zh-TW"/>
        </w:rPr>
        <w:drawing>
          <wp:inline distT="0" distB="0" distL="0" distR="0" wp14:anchorId="420AA516" wp14:editId="07B5E604">
            <wp:extent cx="5040000" cy="2067081"/>
            <wp:effectExtent l="12700" t="12700" r="14605" b="15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040000" cy="2067081"/>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5DB33FE" w14:textId="3A4303DC" w:rsidR="00B25077" w:rsidRPr="009C2E18" w:rsidRDefault="009C2E18" w:rsidP="002B6F25">
      <w:pPr>
        <w:pStyle w:val="ListParagraph"/>
        <w:numPr>
          <w:ilvl w:val="0"/>
          <w:numId w:val="1"/>
        </w:numPr>
        <w:rPr>
          <w:sz w:val="32"/>
        </w:rPr>
      </w:pPr>
      <w:proofErr w:type="spellStart"/>
      <w:r>
        <w:rPr>
          <w:rFonts w:hint="eastAsia"/>
          <w:sz w:val="32"/>
        </w:rPr>
        <w:t>回到</w:t>
      </w:r>
      <w:r>
        <w:rPr>
          <w:sz w:val="32"/>
          <w:lang w:val="en-US"/>
        </w:rPr>
        <w:t>Scratch</w:t>
      </w:r>
      <w:proofErr w:type="spellEnd"/>
      <w:r>
        <w:rPr>
          <w:rFonts w:hint="eastAsia"/>
          <w:sz w:val="32"/>
          <w:lang w:val="en-US" w:eastAsia="zh-TW"/>
        </w:rPr>
        <w:t>頁面</w:t>
      </w:r>
    </w:p>
    <w:p w14:paraId="37F7EFA8" w14:textId="340D30D8" w:rsidR="009C2E18" w:rsidRDefault="00B1681C" w:rsidP="009C2E18">
      <w:pPr>
        <w:pStyle w:val="ListParagraph"/>
        <w:ind w:left="1440"/>
        <w:rPr>
          <w:i/>
          <w:sz w:val="32"/>
          <w:lang w:val="en-US" w:eastAsia="zh-TW"/>
        </w:rPr>
      </w:pPr>
      <w:r>
        <w:rPr>
          <w:rFonts w:hint="eastAsia"/>
          <w:i/>
          <w:sz w:val="32"/>
          <w:lang w:val="en-US" w:eastAsia="zh-TW"/>
        </w:rPr>
        <w:t>如果你剛不小心關掉了，沒關係</w:t>
      </w:r>
    </w:p>
    <w:p w14:paraId="7917B0EC" w14:textId="6664ECE5" w:rsidR="00B1681C" w:rsidRPr="00735AF4" w:rsidRDefault="00E67EEE" w:rsidP="009C2E18">
      <w:pPr>
        <w:pStyle w:val="ListParagraph"/>
        <w:ind w:left="1440"/>
        <w:rPr>
          <w:i/>
          <w:sz w:val="32"/>
          <w:szCs w:val="32"/>
          <w:lang w:val="en-US" w:eastAsia="zh-TW"/>
        </w:rPr>
      </w:pPr>
      <w:r>
        <w:rPr>
          <w:rFonts w:hint="eastAsia"/>
          <w:i/>
          <w:sz w:val="28"/>
          <w:szCs w:val="28"/>
        </w:rPr>
        <w:t>點選</w:t>
      </w:r>
      <w:r>
        <w:rPr>
          <w:i/>
          <w:sz w:val="28"/>
          <w:szCs w:val="28"/>
          <w:lang w:val="en-US"/>
        </w:rPr>
        <w:t xml:space="preserve"> </w:t>
      </w:r>
      <w:r w:rsidRPr="00DD34B9">
        <w:rPr>
          <w:b/>
          <w:i/>
          <w:sz w:val="32"/>
        </w:rPr>
        <w:t>&lt; Back to project</w:t>
      </w:r>
      <w:r>
        <w:rPr>
          <w:rFonts w:hint="eastAsia"/>
          <w:i/>
          <w:sz w:val="28"/>
          <w:szCs w:val="28"/>
        </w:rPr>
        <w:t xml:space="preserve"> -</w:t>
      </w:r>
      <w:r>
        <w:rPr>
          <w:i/>
          <w:sz w:val="28"/>
          <w:szCs w:val="28"/>
          <w:lang w:val="en-US"/>
        </w:rPr>
        <w:t>&gt;</w:t>
      </w:r>
      <w:r w:rsidRPr="00D1515D">
        <w:rPr>
          <w:b/>
          <w:i/>
          <w:sz w:val="32"/>
        </w:rPr>
        <w:t xml:space="preserve"> </w:t>
      </w:r>
      <w:r w:rsidRPr="002F2644">
        <w:rPr>
          <w:b/>
          <w:i/>
          <w:sz w:val="32"/>
        </w:rPr>
        <w:t>Make</w:t>
      </w:r>
      <w:r>
        <w:rPr>
          <w:i/>
          <w:sz w:val="28"/>
          <w:szCs w:val="28"/>
          <w:lang w:val="en-US"/>
        </w:rPr>
        <w:t xml:space="preserve"> -&gt;</w:t>
      </w:r>
      <w:r w:rsidRPr="00D1515D">
        <w:rPr>
          <w:b/>
          <w:i/>
          <w:sz w:val="32"/>
        </w:rPr>
        <w:t xml:space="preserve"> </w:t>
      </w:r>
      <w:r w:rsidRPr="00DD34B9">
        <w:rPr>
          <w:b/>
          <w:i/>
          <w:sz w:val="32"/>
        </w:rPr>
        <w:t>Scratch</w:t>
      </w:r>
      <w:r>
        <w:rPr>
          <w:i/>
          <w:sz w:val="28"/>
          <w:szCs w:val="28"/>
          <w:lang w:val="en-US"/>
        </w:rPr>
        <w:t xml:space="preserve"> -&gt;</w:t>
      </w:r>
      <w:r w:rsidRPr="00D1515D">
        <w:rPr>
          <w:b/>
          <w:i/>
          <w:sz w:val="32"/>
        </w:rPr>
        <w:t xml:space="preserve"> </w:t>
      </w:r>
      <w:r w:rsidRPr="00DD34B9">
        <w:rPr>
          <w:b/>
          <w:i/>
          <w:sz w:val="32"/>
        </w:rPr>
        <w:t>Open in Scratch</w:t>
      </w:r>
      <w:r w:rsidRPr="00735AF4">
        <w:rPr>
          <w:i/>
          <w:sz w:val="32"/>
          <w:lang w:val="en-US" w:eastAsia="zh-TW"/>
        </w:rPr>
        <w:t>-&gt;</w:t>
      </w:r>
      <w:r w:rsidRPr="00735AF4">
        <w:rPr>
          <w:b/>
          <w:i/>
          <w:sz w:val="32"/>
          <w:szCs w:val="32"/>
        </w:rPr>
        <w:t xml:space="preserve">File </w:t>
      </w:r>
      <w:r w:rsidRPr="00735AF4">
        <w:rPr>
          <w:i/>
          <w:sz w:val="32"/>
          <w:szCs w:val="32"/>
        </w:rPr>
        <w:t xml:space="preserve">-&gt; </w:t>
      </w:r>
      <w:r w:rsidRPr="00735AF4">
        <w:rPr>
          <w:b/>
          <w:i/>
          <w:sz w:val="32"/>
          <w:szCs w:val="32"/>
        </w:rPr>
        <w:t>Load Project</w:t>
      </w:r>
    </w:p>
    <w:p w14:paraId="1F2FBD17" w14:textId="45A58C09" w:rsidR="000942E5" w:rsidRPr="002B6F25" w:rsidRDefault="002B6F25" w:rsidP="00B25077">
      <w:pPr>
        <w:pStyle w:val="ListParagraph"/>
        <w:ind w:firstLine="720"/>
        <w:rPr>
          <w:sz w:val="32"/>
        </w:rPr>
      </w:pPr>
      <w:r>
        <w:rPr>
          <w:sz w:val="32"/>
        </w:rPr>
        <w:t xml:space="preserve">Switch back to the Scratch window. </w:t>
      </w:r>
      <w:r>
        <w:rPr>
          <w:sz w:val="32"/>
        </w:rPr>
        <w:br/>
      </w:r>
      <w:r w:rsidRPr="002B6F25">
        <w:rPr>
          <w:i/>
          <w:sz w:val="32"/>
        </w:rPr>
        <w:t>If you accidentally closed it, you can get back to it by doing this:</w:t>
      </w:r>
      <w:r w:rsidRPr="002B6F25">
        <w:rPr>
          <w:i/>
          <w:sz w:val="32"/>
        </w:rPr>
        <w:br/>
      </w:r>
      <w:r w:rsidRPr="002B6F25">
        <w:rPr>
          <w:i/>
          <w:sz w:val="32"/>
        </w:rPr>
        <w:lastRenderedPageBreak/>
        <w:t>* Click the “</w:t>
      </w:r>
      <w:r w:rsidRPr="002B6F25">
        <w:rPr>
          <w:b/>
          <w:i/>
          <w:sz w:val="32"/>
        </w:rPr>
        <w:t>&lt; Back to project</w:t>
      </w:r>
      <w:r w:rsidRPr="002B6F25">
        <w:rPr>
          <w:i/>
          <w:sz w:val="32"/>
        </w:rPr>
        <w:t>” link</w:t>
      </w:r>
      <w:r w:rsidRPr="002B6F25">
        <w:rPr>
          <w:i/>
          <w:sz w:val="32"/>
        </w:rPr>
        <w:br/>
        <w:t>* Click the “</w:t>
      </w:r>
      <w:r w:rsidRPr="002B6F25">
        <w:rPr>
          <w:b/>
          <w:i/>
          <w:sz w:val="32"/>
        </w:rPr>
        <w:t>Scratch</w:t>
      </w:r>
      <w:r w:rsidRPr="002B6F25">
        <w:rPr>
          <w:i/>
          <w:sz w:val="32"/>
        </w:rPr>
        <w:t>” button</w:t>
      </w:r>
      <w:r w:rsidRPr="002B6F25">
        <w:rPr>
          <w:i/>
          <w:sz w:val="32"/>
        </w:rPr>
        <w:br/>
        <w:t>* Click the “</w:t>
      </w:r>
      <w:r w:rsidRPr="002B6F25">
        <w:rPr>
          <w:b/>
          <w:i/>
          <w:sz w:val="32"/>
        </w:rPr>
        <w:t>Open in Scratch</w:t>
      </w:r>
      <w:r w:rsidRPr="002B6F25">
        <w:rPr>
          <w:i/>
          <w:sz w:val="32"/>
        </w:rPr>
        <w:t>” button</w:t>
      </w:r>
      <w:r w:rsidRPr="002B6F25">
        <w:rPr>
          <w:i/>
          <w:sz w:val="32"/>
        </w:rPr>
        <w:br/>
        <w:t>* Open the Scratch project you saved before, with “</w:t>
      </w:r>
      <w:r w:rsidRPr="002B6F25">
        <w:rPr>
          <w:b/>
          <w:i/>
          <w:sz w:val="32"/>
        </w:rPr>
        <w:t>File</w:t>
      </w:r>
      <w:r w:rsidRPr="002B6F25">
        <w:rPr>
          <w:i/>
          <w:sz w:val="32"/>
        </w:rPr>
        <w:t>” -&gt; “</w:t>
      </w:r>
      <w:r w:rsidRPr="002B6F25">
        <w:rPr>
          <w:b/>
          <w:i/>
          <w:sz w:val="32"/>
        </w:rPr>
        <w:t>Load Project</w:t>
      </w:r>
      <w:r w:rsidRPr="002B6F25">
        <w:rPr>
          <w:i/>
          <w:sz w:val="32"/>
        </w:rPr>
        <w:t>”</w:t>
      </w:r>
      <w:r w:rsidR="000942E5" w:rsidRPr="002B6F25">
        <w:rPr>
          <w:sz w:val="32"/>
        </w:rPr>
        <w:br/>
      </w:r>
      <w:r>
        <w:rPr>
          <w:sz w:val="32"/>
        </w:rPr>
        <w:br/>
      </w:r>
    </w:p>
    <w:p w14:paraId="05666BB9" w14:textId="5052E291" w:rsidR="00B25077" w:rsidRPr="00735AF4" w:rsidRDefault="00735AF4" w:rsidP="002A0495">
      <w:pPr>
        <w:pStyle w:val="ListParagraph"/>
        <w:numPr>
          <w:ilvl w:val="0"/>
          <w:numId w:val="1"/>
        </w:numPr>
        <w:rPr>
          <w:sz w:val="32"/>
        </w:rPr>
      </w:pPr>
      <w:r>
        <w:rPr>
          <w:rFonts w:hint="eastAsia"/>
          <w:sz w:val="32"/>
          <w:lang w:val="en-US" w:eastAsia="zh-TW"/>
        </w:rPr>
        <w:t>再玩一次遊戲</w:t>
      </w:r>
    </w:p>
    <w:p w14:paraId="16CAC05A" w14:textId="38385483" w:rsidR="00735AF4" w:rsidRPr="00735AF4" w:rsidRDefault="00735AF4" w:rsidP="00735AF4">
      <w:pPr>
        <w:pStyle w:val="ListParagraph"/>
        <w:ind w:left="1440"/>
        <w:rPr>
          <w:i/>
          <w:sz w:val="32"/>
          <w:lang w:eastAsia="zh-TW"/>
        </w:rPr>
      </w:pPr>
      <w:r>
        <w:rPr>
          <w:rFonts w:hint="eastAsia"/>
          <w:i/>
          <w:sz w:val="32"/>
          <w:lang w:val="en-US" w:eastAsia="zh-TW"/>
        </w:rPr>
        <w:t>結果如何？電腦現在有沒有比較常贏？</w:t>
      </w:r>
    </w:p>
    <w:p w14:paraId="00D47049" w14:textId="342188B5" w:rsidR="00620C9B" w:rsidRPr="00A954B7" w:rsidRDefault="000942E5" w:rsidP="00B25077">
      <w:pPr>
        <w:pStyle w:val="ListParagraph"/>
        <w:ind w:firstLine="720"/>
        <w:rPr>
          <w:sz w:val="32"/>
        </w:rPr>
      </w:pPr>
      <w:r>
        <w:rPr>
          <w:sz w:val="32"/>
        </w:rPr>
        <w:t xml:space="preserve">Play the game again. </w:t>
      </w:r>
      <w:r w:rsidR="00A954B7">
        <w:rPr>
          <w:sz w:val="32"/>
        </w:rPr>
        <w:br/>
      </w:r>
      <w:r w:rsidR="00A954B7" w:rsidRPr="00A954B7">
        <w:rPr>
          <w:i/>
          <w:sz w:val="32"/>
        </w:rPr>
        <w:t>Is it getting any better?</w:t>
      </w:r>
      <w:r w:rsidR="00A954B7">
        <w:rPr>
          <w:i/>
          <w:sz w:val="32"/>
        </w:rPr>
        <w:t xml:space="preserve"> Does the computer win more often now?</w:t>
      </w:r>
      <w:r w:rsidR="00A954B7">
        <w:rPr>
          <w:i/>
          <w:sz w:val="32"/>
        </w:rPr>
        <w:br/>
      </w:r>
      <w:r w:rsidR="00786A5E">
        <w:rPr>
          <w:sz w:val="32"/>
        </w:rPr>
        <w:br/>
      </w:r>
    </w:p>
    <w:p w14:paraId="453F4085" w14:textId="0AA99673" w:rsidR="00B25077" w:rsidRDefault="00735AF4" w:rsidP="002B6F25">
      <w:pPr>
        <w:pStyle w:val="ListParagraph"/>
        <w:numPr>
          <w:ilvl w:val="0"/>
          <w:numId w:val="1"/>
        </w:numPr>
        <w:rPr>
          <w:sz w:val="32"/>
        </w:rPr>
      </w:pPr>
      <w:r>
        <w:rPr>
          <w:rFonts w:hint="eastAsia"/>
          <w:sz w:val="32"/>
          <w:lang w:eastAsia="zh-TW"/>
        </w:rPr>
        <w:t>重複步驟</w:t>
      </w:r>
      <w:r>
        <w:rPr>
          <w:sz w:val="32"/>
          <w:lang w:val="en-US" w:eastAsia="zh-TW"/>
        </w:rPr>
        <w:t>48~52</w:t>
      </w:r>
      <w:r>
        <w:rPr>
          <w:rFonts w:hint="eastAsia"/>
          <w:sz w:val="32"/>
          <w:lang w:val="en-US" w:eastAsia="zh-TW"/>
        </w:rPr>
        <w:t>，蒐集更多範例，再用這些範例來訓練一個新的機器學習模型。這些動作多做幾次</w:t>
      </w:r>
    </w:p>
    <w:p w14:paraId="1208E5B0" w14:textId="466F7E34" w:rsidR="002B6F25" w:rsidRDefault="001D144A" w:rsidP="00B25077">
      <w:pPr>
        <w:pStyle w:val="ListParagraph"/>
        <w:ind w:firstLine="720"/>
        <w:rPr>
          <w:sz w:val="32"/>
        </w:rPr>
      </w:pPr>
      <w:r>
        <w:rPr>
          <w:sz w:val="32"/>
        </w:rPr>
        <w:t xml:space="preserve">Repeat steps </w:t>
      </w:r>
      <w:r w:rsidR="00BB6FAD">
        <w:rPr>
          <w:sz w:val="32"/>
        </w:rPr>
        <w:t>48</w:t>
      </w:r>
      <w:r w:rsidR="00A954B7">
        <w:rPr>
          <w:sz w:val="32"/>
        </w:rPr>
        <w:t xml:space="preserve"> – </w:t>
      </w:r>
      <w:r w:rsidR="002B6F25">
        <w:rPr>
          <w:sz w:val="32"/>
        </w:rPr>
        <w:t>52</w:t>
      </w:r>
      <w:r w:rsidR="00A954B7">
        <w:rPr>
          <w:sz w:val="32"/>
        </w:rPr>
        <w:t xml:space="preserve"> to collect more examples, and then train a new machine learning model with them. </w:t>
      </w:r>
      <w:r w:rsidR="00214421">
        <w:rPr>
          <w:sz w:val="32"/>
        </w:rPr>
        <w:t>Do this a few times.</w:t>
      </w:r>
      <w:r w:rsidR="00A954B7">
        <w:rPr>
          <w:sz w:val="32"/>
        </w:rPr>
        <w:br/>
      </w:r>
    </w:p>
    <w:p w14:paraId="40637130" w14:textId="59ABA9AA" w:rsidR="00620C9B" w:rsidRDefault="00620C9B" w:rsidP="00620C9B">
      <w:pPr>
        <w:rPr>
          <w:sz w:val="32"/>
        </w:rPr>
      </w:pPr>
    </w:p>
    <w:p w14:paraId="439265B7" w14:textId="0A8B3970" w:rsidR="00E93382" w:rsidRDefault="00E93382"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到目前為止，你完成些什麼？</w:t>
      </w:r>
    </w:p>
    <w:p w14:paraId="7DE954C6" w14:textId="77777777" w:rsidR="00214421" w:rsidRPr="00C46925" w:rsidRDefault="00214421"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C46925">
        <w:rPr>
          <w:rFonts w:ascii="Garamond" w:hAnsi="Garamond"/>
          <w:b/>
          <w:color w:val="385623" w:themeColor="accent6" w:themeShade="80"/>
          <w:sz w:val="40"/>
        </w:rPr>
        <w:t>What have you done so far?</w:t>
      </w:r>
    </w:p>
    <w:p w14:paraId="7B66300E" w14:textId="77777777" w:rsidR="00214421" w:rsidRDefault="00214421"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1A272447" w14:textId="4221B98E" w:rsidR="00E93382" w:rsidRPr="00C46925" w:rsidRDefault="00E93382"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電腦目前只從你做過的決定中學習，為了加快蒐集範例的速度，接下來我們要讓電腦也從他自己的動作中學習</w:t>
      </w:r>
    </w:p>
    <w:p w14:paraId="32101FB7" w14:textId="1E69F1AD" w:rsidR="00214421" w:rsidRPr="00C46925" w:rsidRDefault="00214421"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computer is only learning from the decisions that you make. To speed up the collection of training examples, next you’ll let the computer learn from it’s own moves as well. </w:t>
      </w:r>
    </w:p>
    <w:p w14:paraId="5C731FE8" w14:textId="24748950" w:rsidR="00214421" w:rsidRDefault="00214421" w:rsidP="00214421">
      <w:pPr>
        <w:rPr>
          <w:sz w:val="32"/>
        </w:rPr>
      </w:pPr>
    </w:p>
    <w:p w14:paraId="1DAD9F5E" w14:textId="77777777" w:rsidR="00214421" w:rsidRPr="00C46925" w:rsidRDefault="00214421" w:rsidP="00214421">
      <w:pPr>
        <w:rPr>
          <w:sz w:val="32"/>
        </w:rPr>
      </w:pPr>
    </w:p>
    <w:p w14:paraId="269AFD84" w14:textId="60028A92" w:rsidR="00B25077" w:rsidRDefault="00E93382" w:rsidP="00FA4D66">
      <w:pPr>
        <w:pStyle w:val="ListParagraph"/>
        <w:numPr>
          <w:ilvl w:val="0"/>
          <w:numId w:val="1"/>
        </w:numPr>
        <w:rPr>
          <w:sz w:val="32"/>
        </w:rPr>
      </w:pPr>
      <w:proofErr w:type="spellStart"/>
      <w:r>
        <w:rPr>
          <w:rFonts w:hint="eastAsia"/>
          <w:sz w:val="32"/>
        </w:rPr>
        <w:t>開啟</w:t>
      </w:r>
      <w:r>
        <w:rPr>
          <w:sz w:val="32"/>
          <w:lang w:val="en-US"/>
        </w:rPr>
        <w:t>Scratch</w:t>
      </w:r>
      <w:proofErr w:type="spellEnd"/>
    </w:p>
    <w:p w14:paraId="693E4A9D" w14:textId="6DB65C2A" w:rsidR="00FA4D66" w:rsidRDefault="00FA4D66" w:rsidP="00B25077">
      <w:pPr>
        <w:pStyle w:val="ListParagraph"/>
        <w:ind w:firstLine="720"/>
        <w:rPr>
          <w:sz w:val="32"/>
        </w:rPr>
      </w:pPr>
      <w:r>
        <w:rPr>
          <w:sz w:val="32"/>
        </w:rPr>
        <w:t xml:space="preserve">Open the game in Scratch </w:t>
      </w:r>
    </w:p>
    <w:p w14:paraId="07FABC56" w14:textId="7AFA1314" w:rsidR="00FA4D66" w:rsidRPr="00FA4D66" w:rsidRDefault="002B6F25" w:rsidP="00FA4D66">
      <w:pPr>
        <w:rPr>
          <w:sz w:val="32"/>
        </w:rPr>
      </w:pPr>
      <w:r>
        <w:rPr>
          <w:sz w:val="32"/>
        </w:rPr>
        <w:br/>
      </w:r>
    </w:p>
    <w:p w14:paraId="22FC8A92" w14:textId="0FFC83E5" w:rsidR="00B25077" w:rsidRDefault="006E7212" w:rsidP="00FA4D66">
      <w:pPr>
        <w:pStyle w:val="ListParagraph"/>
        <w:numPr>
          <w:ilvl w:val="0"/>
          <w:numId w:val="1"/>
        </w:numPr>
        <w:rPr>
          <w:sz w:val="32"/>
        </w:rPr>
      </w:pPr>
      <w:r>
        <w:rPr>
          <w:rFonts w:hint="eastAsia"/>
          <w:sz w:val="32"/>
          <w:lang w:eastAsia="zh-TW"/>
        </w:rPr>
        <w:lastRenderedPageBreak/>
        <w:t>找到『舞台』裡以</w:t>
      </w:r>
      <w:r>
        <w:rPr>
          <w:sz w:val="32"/>
        </w:rPr>
        <w:t>“When I receive ‘results-state’”</w:t>
      </w:r>
      <w:r>
        <w:rPr>
          <w:rFonts w:hint="eastAsia"/>
          <w:sz w:val="32"/>
          <w:lang w:eastAsia="zh-TW"/>
        </w:rPr>
        <w:t>開頭的積木</w:t>
      </w:r>
    </w:p>
    <w:p w14:paraId="201200D3" w14:textId="7B3481EE" w:rsidR="00FA4D66" w:rsidRDefault="00FA4D66" w:rsidP="00B25077">
      <w:pPr>
        <w:pStyle w:val="ListParagraph"/>
        <w:ind w:firstLine="720"/>
        <w:rPr>
          <w:sz w:val="32"/>
        </w:rPr>
      </w:pPr>
      <w:r>
        <w:rPr>
          <w:sz w:val="32"/>
        </w:rPr>
        <w:t xml:space="preserve">Find the “When I receive ‘results-state’” script in the Stage </w:t>
      </w:r>
      <w:r>
        <w:rPr>
          <w:sz w:val="32"/>
        </w:rPr>
        <w:br/>
        <w:t>that you made earlier</w:t>
      </w:r>
    </w:p>
    <w:p w14:paraId="7294E15D" w14:textId="66BACFFD" w:rsidR="009F6FEC" w:rsidRPr="009F6FEC" w:rsidRDefault="002B6F25" w:rsidP="009F6FEC">
      <w:pPr>
        <w:pStyle w:val="ListParagraph"/>
        <w:rPr>
          <w:sz w:val="32"/>
        </w:rPr>
      </w:pPr>
      <w:r>
        <w:rPr>
          <w:sz w:val="32"/>
        </w:rPr>
        <w:br/>
      </w:r>
    </w:p>
    <w:p w14:paraId="4D5CBFCE" w14:textId="7A9D9887" w:rsidR="00B25077" w:rsidRDefault="008D1673" w:rsidP="00A01BE6">
      <w:pPr>
        <w:pStyle w:val="ListParagraph"/>
        <w:numPr>
          <w:ilvl w:val="0"/>
          <w:numId w:val="1"/>
        </w:numPr>
        <w:rPr>
          <w:sz w:val="32"/>
        </w:rPr>
      </w:pPr>
      <w:r>
        <w:rPr>
          <w:rFonts w:hint="eastAsia"/>
          <w:sz w:val="32"/>
        </w:rPr>
        <w:t>複製</w:t>
      </w:r>
      <w:r>
        <w:rPr>
          <w:sz w:val="32"/>
        </w:rPr>
        <w:t>“if result = WIN”</w:t>
      </w:r>
      <w:r>
        <w:rPr>
          <w:rFonts w:hint="eastAsia"/>
          <w:sz w:val="32"/>
        </w:rPr>
        <w:t>程式積木</w:t>
      </w:r>
    </w:p>
    <w:p w14:paraId="19A25A8A" w14:textId="0BC0E1C5" w:rsidR="009F6FEC" w:rsidRPr="00A01BE6" w:rsidRDefault="009F6FEC" w:rsidP="00B25077">
      <w:pPr>
        <w:pStyle w:val="ListParagraph"/>
        <w:ind w:firstLine="720"/>
        <w:rPr>
          <w:sz w:val="32"/>
        </w:rPr>
      </w:pPr>
      <w:r>
        <w:rPr>
          <w:sz w:val="32"/>
        </w:rPr>
        <w:t>Duplicate the “if result = WIN” block</w:t>
      </w:r>
      <w:r w:rsidR="002B6F25">
        <w:rPr>
          <w:sz w:val="32"/>
        </w:rPr>
        <w:br/>
      </w:r>
      <w:r w:rsidR="002B6F25">
        <w:rPr>
          <w:sz w:val="32"/>
        </w:rPr>
        <w:br/>
      </w:r>
    </w:p>
    <w:p w14:paraId="7A372796" w14:textId="357E5A4F" w:rsidR="00B25077" w:rsidRDefault="0016403D" w:rsidP="009F6FEC">
      <w:pPr>
        <w:pStyle w:val="ListParagraph"/>
        <w:numPr>
          <w:ilvl w:val="0"/>
          <w:numId w:val="1"/>
        </w:numPr>
        <w:rPr>
          <w:sz w:val="32"/>
          <w:lang w:eastAsia="zh-TW"/>
        </w:rPr>
      </w:pPr>
      <w:r>
        <w:rPr>
          <w:rFonts w:hint="eastAsia"/>
          <w:sz w:val="32"/>
          <w:lang w:eastAsia="zh-TW"/>
        </w:rPr>
        <w:t>更新程式積木（如下圖），讓電腦在獲勝時也會把自己所下的動作加到訓練資料庫中</w:t>
      </w:r>
    </w:p>
    <w:p w14:paraId="6AEC86BE" w14:textId="7F114EEB" w:rsidR="000D3982" w:rsidRDefault="000D3982" w:rsidP="000D3982">
      <w:pPr>
        <w:pStyle w:val="ListParagraph"/>
        <w:ind w:left="1440"/>
        <w:rPr>
          <w:i/>
          <w:sz w:val="32"/>
          <w:lang w:val="en-US" w:eastAsia="zh-TW"/>
        </w:rPr>
      </w:pPr>
      <w:r>
        <w:rPr>
          <w:rFonts w:hint="eastAsia"/>
          <w:i/>
          <w:sz w:val="32"/>
          <w:lang w:eastAsia="zh-TW"/>
        </w:rPr>
        <w:t>將</w:t>
      </w:r>
      <w:r>
        <w:rPr>
          <w:i/>
          <w:sz w:val="32"/>
          <w:lang w:val="en-US" w:eastAsia="zh-TW"/>
        </w:rPr>
        <w:t>”WIN”</w:t>
      </w:r>
      <w:r>
        <w:rPr>
          <w:rFonts w:hint="eastAsia"/>
          <w:i/>
          <w:sz w:val="32"/>
          <w:lang w:val="en-US" w:eastAsia="zh-TW"/>
        </w:rPr>
        <w:t>改成</w:t>
      </w:r>
      <w:r>
        <w:rPr>
          <w:i/>
          <w:sz w:val="32"/>
          <w:lang w:val="en-US" w:eastAsia="zh-TW"/>
        </w:rPr>
        <w:t xml:space="preserve">”LOSE” </w:t>
      </w:r>
      <w:r>
        <w:rPr>
          <w:rFonts w:hint="eastAsia"/>
          <w:i/>
          <w:sz w:val="32"/>
          <w:lang w:val="en-US" w:eastAsia="zh-TW"/>
        </w:rPr>
        <w:t>（你輸了就代表電腦贏了）</w:t>
      </w:r>
    </w:p>
    <w:p w14:paraId="560D77FE" w14:textId="5EC0A0C8" w:rsidR="000D3982" w:rsidRPr="000D3982" w:rsidRDefault="000D3982" w:rsidP="000D3982">
      <w:pPr>
        <w:pStyle w:val="ListParagraph"/>
        <w:ind w:left="1440"/>
        <w:rPr>
          <w:i/>
          <w:sz w:val="32"/>
          <w:lang w:val="en-US" w:eastAsia="zh-TW"/>
        </w:rPr>
      </w:pPr>
      <w:r>
        <w:rPr>
          <w:rFonts w:hint="eastAsia"/>
          <w:i/>
          <w:sz w:val="32"/>
          <w:lang w:val="en-US" w:eastAsia="zh-TW"/>
        </w:rPr>
        <w:t>將</w:t>
      </w:r>
      <w:r>
        <w:rPr>
          <w:i/>
          <w:sz w:val="32"/>
          <w:lang w:val="en-US" w:eastAsia="zh-TW"/>
        </w:rPr>
        <w:t>”you”</w:t>
      </w:r>
      <w:r>
        <w:rPr>
          <w:rFonts w:hint="eastAsia"/>
          <w:i/>
          <w:sz w:val="32"/>
          <w:lang w:val="en-US" w:eastAsia="zh-TW"/>
        </w:rPr>
        <w:t>改成</w:t>
      </w:r>
      <w:r>
        <w:rPr>
          <w:i/>
          <w:sz w:val="32"/>
          <w:lang w:val="en-US" w:eastAsia="zh-TW"/>
        </w:rPr>
        <w:t>”computer”</w:t>
      </w:r>
      <w:r>
        <w:rPr>
          <w:rFonts w:hint="eastAsia"/>
          <w:i/>
          <w:sz w:val="32"/>
          <w:lang w:val="en-US" w:eastAsia="zh-TW"/>
        </w:rPr>
        <w:t>（這樣才能蒐集電腦卡牌的資訊）</w:t>
      </w:r>
    </w:p>
    <w:p w14:paraId="4945AC1A" w14:textId="77777777" w:rsidR="009F6FEC" w:rsidRPr="009F6FEC" w:rsidRDefault="009F6FEC" w:rsidP="00B25077">
      <w:pPr>
        <w:pStyle w:val="ListParagraph"/>
        <w:ind w:firstLine="720"/>
        <w:rPr>
          <w:sz w:val="32"/>
        </w:rPr>
      </w:pPr>
      <w:r>
        <w:rPr>
          <w:sz w:val="32"/>
        </w:rPr>
        <w:t xml:space="preserve">Modify it so that the computer’s moves can be added to the training examples when the computer scores a point. </w:t>
      </w:r>
      <w:r>
        <w:rPr>
          <w:sz w:val="32"/>
        </w:rPr>
        <w:br/>
      </w:r>
      <w:r>
        <w:rPr>
          <w:i/>
          <w:sz w:val="32"/>
        </w:rPr>
        <w:t>Change “WIN” to “LOSE” (you lose when the computer scores a point)</w:t>
      </w:r>
      <w:r>
        <w:rPr>
          <w:i/>
          <w:sz w:val="32"/>
        </w:rPr>
        <w:br/>
        <w:t>Change the “you” to “computer” (to get values from the computer card)</w:t>
      </w:r>
      <w:r>
        <w:rPr>
          <w:i/>
          <w:sz w:val="32"/>
        </w:rPr>
        <w:br/>
      </w:r>
      <w:r w:rsidRPr="009F6FEC">
        <w:rPr>
          <w:i/>
          <w:noProof/>
          <w:sz w:val="32"/>
          <w:lang w:val="en-US" w:eastAsia="zh-TW"/>
        </w:rPr>
        <w:drawing>
          <wp:inline distT="0" distB="0" distL="0" distR="0" wp14:anchorId="6CFCE57E" wp14:editId="5CD56883">
            <wp:extent cx="5724000" cy="3028858"/>
            <wp:effectExtent l="12700" t="12700" r="1651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24000" cy="302885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0E8404F" w14:textId="77777777" w:rsidR="009F6FEC" w:rsidRDefault="009F6FEC" w:rsidP="009F6FEC">
      <w:pPr>
        <w:pStyle w:val="ListParagraph"/>
        <w:rPr>
          <w:i/>
          <w:sz w:val="32"/>
          <w:lang w:eastAsia="zh-TW"/>
        </w:rPr>
      </w:pPr>
    </w:p>
    <w:p w14:paraId="7EC524C3" w14:textId="77777777" w:rsidR="009E7BE8" w:rsidRDefault="009E7BE8" w:rsidP="009F6FEC">
      <w:pPr>
        <w:pStyle w:val="ListParagraph"/>
        <w:rPr>
          <w:i/>
          <w:sz w:val="32"/>
          <w:lang w:eastAsia="zh-TW"/>
        </w:rPr>
      </w:pPr>
    </w:p>
    <w:p w14:paraId="6C204F23" w14:textId="77777777" w:rsidR="009E7BE8" w:rsidRPr="009F6FEC" w:rsidRDefault="009E7BE8" w:rsidP="009F6FEC">
      <w:pPr>
        <w:pStyle w:val="ListParagraph"/>
        <w:rPr>
          <w:i/>
          <w:sz w:val="32"/>
          <w:lang w:eastAsia="zh-TW"/>
        </w:rPr>
      </w:pPr>
    </w:p>
    <w:p w14:paraId="30F698F5" w14:textId="0ACD3DB6" w:rsidR="00B25077" w:rsidRDefault="009E7BE8" w:rsidP="00620C9B">
      <w:pPr>
        <w:pStyle w:val="ListParagraph"/>
        <w:numPr>
          <w:ilvl w:val="0"/>
          <w:numId w:val="1"/>
        </w:numPr>
        <w:rPr>
          <w:sz w:val="32"/>
          <w:lang w:eastAsia="zh-TW"/>
        </w:rPr>
      </w:pPr>
      <w:r>
        <w:rPr>
          <w:rFonts w:hint="eastAsia"/>
          <w:sz w:val="32"/>
          <w:lang w:eastAsia="zh-TW"/>
        </w:rPr>
        <w:t>合併所有程式積木（如下圖）</w:t>
      </w:r>
    </w:p>
    <w:p w14:paraId="34218ABE" w14:textId="6C76AA6E" w:rsidR="00620C9B" w:rsidRPr="00A01BE6" w:rsidRDefault="009F6FEC" w:rsidP="00B25077">
      <w:pPr>
        <w:pStyle w:val="ListParagraph"/>
        <w:ind w:firstLine="720"/>
        <w:rPr>
          <w:sz w:val="32"/>
          <w:lang w:eastAsia="zh-TW"/>
        </w:rPr>
      </w:pPr>
      <w:r>
        <w:rPr>
          <w:sz w:val="32"/>
          <w:lang w:eastAsia="zh-TW"/>
        </w:rPr>
        <w:lastRenderedPageBreak/>
        <w:t>Join it all up</w:t>
      </w:r>
      <w:r>
        <w:rPr>
          <w:sz w:val="32"/>
          <w:lang w:eastAsia="zh-TW"/>
        </w:rPr>
        <w:br/>
      </w:r>
      <w:r w:rsidRPr="009F6FEC">
        <w:rPr>
          <w:i/>
          <w:noProof/>
          <w:sz w:val="32"/>
          <w:lang w:val="en-US" w:eastAsia="zh-TW"/>
        </w:rPr>
        <w:drawing>
          <wp:inline distT="0" distB="0" distL="0" distR="0" wp14:anchorId="1D1C0093" wp14:editId="705DF90C">
            <wp:extent cx="6150979" cy="4212000"/>
            <wp:effectExtent l="12700" t="12700" r="8890" b="171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srcRect l="826" r="712"/>
                    <a:stretch/>
                  </pic:blipFill>
                  <pic:spPr bwMode="auto">
                    <a:xfrm>
                      <a:off x="0" y="0"/>
                      <a:ext cx="6150979" cy="4212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21BCA189" w14:textId="47D30D2A" w:rsidR="00913A8B" w:rsidRDefault="00913A8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你完成了什麼？</w:t>
      </w:r>
    </w:p>
    <w:p w14:paraId="05D45CE4" w14:textId="45216BDB" w:rsidR="00620C9B" w:rsidRPr="0066410F" w:rsidRDefault="00620C9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sidRPr="0066410F">
        <w:rPr>
          <w:rFonts w:ascii="Garamond" w:hAnsi="Garamond"/>
          <w:b/>
          <w:color w:val="385623" w:themeColor="accent6" w:themeShade="80"/>
          <w:sz w:val="40"/>
          <w:lang w:eastAsia="zh-TW"/>
        </w:rPr>
        <w:t xml:space="preserve">What have </w:t>
      </w:r>
      <w:r w:rsidR="00414953">
        <w:rPr>
          <w:rFonts w:ascii="Garamond" w:hAnsi="Garamond"/>
          <w:b/>
          <w:color w:val="385623" w:themeColor="accent6" w:themeShade="80"/>
          <w:sz w:val="40"/>
          <w:lang w:eastAsia="zh-TW"/>
        </w:rPr>
        <w:t>you</w:t>
      </w:r>
      <w:r w:rsidRPr="0066410F">
        <w:rPr>
          <w:rFonts w:ascii="Garamond" w:hAnsi="Garamond"/>
          <w:b/>
          <w:color w:val="385623" w:themeColor="accent6" w:themeShade="80"/>
          <w:sz w:val="40"/>
          <w:lang w:eastAsia="zh-TW"/>
        </w:rPr>
        <w:t xml:space="preserve"> </w:t>
      </w:r>
      <w:r>
        <w:rPr>
          <w:rFonts w:ascii="Garamond" w:hAnsi="Garamond"/>
          <w:b/>
          <w:color w:val="385623" w:themeColor="accent6" w:themeShade="80"/>
          <w:sz w:val="40"/>
          <w:lang w:eastAsia="zh-TW"/>
        </w:rPr>
        <w:t>done</w:t>
      </w:r>
      <w:r w:rsidRPr="0066410F">
        <w:rPr>
          <w:rFonts w:ascii="Garamond" w:hAnsi="Garamond"/>
          <w:b/>
          <w:color w:val="385623" w:themeColor="accent6" w:themeShade="80"/>
          <w:sz w:val="40"/>
          <w:lang w:eastAsia="zh-TW"/>
        </w:rPr>
        <w:t>?</w:t>
      </w:r>
    </w:p>
    <w:p w14:paraId="3EFC3D57" w14:textId="77777777" w:rsidR="00620C9B" w:rsidRDefault="00620C9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2A62AC29" w14:textId="758D8B79" w:rsidR="00DE1D2B" w:rsidRPr="0066410F" w:rsidRDefault="00DE1D2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你設計了一個從遊戲過程學習的</w:t>
      </w:r>
      <w:r>
        <w:rPr>
          <w:rFonts w:ascii="Garamond" w:hAnsi="Garamond"/>
          <w:sz w:val="36"/>
          <w:lang w:eastAsia="zh-TW"/>
        </w:rPr>
        <w:t>Top Trumps</w:t>
      </w:r>
      <w:r>
        <w:rPr>
          <w:rFonts w:ascii="Garamond" w:hAnsi="Garamond" w:hint="eastAsia"/>
          <w:sz w:val="36"/>
          <w:lang w:eastAsia="zh-TW"/>
        </w:rPr>
        <w:t>機器人。這代表你不用先等電腦學習規則就可以直接開始跟電腦玩這個遊戲</w:t>
      </w:r>
      <w:r w:rsidR="009E6D54">
        <w:rPr>
          <w:rFonts w:ascii="Garamond" w:hAnsi="Garamond" w:hint="eastAsia"/>
          <w:sz w:val="36"/>
          <w:lang w:eastAsia="zh-TW"/>
        </w:rPr>
        <w:t>（雖然電腦一開始會輸很慘）。透過玩遊戲，電腦會從這些經驗中學習，並且玩得越來越好。</w:t>
      </w:r>
    </w:p>
    <w:p w14:paraId="114510EB" w14:textId="5601A6B3" w:rsidR="00AA6B00" w:rsidRDefault="00A01BE6"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made a Top Trumps bot that can </w:t>
      </w:r>
      <w:r w:rsidR="00807A47">
        <w:rPr>
          <w:rFonts w:ascii="Garamond" w:hAnsi="Garamond"/>
          <w:sz w:val="36"/>
        </w:rPr>
        <w:t>learn by playing the game.</w:t>
      </w:r>
      <w:r w:rsidR="00AA6B00">
        <w:rPr>
          <w:rFonts w:ascii="Garamond" w:hAnsi="Garamond"/>
          <w:sz w:val="36"/>
        </w:rPr>
        <w:t xml:space="preserve"> This means you don’t need to wait for the computer to have learned before it can start playing. It can start playing</w:t>
      </w:r>
      <w:r w:rsidR="00BE4509">
        <w:rPr>
          <w:rFonts w:ascii="Garamond" w:hAnsi="Garamond"/>
          <w:sz w:val="36"/>
        </w:rPr>
        <w:t xml:space="preserve"> (</w:t>
      </w:r>
      <w:r w:rsidR="00AA6B00">
        <w:rPr>
          <w:rFonts w:ascii="Garamond" w:hAnsi="Garamond"/>
          <w:sz w:val="36"/>
        </w:rPr>
        <w:t>even if it loses a lot at first</w:t>
      </w:r>
      <w:r w:rsidR="00BE4509">
        <w:rPr>
          <w:rFonts w:ascii="Garamond" w:hAnsi="Garamond"/>
          <w:sz w:val="36"/>
        </w:rPr>
        <w:t>)</w:t>
      </w:r>
      <w:r w:rsidR="00AA6B00">
        <w:rPr>
          <w:rFonts w:ascii="Garamond" w:hAnsi="Garamond"/>
          <w:sz w:val="36"/>
        </w:rPr>
        <w:t xml:space="preserve">, straight away. And by playing the game, it will learn from those experiences how to get better. </w:t>
      </w:r>
    </w:p>
    <w:p w14:paraId="16A82DFF" w14:textId="77777777" w:rsidR="00AA6B00" w:rsidRDefault="00AA6B00"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2C9279" w14:textId="51FDF196" w:rsidR="009E6D54" w:rsidRDefault="009E6D54"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你並沒有告訴電腦該做什麼，只是讓電腦去發現做哪些決定贏的機會更高。</w:t>
      </w:r>
    </w:p>
    <w:p w14:paraId="0F5958F4" w14:textId="500F53D7" w:rsidR="00AA6B00" w:rsidRDefault="00AA6B00"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lastRenderedPageBreak/>
        <w:t>You haven’t told the computer what to do, but allowed it to try out different choices and discover what choices are more likely to help it to win.</w:t>
      </w:r>
    </w:p>
    <w:p w14:paraId="71B64914" w14:textId="77777777" w:rsidR="00AA6B00" w:rsidRDefault="00AA6B00"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1629E741" w14:textId="631D2C69" w:rsidR="009E6D54" w:rsidRPr="009E6D54" w:rsidRDefault="009E6D54"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r>
        <w:rPr>
          <w:rFonts w:ascii="Garamond" w:hAnsi="Garamond" w:hint="eastAsia"/>
          <w:sz w:val="36"/>
          <w:lang w:eastAsia="zh-TW"/>
        </w:rPr>
        <w:t>這稱之為強化學習</w:t>
      </w:r>
      <w:r>
        <w:rPr>
          <w:rFonts w:ascii="Garamond" w:hAnsi="Garamond"/>
          <w:sz w:val="36"/>
          <w:lang w:val="en-US" w:eastAsia="zh-TW"/>
        </w:rPr>
        <w:t>(reinforcement learning)</w:t>
      </w:r>
      <w:r>
        <w:rPr>
          <w:rFonts w:ascii="Garamond" w:hAnsi="Garamond" w:hint="eastAsia"/>
          <w:sz w:val="36"/>
          <w:lang w:val="en-US" w:eastAsia="zh-TW"/>
        </w:rPr>
        <w:t>，</w:t>
      </w:r>
      <w:ins w:id="7" w:author="Sung-Shine Lee" w:date="2019-05-22T23:09:00Z">
        <w:r w:rsidR="008474C2">
          <w:rPr>
            <w:rFonts w:ascii="Garamond" w:hAnsi="Garamond" w:hint="eastAsia"/>
            <w:sz w:val="36"/>
            <w:lang w:val="en-US" w:eastAsia="zh-TW"/>
          </w:rPr>
          <w:t>每</w:t>
        </w:r>
      </w:ins>
      <w:r w:rsidR="00893CF6">
        <w:rPr>
          <w:rFonts w:ascii="Garamond" w:hAnsi="Garamond" w:hint="eastAsia"/>
          <w:sz w:val="36"/>
          <w:lang w:val="en-US" w:eastAsia="zh-TW"/>
        </w:rPr>
        <w:t>當</w:t>
      </w:r>
      <w:ins w:id="8" w:author="Sung-Shine Lee" w:date="2019-05-22T23:09:00Z">
        <w:r w:rsidR="008474C2">
          <w:rPr>
            <w:rFonts w:ascii="Garamond" w:hAnsi="Garamond" w:hint="eastAsia"/>
            <w:sz w:val="36"/>
            <w:lang w:val="en-US" w:eastAsia="zh-TW"/>
          </w:rPr>
          <w:t>電腦</w:t>
        </w:r>
      </w:ins>
      <w:r>
        <w:rPr>
          <w:rFonts w:ascii="Garamond" w:hAnsi="Garamond" w:hint="eastAsia"/>
          <w:sz w:val="36"/>
          <w:lang w:val="en-US" w:eastAsia="zh-TW"/>
        </w:rPr>
        <w:t>做出一個好的決定</w:t>
      </w:r>
      <w:r w:rsidR="00ED5D81">
        <w:rPr>
          <w:rFonts w:ascii="Garamond" w:hAnsi="Garamond" w:hint="eastAsia"/>
          <w:sz w:val="36"/>
          <w:lang w:val="en-US" w:eastAsia="zh-TW"/>
        </w:rPr>
        <w:t>，</w:t>
      </w:r>
      <w:ins w:id="9" w:author="Sung-Shine Lee" w:date="2019-05-22T23:09:00Z">
        <w:r w:rsidR="008474C2">
          <w:rPr>
            <w:rFonts w:ascii="Garamond" w:hAnsi="Garamond" w:hint="eastAsia"/>
            <w:sz w:val="36"/>
            <w:lang w:val="en-US" w:eastAsia="zh-TW"/>
          </w:rPr>
          <w:t>它</w:t>
        </w:r>
      </w:ins>
      <w:del w:id="10" w:author="Sung-Shine Lee" w:date="2019-05-22T23:09:00Z">
        <w:r w:rsidR="007A63A7" w:rsidDel="008474C2">
          <w:rPr>
            <w:rFonts w:ascii="Garamond" w:hAnsi="Garamond" w:hint="eastAsia"/>
            <w:sz w:val="36"/>
            <w:lang w:val="en-US" w:eastAsia="zh-TW"/>
          </w:rPr>
          <w:delText>電腦</w:delText>
        </w:r>
      </w:del>
      <w:r w:rsidR="007A63A7">
        <w:rPr>
          <w:rFonts w:ascii="Garamond" w:hAnsi="Garamond" w:hint="eastAsia"/>
          <w:sz w:val="36"/>
          <w:lang w:val="en-US" w:eastAsia="zh-TW"/>
        </w:rPr>
        <w:t>會</w:t>
      </w:r>
      <w:r w:rsidR="00ED5D81">
        <w:rPr>
          <w:rFonts w:ascii="Garamond" w:hAnsi="Garamond" w:hint="eastAsia"/>
          <w:sz w:val="36"/>
          <w:lang w:val="en-US" w:eastAsia="zh-TW"/>
        </w:rPr>
        <w:t>透過贏得勝利</w:t>
      </w:r>
      <w:ins w:id="11" w:author="Sung-Shine Lee" w:date="2019-05-22T23:09:00Z">
        <w:r w:rsidR="008474C2">
          <w:rPr>
            <w:rFonts w:ascii="Garamond" w:hAnsi="Garamond" w:hint="eastAsia"/>
            <w:sz w:val="36"/>
            <w:lang w:val="en-US" w:eastAsia="zh-TW"/>
          </w:rPr>
          <w:t>的訊息</w:t>
        </w:r>
      </w:ins>
      <w:r w:rsidR="00ED5D81">
        <w:rPr>
          <w:rFonts w:ascii="Garamond" w:hAnsi="Garamond" w:hint="eastAsia"/>
          <w:sz w:val="36"/>
          <w:lang w:val="en-US" w:eastAsia="zh-TW"/>
        </w:rPr>
        <w:t>來強化</w:t>
      </w:r>
      <w:ins w:id="12" w:author="Sung-Shine Lee" w:date="2019-05-22T23:09:00Z">
        <w:r w:rsidR="008474C2">
          <w:rPr>
            <w:rFonts w:ascii="Garamond" w:hAnsi="Garamond" w:hint="eastAsia"/>
            <w:sz w:val="36"/>
            <w:lang w:val="en-US" w:eastAsia="zh-TW"/>
          </w:rPr>
          <w:t>這個決定。</w:t>
        </w:r>
      </w:ins>
      <w:bookmarkStart w:id="13" w:name="_GoBack"/>
      <w:bookmarkEnd w:id="13"/>
    </w:p>
    <w:p w14:paraId="79899B5D" w14:textId="32C25D0F" w:rsidR="000942E5" w:rsidRPr="001521B1" w:rsidRDefault="00AA6B00" w:rsidP="005A490B">
      <w:pPr>
        <w:pBdr>
          <w:top w:val="single" w:sz="8" w:space="10" w:color="auto" w:shadow="1"/>
          <w:left w:val="single" w:sz="8" w:space="10" w:color="auto" w:shadow="1"/>
          <w:bottom w:val="single" w:sz="8" w:space="10" w:color="auto" w:shadow="1"/>
          <w:right w:val="single" w:sz="8" w:space="10" w:color="auto" w:shadow="1"/>
        </w:pBdr>
        <w:rPr>
          <w:rFonts w:ascii="Garamond" w:hAnsi="Garamond"/>
          <w:color w:val="FF0000"/>
          <w:sz w:val="36"/>
        </w:rPr>
        <w:sectPr w:rsidR="000942E5" w:rsidRPr="001521B1" w:rsidSect="00FD7DD3">
          <w:pgSz w:w="11900" w:h="16840"/>
          <w:pgMar w:top="979" w:right="734" w:bottom="1440" w:left="806" w:header="720" w:footer="720" w:gutter="0"/>
          <w:cols w:space="720"/>
          <w:docGrid w:linePitch="360"/>
        </w:sectPr>
      </w:pPr>
      <w:r w:rsidRPr="001521B1">
        <w:rPr>
          <w:rFonts w:ascii="Garamond" w:hAnsi="Garamond"/>
          <w:color w:val="FF0000"/>
          <w:sz w:val="36"/>
        </w:rPr>
        <w:t xml:space="preserve">This is called “reinforcement learning”. When it makes a good choice, this is reinforced by the computer being told that it has won.  </w:t>
      </w:r>
    </w:p>
    <w:p w14:paraId="380D6896" w14:textId="52A3FB35" w:rsidR="000204B1" w:rsidRPr="000204B1" w:rsidRDefault="000204B1" w:rsidP="00D41F4B">
      <w:pPr>
        <w:pBdr>
          <w:top w:val="single" w:sz="8" w:space="1" w:color="auto"/>
          <w:left w:val="single" w:sz="8" w:space="4" w:color="auto"/>
          <w:bottom w:val="single" w:sz="8" w:space="1" w:color="auto"/>
          <w:right w:val="single" w:sz="8" w:space="4" w:color="auto"/>
        </w:pBdr>
        <w:shd w:val="clear" w:color="auto" w:fill="70AD47" w:themeFill="accent6"/>
        <w:jc w:val="center"/>
        <w:rPr>
          <w:b/>
          <w:color w:val="FFFFFF" w:themeColor="background1"/>
          <w:sz w:val="40"/>
          <w:shd w:val="clear" w:color="auto" w:fill="70AD47" w:themeFill="accent6"/>
          <w:lang w:val="en-US" w:eastAsia="zh-TW"/>
        </w:rPr>
      </w:pPr>
      <w:r>
        <w:rPr>
          <w:rFonts w:hint="eastAsia"/>
          <w:b/>
          <w:color w:val="FFFFFF" w:themeColor="background1"/>
          <w:sz w:val="40"/>
          <w:shd w:val="clear" w:color="auto" w:fill="70AD47" w:themeFill="accent6"/>
          <w:lang w:eastAsia="zh-TW"/>
        </w:rPr>
        <w:lastRenderedPageBreak/>
        <w:t>訓練</w:t>
      </w:r>
      <w:r>
        <w:rPr>
          <w:b/>
          <w:color w:val="FFFFFF" w:themeColor="background1"/>
          <w:sz w:val="40"/>
          <w:shd w:val="clear" w:color="auto" w:fill="70AD47" w:themeFill="accent6"/>
          <w:lang w:val="en-US" w:eastAsia="zh-TW"/>
        </w:rPr>
        <w:t>Top Trumps</w:t>
      </w:r>
      <w:r>
        <w:rPr>
          <w:rFonts w:hint="eastAsia"/>
          <w:b/>
          <w:color w:val="FFFFFF" w:themeColor="background1"/>
          <w:sz w:val="40"/>
          <w:shd w:val="clear" w:color="auto" w:fill="70AD47" w:themeFill="accent6"/>
          <w:lang w:val="en-US" w:eastAsia="zh-TW"/>
        </w:rPr>
        <w:t>機器人的一個小範例</w:t>
      </w:r>
    </w:p>
    <w:p w14:paraId="044410B2" w14:textId="4DA3D5E8" w:rsidR="00F82390" w:rsidRPr="00D41F4B" w:rsidRDefault="00AA6B00" w:rsidP="00D41F4B">
      <w:pPr>
        <w:pBdr>
          <w:top w:val="single" w:sz="8" w:space="1" w:color="auto"/>
          <w:left w:val="single" w:sz="8" w:space="4" w:color="auto"/>
          <w:bottom w:val="single" w:sz="8" w:space="1" w:color="auto"/>
          <w:right w:val="single" w:sz="8" w:space="4" w:color="auto"/>
        </w:pBdr>
        <w:shd w:val="clear" w:color="auto" w:fill="70AD47" w:themeFill="accent6"/>
        <w:jc w:val="center"/>
        <w:rPr>
          <w:b/>
          <w:color w:val="FFFFFF" w:themeColor="background1"/>
          <w:sz w:val="40"/>
          <w:shd w:val="clear" w:color="auto" w:fill="70AD47" w:themeFill="accent6"/>
        </w:rPr>
      </w:pPr>
      <w:r w:rsidRPr="00D41F4B">
        <w:rPr>
          <w:b/>
          <w:color w:val="FFFFFF" w:themeColor="background1"/>
          <w:sz w:val="40"/>
          <w:shd w:val="clear" w:color="auto" w:fill="70AD47" w:themeFill="accent6"/>
        </w:rPr>
        <w:t>An example of training a Top Trumps bot</w:t>
      </w:r>
    </w:p>
    <w:p w14:paraId="2151FB00" w14:textId="77777777" w:rsidR="00AA6B00" w:rsidRDefault="00AA6B00" w:rsidP="00B725EB">
      <w:pPr>
        <w:rPr>
          <w:b/>
          <w:sz w:val="32"/>
          <w:szCs w:val="32"/>
        </w:rPr>
      </w:pPr>
    </w:p>
    <w:p w14:paraId="799A416C" w14:textId="6ED35444" w:rsidR="00DB7EA9" w:rsidRDefault="00DB7EA9" w:rsidP="00B725EB">
      <w:pPr>
        <w:rPr>
          <w:i/>
          <w:sz w:val="32"/>
          <w:szCs w:val="32"/>
          <w:lang w:eastAsia="zh-TW"/>
        </w:rPr>
      </w:pPr>
      <w:r>
        <w:rPr>
          <w:rFonts w:hint="eastAsia"/>
          <w:i/>
          <w:sz w:val="32"/>
          <w:szCs w:val="32"/>
          <w:lang w:eastAsia="zh-TW"/>
        </w:rPr>
        <w:t>注意！你的結果和這個範例會不相同</w:t>
      </w:r>
    </w:p>
    <w:p w14:paraId="3C54A65F" w14:textId="1AD3A6B0" w:rsidR="00DB7EA9" w:rsidRDefault="00DB7EA9" w:rsidP="00B725EB">
      <w:pPr>
        <w:rPr>
          <w:i/>
          <w:sz w:val="32"/>
          <w:szCs w:val="32"/>
          <w:lang w:eastAsia="zh-TW"/>
        </w:rPr>
      </w:pPr>
      <w:r>
        <w:rPr>
          <w:rFonts w:hint="eastAsia"/>
          <w:i/>
          <w:sz w:val="32"/>
          <w:szCs w:val="32"/>
          <w:lang w:eastAsia="zh-TW"/>
        </w:rPr>
        <w:t>這些是從我的機器人上蒐集到的結果</w:t>
      </w:r>
    </w:p>
    <w:p w14:paraId="1552D473" w14:textId="2C630B16" w:rsidR="00AA6B00" w:rsidRDefault="00AA6B00" w:rsidP="00B725EB">
      <w:pPr>
        <w:rPr>
          <w:i/>
          <w:sz w:val="32"/>
          <w:szCs w:val="32"/>
        </w:rPr>
      </w:pPr>
      <w:r w:rsidRPr="00AA6B00">
        <w:rPr>
          <w:i/>
          <w:sz w:val="32"/>
          <w:szCs w:val="32"/>
        </w:rPr>
        <w:t xml:space="preserve">Your </w:t>
      </w:r>
      <w:r>
        <w:rPr>
          <w:i/>
          <w:sz w:val="32"/>
          <w:szCs w:val="32"/>
        </w:rPr>
        <w:t xml:space="preserve">results will be different to this. </w:t>
      </w:r>
    </w:p>
    <w:p w14:paraId="4016F099" w14:textId="77777777" w:rsidR="00AA6B00" w:rsidRDefault="00AA6B00" w:rsidP="00B725EB">
      <w:pPr>
        <w:rPr>
          <w:i/>
          <w:sz w:val="32"/>
          <w:szCs w:val="32"/>
        </w:rPr>
      </w:pPr>
    </w:p>
    <w:p w14:paraId="19234D09" w14:textId="3B429D3C" w:rsidR="00AA6B00" w:rsidRPr="00AA6B00" w:rsidRDefault="00242C20" w:rsidP="00B725EB">
      <w:pPr>
        <w:rPr>
          <w:i/>
          <w:sz w:val="32"/>
          <w:szCs w:val="32"/>
        </w:rPr>
      </w:pPr>
      <w:r>
        <w:rPr>
          <w:i/>
          <w:sz w:val="32"/>
          <w:szCs w:val="32"/>
        </w:rPr>
        <w:t xml:space="preserve">But these were the results I got from training my bot. </w:t>
      </w:r>
    </w:p>
    <w:p w14:paraId="25ACFE0B" w14:textId="77777777" w:rsidR="00AA6B00" w:rsidRDefault="00AA6B00" w:rsidP="00B725EB">
      <w:pPr>
        <w:rPr>
          <w:b/>
          <w:sz w:val="32"/>
          <w:szCs w:val="32"/>
          <w:lang w:eastAsia="zh-TW"/>
        </w:rPr>
      </w:pPr>
    </w:p>
    <w:tbl>
      <w:tblPr>
        <w:tblStyle w:val="TableGrid"/>
        <w:tblW w:w="0" w:type="auto"/>
        <w:tblLook w:val="04A0" w:firstRow="1" w:lastRow="0" w:firstColumn="1" w:lastColumn="0" w:noHBand="0" w:noVBand="1"/>
      </w:tblPr>
      <w:tblGrid>
        <w:gridCol w:w="5395"/>
        <w:gridCol w:w="1710"/>
        <w:gridCol w:w="1905"/>
      </w:tblGrid>
      <w:tr w:rsidR="00290E44" w14:paraId="249ED24E" w14:textId="77777777" w:rsidTr="009F2F25">
        <w:tc>
          <w:tcPr>
            <w:tcW w:w="5395" w:type="dxa"/>
            <w:vMerge w:val="restart"/>
            <w:vAlign w:val="center"/>
          </w:tcPr>
          <w:p w14:paraId="2BBA40BC" w14:textId="77777777" w:rsidR="00290E44" w:rsidRPr="00AA6B00" w:rsidRDefault="00290E44" w:rsidP="009F2F25">
            <w:pPr>
              <w:jc w:val="center"/>
              <w:rPr>
                <w:b/>
                <w:sz w:val="32"/>
                <w:szCs w:val="32"/>
              </w:rPr>
            </w:pPr>
          </w:p>
        </w:tc>
        <w:tc>
          <w:tcPr>
            <w:tcW w:w="3615" w:type="dxa"/>
            <w:gridSpan w:val="2"/>
            <w:vAlign w:val="center"/>
          </w:tcPr>
          <w:p w14:paraId="23523A99" w14:textId="752D830F" w:rsidR="00290E44" w:rsidRPr="00AA6B00" w:rsidRDefault="00290E44" w:rsidP="009F2F25">
            <w:pPr>
              <w:jc w:val="center"/>
              <w:rPr>
                <w:b/>
                <w:sz w:val="32"/>
                <w:szCs w:val="32"/>
                <w:lang w:eastAsia="zh-TW"/>
              </w:rPr>
            </w:pPr>
            <w:r>
              <w:rPr>
                <w:rFonts w:hint="eastAsia"/>
                <w:b/>
                <w:sz w:val="32"/>
                <w:szCs w:val="32"/>
                <w:lang w:eastAsia="zh-TW"/>
              </w:rPr>
              <w:t>分數</w:t>
            </w:r>
          </w:p>
        </w:tc>
      </w:tr>
      <w:tr w:rsidR="00290E44" w14:paraId="7D54178E" w14:textId="77777777" w:rsidTr="009F2F25">
        <w:tc>
          <w:tcPr>
            <w:tcW w:w="5395" w:type="dxa"/>
            <w:vMerge/>
            <w:vAlign w:val="center"/>
          </w:tcPr>
          <w:p w14:paraId="7BF6C230" w14:textId="77777777" w:rsidR="00290E44" w:rsidRPr="00AA6B00" w:rsidRDefault="00290E44" w:rsidP="009F2F25">
            <w:pPr>
              <w:jc w:val="center"/>
              <w:rPr>
                <w:b/>
                <w:sz w:val="32"/>
                <w:szCs w:val="32"/>
              </w:rPr>
            </w:pPr>
          </w:p>
        </w:tc>
        <w:tc>
          <w:tcPr>
            <w:tcW w:w="1710" w:type="dxa"/>
            <w:vAlign w:val="center"/>
          </w:tcPr>
          <w:p w14:paraId="4484B30F" w14:textId="61D3D41F" w:rsidR="00290E44" w:rsidRPr="00AA6B00" w:rsidRDefault="00290E44" w:rsidP="009F2F25">
            <w:pPr>
              <w:jc w:val="center"/>
              <w:rPr>
                <w:b/>
                <w:sz w:val="32"/>
                <w:szCs w:val="32"/>
                <w:lang w:eastAsia="zh-TW"/>
              </w:rPr>
            </w:pPr>
            <w:r>
              <w:rPr>
                <w:rFonts w:hint="eastAsia"/>
                <w:b/>
                <w:sz w:val="32"/>
                <w:szCs w:val="32"/>
                <w:lang w:eastAsia="zh-TW"/>
              </w:rPr>
              <w:t>人類</w:t>
            </w:r>
          </w:p>
        </w:tc>
        <w:tc>
          <w:tcPr>
            <w:tcW w:w="1905" w:type="dxa"/>
            <w:vAlign w:val="center"/>
          </w:tcPr>
          <w:p w14:paraId="31D61799" w14:textId="0A73F6BB" w:rsidR="00290E44" w:rsidRPr="00AA6B00" w:rsidRDefault="00290E44" w:rsidP="009F2F25">
            <w:pPr>
              <w:jc w:val="center"/>
              <w:rPr>
                <w:b/>
                <w:sz w:val="32"/>
                <w:szCs w:val="32"/>
                <w:lang w:eastAsia="zh-TW"/>
              </w:rPr>
            </w:pPr>
            <w:r>
              <w:rPr>
                <w:rFonts w:hint="eastAsia"/>
                <w:b/>
                <w:sz w:val="32"/>
                <w:szCs w:val="32"/>
                <w:lang w:eastAsia="zh-TW"/>
              </w:rPr>
              <w:t>電腦</w:t>
            </w:r>
          </w:p>
        </w:tc>
      </w:tr>
      <w:tr w:rsidR="00290E44" w14:paraId="1C8A4A42" w14:textId="77777777" w:rsidTr="009F2F25">
        <w:tc>
          <w:tcPr>
            <w:tcW w:w="5395" w:type="dxa"/>
          </w:tcPr>
          <w:p w14:paraId="1E188DA9" w14:textId="63B38E51" w:rsidR="00290E44" w:rsidRDefault="00290E44" w:rsidP="00290E44">
            <w:pPr>
              <w:rPr>
                <w:sz w:val="32"/>
                <w:szCs w:val="32"/>
                <w:lang w:eastAsia="zh-TW"/>
              </w:rPr>
            </w:pPr>
            <w:r>
              <w:rPr>
                <w:rFonts w:hint="eastAsia"/>
                <w:sz w:val="32"/>
                <w:szCs w:val="32"/>
                <w:lang w:eastAsia="zh-TW"/>
              </w:rPr>
              <w:t>無訓練</w:t>
            </w:r>
            <w:r>
              <w:rPr>
                <w:sz w:val="32"/>
                <w:szCs w:val="32"/>
              </w:rPr>
              <w:t xml:space="preserve"> – </w:t>
            </w:r>
            <w:r>
              <w:rPr>
                <w:rFonts w:hint="eastAsia"/>
                <w:szCs w:val="32"/>
                <w:lang w:eastAsia="zh-TW"/>
              </w:rPr>
              <w:t>電腦隨機選擇</w:t>
            </w:r>
          </w:p>
        </w:tc>
        <w:tc>
          <w:tcPr>
            <w:tcW w:w="1710" w:type="dxa"/>
            <w:vAlign w:val="center"/>
          </w:tcPr>
          <w:p w14:paraId="2EFF559A" w14:textId="77777777" w:rsidR="00290E44" w:rsidRDefault="00290E44" w:rsidP="009F2F25">
            <w:pPr>
              <w:jc w:val="center"/>
              <w:rPr>
                <w:sz w:val="32"/>
                <w:szCs w:val="32"/>
              </w:rPr>
            </w:pPr>
            <w:r>
              <w:rPr>
                <w:sz w:val="32"/>
                <w:szCs w:val="32"/>
              </w:rPr>
              <w:t>72</w:t>
            </w:r>
          </w:p>
        </w:tc>
        <w:tc>
          <w:tcPr>
            <w:tcW w:w="1905" w:type="dxa"/>
            <w:vAlign w:val="center"/>
          </w:tcPr>
          <w:p w14:paraId="1483BA2F" w14:textId="77777777" w:rsidR="00290E44" w:rsidRDefault="00290E44" w:rsidP="009F2F25">
            <w:pPr>
              <w:jc w:val="center"/>
              <w:rPr>
                <w:sz w:val="32"/>
                <w:szCs w:val="32"/>
              </w:rPr>
            </w:pPr>
            <w:r>
              <w:rPr>
                <w:sz w:val="32"/>
                <w:szCs w:val="32"/>
              </w:rPr>
              <w:t>28</w:t>
            </w:r>
          </w:p>
        </w:tc>
      </w:tr>
      <w:tr w:rsidR="00290E44" w14:paraId="77023030" w14:textId="77777777" w:rsidTr="009F2F25">
        <w:tc>
          <w:tcPr>
            <w:tcW w:w="5395" w:type="dxa"/>
          </w:tcPr>
          <w:p w14:paraId="004F8DC3" w14:textId="626F9E53" w:rsidR="00290E44" w:rsidRPr="00290E44" w:rsidRDefault="00290E44" w:rsidP="009F2F25">
            <w:pPr>
              <w:rPr>
                <w:sz w:val="32"/>
                <w:szCs w:val="32"/>
                <w:lang w:val="en-US" w:eastAsia="zh-TW"/>
              </w:rPr>
            </w:pPr>
            <w:r>
              <w:rPr>
                <w:rFonts w:hint="eastAsia"/>
                <w:sz w:val="32"/>
                <w:szCs w:val="32"/>
                <w:lang w:eastAsia="zh-TW"/>
              </w:rPr>
              <w:t>用</w:t>
            </w:r>
            <w:r>
              <w:rPr>
                <w:sz w:val="32"/>
                <w:szCs w:val="32"/>
                <w:lang w:val="en-US" w:eastAsia="zh-TW"/>
              </w:rPr>
              <w:t>100</w:t>
            </w:r>
            <w:r>
              <w:rPr>
                <w:rFonts w:hint="eastAsia"/>
                <w:sz w:val="32"/>
                <w:szCs w:val="32"/>
                <w:lang w:val="en-US" w:eastAsia="zh-TW"/>
              </w:rPr>
              <w:t>個範例訓練</w:t>
            </w:r>
          </w:p>
        </w:tc>
        <w:tc>
          <w:tcPr>
            <w:tcW w:w="1710" w:type="dxa"/>
            <w:vAlign w:val="center"/>
          </w:tcPr>
          <w:p w14:paraId="06FE25C5" w14:textId="77777777" w:rsidR="00290E44" w:rsidRDefault="00290E44" w:rsidP="009F2F25">
            <w:pPr>
              <w:jc w:val="center"/>
              <w:rPr>
                <w:sz w:val="32"/>
                <w:szCs w:val="32"/>
              </w:rPr>
            </w:pPr>
            <w:r>
              <w:rPr>
                <w:sz w:val="32"/>
                <w:szCs w:val="32"/>
              </w:rPr>
              <w:t>47</w:t>
            </w:r>
          </w:p>
        </w:tc>
        <w:tc>
          <w:tcPr>
            <w:tcW w:w="1905" w:type="dxa"/>
            <w:vAlign w:val="center"/>
          </w:tcPr>
          <w:p w14:paraId="5EFBA552" w14:textId="77777777" w:rsidR="00290E44" w:rsidRDefault="00290E44" w:rsidP="009F2F25">
            <w:pPr>
              <w:jc w:val="center"/>
              <w:rPr>
                <w:sz w:val="32"/>
                <w:szCs w:val="32"/>
              </w:rPr>
            </w:pPr>
            <w:r>
              <w:rPr>
                <w:sz w:val="32"/>
                <w:szCs w:val="32"/>
              </w:rPr>
              <w:t>53</w:t>
            </w:r>
          </w:p>
        </w:tc>
      </w:tr>
      <w:tr w:rsidR="00290E44" w14:paraId="2DA59FB7" w14:textId="77777777" w:rsidTr="009F2F25">
        <w:tc>
          <w:tcPr>
            <w:tcW w:w="5395" w:type="dxa"/>
          </w:tcPr>
          <w:p w14:paraId="29FFAA8F" w14:textId="1262D890" w:rsidR="00290E44" w:rsidRDefault="00290E44" w:rsidP="009F2F25">
            <w:pPr>
              <w:rPr>
                <w:sz w:val="32"/>
                <w:szCs w:val="32"/>
              </w:rPr>
            </w:pPr>
            <w:r>
              <w:rPr>
                <w:rFonts w:hint="eastAsia"/>
                <w:sz w:val="32"/>
                <w:szCs w:val="32"/>
                <w:lang w:eastAsia="zh-TW"/>
              </w:rPr>
              <w:t>用</w:t>
            </w:r>
            <w:r>
              <w:rPr>
                <w:sz w:val="32"/>
                <w:szCs w:val="32"/>
                <w:lang w:val="en-US" w:eastAsia="zh-TW"/>
              </w:rPr>
              <w:t>200</w:t>
            </w:r>
            <w:r>
              <w:rPr>
                <w:rFonts w:hint="eastAsia"/>
                <w:sz w:val="32"/>
                <w:szCs w:val="32"/>
                <w:lang w:val="en-US" w:eastAsia="zh-TW"/>
              </w:rPr>
              <w:t>個範例訓練</w:t>
            </w:r>
          </w:p>
        </w:tc>
        <w:tc>
          <w:tcPr>
            <w:tcW w:w="1710" w:type="dxa"/>
            <w:vAlign w:val="center"/>
          </w:tcPr>
          <w:p w14:paraId="503EF302" w14:textId="77777777" w:rsidR="00290E44" w:rsidRDefault="00290E44" w:rsidP="009F2F25">
            <w:pPr>
              <w:jc w:val="center"/>
              <w:rPr>
                <w:sz w:val="32"/>
                <w:szCs w:val="32"/>
              </w:rPr>
            </w:pPr>
            <w:r>
              <w:rPr>
                <w:sz w:val="32"/>
                <w:szCs w:val="32"/>
              </w:rPr>
              <w:t>38</w:t>
            </w:r>
          </w:p>
        </w:tc>
        <w:tc>
          <w:tcPr>
            <w:tcW w:w="1905" w:type="dxa"/>
            <w:vAlign w:val="center"/>
          </w:tcPr>
          <w:p w14:paraId="19FD835F" w14:textId="77777777" w:rsidR="00290E44" w:rsidRDefault="00290E44" w:rsidP="009F2F25">
            <w:pPr>
              <w:jc w:val="center"/>
              <w:rPr>
                <w:sz w:val="32"/>
                <w:szCs w:val="32"/>
              </w:rPr>
            </w:pPr>
            <w:r>
              <w:rPr>
                <w:sz w:val="32"/>
                <w:szCs w:val="32"/>
              </w:rPr>
              <w:t>62</w:t>
            </w:r>
          </w:p>
        </w:tc>
      </w:tr>
      <w:tr w:rsidR="00290E44" w14:paraId="1F3CEE05" w14:textId="77777777" w:rsidTr="009F2F25">
        <w:tc>
          <w:tcPr>
            <w:tcW w:w="5395" w:type="dxa"/>
          </w:tcPr>
          <w:p w14:paraId="45ECFEE8" w14:textId="1D848255" w:rsidR="00290E44" w:rsidRDefault="00290E44" w:rsidP="009F2F25">
            <w:pPr>
              <w:rPr>
                <w:sz w:val="32"/>
                <w:szCs w:val="32"/>
              </w:rPr>
            </w:pPr>
            <w:r>
              <w:rPr>
                <w:rFonts w:hint="eastAsia"/>
                <w:sz w:val="32"/>
                <w:szCs w:val="32"/>
                <w:lang w:eastAsia="zh-TW"/>
              </w:rPr>
              <w:t>用</w:t>
            </w:r>
            <w:r>
              <w:rPr>
                <w:sz w:val="32"/>
                <w:szCs w:val="32"/>
                <w:lang w:val="en-US" w:eastAsia="zh-TW"/>
              </w:rPr>
              <w:t>300</w:t>
            </w:r>
            <w:r>
              <w:rPr>
                <w:rFonts w:hint="eastAsia"/>
                <w:sz w:val="32"/>
                <w:szCs w:val="32"/>
                <w:lang w:val="en-US" w:eastAsia="zh-TW"/>
              </w:rPr>
              <w:t>個範例訓練</w:t>
            </w:r>
          </w:p>
        </w:tc>
        <w:tc>
          <w:tcPr>
            <w:tcW w:w="1710" w:type="dxa"/>
            <w:vAlign w:val="center"/>
          </w:tcPr>
          <w:p w14:paraId="2FFBD270" w14:textId="77777777" w:rsidR="00290E44" w:rsidRDefault="00290E44" w:rsidP="009F2F25">
            <w:pPr>
              <w:jc w:val="center"/>
              <w:rPr>
                <w:sz w:val="32"/>
                <w:szCs w:val="32"/>
              </w:rPr>
            </w:pPr>
            <w:r>
              <w:rPr>
                <w:sz w:val="32"/>
                <w:szCs w:val="32"/>
              </w:rPr>
              <w:t>29</w:t>
            </w:r>
          </w:p>
        </w:tc>
        <w:tc>
          <w:tcPr>
            <w:tcW w:w="1905" w:type="dxa"/>
            <w:vAlign w:val="center"/>
          </w:tcPr>
          <w:p w14:paraId="6AC4E974" w14:textId="77777777" w:rsidR="00290E44" w:rsidRDefault="00290E44" w:rsidP="009F2F25">
            <w:pPr>
              <w:jc w:val="center"/>
              <w:rPr>
                <w:sz w:val="32"/>
                <w:szCs w:val="32"/>
              </w:rPr>
            </w:pPr>
            <w:r>
              <w:rPr>
                <w:sz w:val="32"/>
                <w:szCs w:val="32"/>
              </w:rPr>
              <w:t>71</w:t>
            </w:r>
          </w:p>
        </w:tc>
      </w:tr>
      <w:tr w:rsidR="00290E44" w14:paraId="490BAB06" w14:textId="77777777" w:rsidTr="009F2F25">
        <w:tc>
          <w:tcPr>
            <w:tcW w:w="5395" w:type="dxa"/>
          </w:tcPr>
          <w:p w14:paraId="7F83F86D" w14:textId="3DF87D4F" w:rsidR="00290E44" w:rsidRDefault="00290E44" w:rsidP="009F2F25">
            <w:pPr>
              <w:rPr>
                <w:sz w:val="32"/>
                <w:szCs w:val="32"/>
              </w:rPr>
            </w:pPr>
            <w:r>
              <w:rPr>
                <w:rFonts w:hint="eastAsia"/>
                <w:sz w:val="32"/>
                <w:szCs w:val="32"/>
                <w:lang w:eastAsia="zh-TW"/>
              </w:rPr>
              <w:t>用</w:t>
            </w:r>
            <w:r>
              <w:rPr>
                <w:sz w:val="32"/>
                <w:szCs w:val="32"/>
                <w:lang w:val="en-US" w:eastAsia="zh-TW"/>
              </w:rPr>
              <w:t>400</w:t>
            </w:r>
            <w:r>
              <w:rPr>
                <w:rFonts w:hint="eastAsia"/>
                <w:sz w:val="32"/>
                <w:szCs w:val="32"/>
                <w:lang w:val="en-US" w:eastAsia="zh-TW"/>
              </w:rPr>
              <w:t>個範例訓練</w:t>
            </w:r>
          </w:p>
        </w:tc>
        <w:tc>
          <w:tcPr>
            <w:tcW w:w="1710" w:type="dxa"/>
            <w:vAlign w:val="center"/>
          </w:tcPr>
          <w:p w14:paraId="04DE59CC" w14:textId="77777777" w:rsidR="00290E44" w:rsidRDefault="00290E44" w:rsidP="009F2F25">
            <w:pPr>
              <w:jc w:val="center"/>
              <w:rPr>
                <w:sz w:val="32"/>
                <w:szCs w:val="32"/>
              </w:rPr>
            </w:pPr>
            <w:r>
              <w:rPr>
                <w:sz w:val="32"/>
                <w:szCs w:val="32"/>
              </w:rPr>
              <w:t>25</w:t>
            </w:r>
          </w:p>
        </w:tc>
        <w:tc>
          <w:tcPr>
            <w:tcW w:w="1905" w:type="dxa"/>
            <w:vAlign w:val="center"/>
          </w:tcPr>
          <w:p w14:paraId="6127A5AC" w14:textId="77777777" w:rsidR="00290E44" w:rsidRDefault="00290E44" w:rsidP="009F2F25">
            <w:pPr>
              <w:jc w:val="center"/>
              <w:rPr>
                <w:sz w:val="32"/>
                <w:szCs w:val="32"/>
              </w:rPr>
            </w:pPr>
            <w:r>
              <w:rPr>
                <w:sz w:val="32"/>
                <w:szCs w:val="32"/>
              </w:rPr>
              <w:t>75</w:t>
            </w:r>
          </w:p>
        </w:tc>
      </w:tr>
      <w:tr w:rsidR="00290E44" w14:paraId="679EE806" w14:textId="77777777" w:rsidTr="009F2F25">
        <w:tc>
          <w:tcPr>
            <w:tcW w:w="5395" w:type="dxa"/>
          </w:tcPr>
          <w:p w14:paraId="5FACE277" w14:textId="7E518125" w:rsidR="00290E44" w:rsidRDefault="00290E44" w:rsidP="009F2F25">
            <w:pPr>
              <w:rPr>
                <w:sz w:val="32"/>
                <w:szCs w:val="32"/>
              </w:rPr>
            </w:pPr>
            <w:r>
              <w:rPr>
                <w:rFonts w:hint="eastAsia"/>
                <w:sz w:val="32"/>
                <w:szCs w:val="32"/>
                <w:lang w:eastAsia="zh-TW"/>
              </w:rPr>
              <w:t>用</w:t>
            </w:r>
            <w:r>
              <w:rPr>
                <w:sz w:val="32"/>
                <w:szCs w:val="32"/>
                <w:lang w:val="en-US" w:eastAsia="zh-TW"/>
              </w:rPr>
              <w:t>500</w:t>
            </w:r>
            <w:r>
              <w:rPr>
                <w:rFonts w:hint="eastAsia"/>
                <w:sz w:val="32"/>
                <w:szCs w:val="32"/>
                <w:lang w:val="en-US" w:eastAsia="zh-TW"/>
              </w:rPr>
              <w:t>個範例訓練</w:t>
            </w:r>
          </w:p>
        </w:tc>
        <w:tc>
          <w:tcPr>
            <w:tcW w:w="1710" w:type="dxa"/>
            <w:vAlign w:val="center"/>
          </w:tcPr>
          <w:p w14:paraId="0678CE8B" w14:textId="77777777" w:rsidR="00290E44" w:rsidRDefault="00290E44" w:rsidP="009F2F25">
            <w:pPr>
              <w:jc w:val="center"/>
              <w:rPr>
                <w:sz w:val="32"/>
                <w:szCs w:val="32"/>
              </w:rPr>
            </w:pPr>
            <w:r>
              <w:rPr>
                <w:sz w:val="32"/>
                <w:szCs w:val="32"/>
              </w:rPr>
              <w:t>27</w:t>
            </w:r>
          </w:p>
        </w:tc>
        <w:tc>
          <w:tcPr>
            <w:tcW w:w="1905" w:type="dxa"/>
            <w:vAlign w:val="center"/>
          </w:tcPr>
          <w:p w14:paraId="63985FC5" w14:textId="77777777" w:rsidR="00290E44" w:rsidRDefault="00290E44" w:rsidP="009F2F25">
            <w:pPr>
              <w:jc w:val="center"/>
              <w:rPr>
                <w:sz w:val="32"/>
                <w:szCs w:val="32"/>
              </w:rPr>
            </w:pPr>
            <w:r>
              <w:rPr>
                <w:sz w:val="32"/>
                <w:szCs w:val="32"/>
              </w:rPr>
              <w:t>73</w:t>
            </w:r>
          </w:p>
        </w:tc>
      </w:tr>
      <w:tr w:rsidR="00290E44" w14:paraId="58421647" w14:textId="77777777" w:rsidTr="009F2F25">
        <w:tc>
          <w:tcPr>
            <w:tcW w:w="5395" w:type="dxa"/>
          </w:tcPr>
          <w:p w14:paraId="563817C1" w14:textId="48CB35BB" w:rsidR="00290E44" w:rsidRDefault="00290E44" w:rsidP="009F2F25">
            <w:pPr>
              <w:rPr>
                <w:sz w:val="32"/>
                <w:szCs w:val="32"/>
              </w:rPr>
            </w:pPr>
            <w:r>
              <w:rPr>
                <w:rFonts w:hint="eastAsia"/>
                <w:sz w:val="32"/>
                <w:szCs w:val="32"/>
                <w:lang w:eastAsia="zh-TW"/>
              </w:rPr>
              <w:t>用</w:t>
            </w:r>
            <w:r>
              <w:rPr>
                <w:sz w:val="32"/>
                <w:szCs w:val="32"/>
                <w:lang w:val="en-US" w:eastAsia="zh-TW"/>
              </w:rPr>
              <w:t>600</w:t>
            </w:r>
            <w:r>
              <w:rPr>
                <w:rFonts w:hint="eastAsia"/>
                <w:sz w:val="32"/>
                <w:szCs w:val="32"/>
                <w:lang w:val="en-US" w:eastAsia="zh-TW"/>
              </w:rPr>
              <w:t>個範例訓練</w:t>
            </w:r>
          </w:p>
        </w:tc>
        <w:tc>
          <w:tcPr>
            <w:tcW w:w="1710" w:type="dxa"/>
            <w:vAlign w:val="center"/>
          </w:tcPr>
          <w:p w14:paraId="40F41E55" w14:textId="77777777" w:rsidR="00290E44" w:rsidRDefault="00290E44" w:rsidP="009F2F25">
            <w:pPr>
              <w:jc w:val="center"/>
              <w:rPr>
                <w:sz w:val="32"/>
                <w:szCs w:val="32"/>
              </w:rPr>
            </w:pPr>
            <w:r>
              <w:rPr>
                <w:sz w:val="32"/>
                <w:szCs w:val="32"/>
              </w:rPr>
              <w:t>29</w:t>
            </w:r>
          </w:p>
        </w:tc>
        <w:tc>
          <w:tcPr>
            <w:tcW w:w="1905" w:type="dxa"/>
            <w:vAlign w:val="center"/>
          </w:tcPr>
          <w:p w14:paraId="703C66D6" w14:textId="77777777" w:rsidR="00290E44" w:rsidRDefault="00290E44" w:rsidP="009F2F25">
            <w:pPr>
              <w:jc w:val="center"/>
              <w:rPr>
                <w:sz w:val="32"/>
                <w:szCs w:val="32"/>
              </w:rPr>
            </w:pPr>
            <w:r>
              <w:rPr>
                <w:sz w:val="32"/>
                <w:szCs w:val="32"/>
              </w:rPr>
              <w:t>71</w:t>
            </w:r>
          </w:p>
        </w:tc>
      </w:tr>
      <w:tr w:rsidR="00290E44" w14:paraId="1FFC9AE4" w14:textId="77777777" w:rsidTr="009F2F25">
        <w:tc>
          <w:tcPr>
            <w:tcW w:w="5395" w:type="dxa"/>
          </w:tcPr>
          <w:p w14:paraId="7A5D896A" w14:textId="41D6C898" w:rsidR="00290E44" w:rsidRDefault="00290E44" w:rsidP="009F2F25">
            <w:pPr>
              <w:rPr>
                <w:sz w:val="32"/>
                <w:szCs w:val="32"/>
              </w:rPr>
            </w:pPr>
            <w:r>
              <w:rPr>
                <w:rFonts w:hint="eastAsia"/>
                <w:sz w:val="32"/>
                <w:szCs w:val="32"/>
                <w:lang w:eastAsia="zh-TW"/>
              </w:rPr>
              <w:t>用</w:t>
            </w:r>
            <w:r>
              <w:rPr>
                <w:sz w:val="32"/>
                <w:szCs w:val="32"/>
                <w:lang w:val="en-US" w:eastAsia="zh-TW"/>
              </w:rPr>
              <w:t>700</w:t>
            </w:r>
            <w:r>
              <w:rPr>
                <w:rFonts w:hint="eastAsia"/>
                <w:sz w:val="32"/>
                <w:szCs w:val="32"/>
                <w:lang w:val="en-US" w:eastAsia="zh-TW"/>
              </w:rPr>
              <w:t>個範例訓練</w:t>
            </w:r>
          </w:p>
        </w:tc>
        <w:tc>
          <w:tcPr>
            <w:tcW w:w="1710" w:type="dxa"/>
            <w:vAlign w:val="center"/>
          </w:tcPr>
          <w:p w14:paraId="716DAFBA" w14:textId="77777777" w:rsidR="00290E44" w:rsidRDefault="00290E44" w:rsidP="009F2F25">
            <w:pPr>
              <w:jc w:val="center"/>
              <w:rPr>
                <w:sz w:val="32"/>
                <w:szCs w:val="32"/>
              </w:rPr>
            </w:pPr>
            <w:r>
              <w:rPr>
                <w:sz w:val="32"/>
                <w:szCs w:val="32"/>
              </w:rPr>
              <w:t>27</w:t>
            </w:r>
          </w:p>
        </w:tc>
        <w:tc>
          <w:tcPr>
            <w:tcW w:w="1905" w:type="dxa"/>
            <w:vAlign w:val="center"/>
          </w:tcPr>
          <w:p w14:paraId="17FB551B" w14:textId="77777777" w:rsidR="00290E44" w:rsidRDefault="00290E44" w:rsidP="009F2F25">
            <w:pPr>
              <w:jc w:val="center"/>
              <w:rPr>
                <w:sz w:val="32"/>
                <w:szCs w:val="32"/>
              </w:rPr>
            </w:pPr>
            <w:r>
              <w:rPr>
                <w:sz w:val="32"/>
                <w:szCs w:val="32"/>
              </w:rPr>
              <w:t>73</w:t>
            </w:r>
          </w:p>
        </w:tc>
      </w:tr>
    </w:tbl>
    <w:p w14:paraId="565A18AF" w14:textId="77777777" w:rsidR="00290E44" w:rsidRDefault="00290E44" w:rsidP="00B725EB">
      <w:pPr>
        <w:rPr>
          <w:b/>
          <w:sz w:val="32"/>
          <w:szCs w:val="32"/>
          <w:lang w:eastAsia="zh-TW"/>
        </w:rPr>
      </w:pPr>
    </w:p>
    <w:p w14:paraId="3C1C6072" w14:textId="77777777" w:rsidR="00290E44" w:rsidRDefault="00290E44" w:rsidP="00B725EB">
      <w:pPr>
        <w:rPr>
          <w:b/>
          <w:sz w:val="32"/>
          <w:szCs w:val="32"/>
          <w:lang w:eastAsia="zh-TW"/>
        </w:rPr>
      </w:pPr>
    </w:p>
    <w:p w14:paraId="27ACD027" w14:textId="77777777" w:rsidR="00290E44" w:rsidRDefault="00290E44" w:rsidP="00B725EB">
      <w:pPr>
        <w:rPr>
          <w:b/>
          <w:sz w:val="32"/>
          <w:szCs w:val="32"/>
          <w:lang w:eastAsia="zh-TW"/>
        </w:rPr>
      </w:pPr>
    </w:p>
    <w:tbl>
      <w:tblPr>
        <w:tblStyle w:val="TableGrid"/>
        <w:tblW w:w="0" w:type="auto"/>
        <w:tblLook w:val="04A0" w:firstRow="1" w:lastRow="0" w:firstColumn="1" w:lastColumn="0" w:noHBand="0" w:noVBand="1"/>
      </w:tblPr>
      <w:tblGrid>
        <w:gridCol w:w="5395"/>
        <w:gridCol w:w="1710"/>
        <w:gridCol w:w="1905"/>
      </w:tblGrid>
      <w:tr w:rsidR="00AA6B00" w14:paraId="48B0000A" w14:textId="77777777" w:rsidTr="00AA6B00">
        <w:tc>
          <w:tcPr>
            <w:tcW w:w="5395" w:type="dxa"/>
            <w:vMerge w:val="restart"/>
            <w:vAlign w:val="center"/>
          </w:tcPr>
          <w:p w14:paraId="25B988DA" w14:textId="77777777" w:rsidR="00AA6B00" w:rsidRPr="00AA6B00" w:rsidRDefault="00AA6B00" w:rsidP="00AA6B00">
            <w:pPr>
              <w:jc w:val="center"/>
              <w:rPr>
                <w:b/>
                <w:sz w:val="32"/>
                <w:szCs w:val="32"/>
              </w:rPr>
            </w:pPr>
          </w:p>
        </w:tc>
        <w:tc>
          <w:tcPr>
            <w:tcW w:w="3615" w:type="dxa"/>
            <w:gridSpan w:val="2"/>
            <w:vAlign w:val="center"/>
          </w:tcPr>
          <w:p w14:paraId="4986852E" w14:textId="7133A64C" w:rsidR="00AA6B00" w:rsidRPr="00AA6B00" w:rsidRDefault="00AA6B00" w:rsidP="00AA6B00">
            <w:pPr>
              <w:jc w:val="center"/>
              <w:rPr>
                <w:b/>
                <w:sz w:val="32"/>
                <w:szCs w:val="32"/>
              </w:rPr>
            </w:pPr>
            <w:r w:rsidRPr="00AA6B00">
              <w:rPr>
                <w:b/>
                <w:sz w:val="32"/>
                <w:szCs w:val="32"/>
              </w:rPr>
              <w:t>Score</w:t>
            </w:r>
          </w:p>
        </w:tc>
      </w:tr>
      <w:tr w:rsidR="00AA6B00" w14:paraId="6264966D" w14:textId="77777777" w:rsidTr="00AA6B00">
        <w:tc>
          <w:tcPr>
            <w:tcW w:w="5395" w:type="dxa"/>
            <w:vMerge/>
            <w:vAlign w:val="center"/>
          </w:tcPr>
          <w:p w14:paraId="22FE60AB" w14:textId="77777777" w:rsidR="00AA6B00" w:rsidRPr="00AA6B00" w:rsidRDefault="00AA6B00" w:rsidP="00AA6B00">
            <w:pPr>
              <w:jc w:val="center"/>
              <w:rPr>
                <w:b/>
                <w:sz w:val="32"/>
                <w:szCs w:val="32"/>
              </w:rPr>
            </w:pPr>
          </w:p>
        </w:tc>
        <w:tc>
          <w:tcPr>
            <w:tcW w:w="1710" w:type="dxa"/>
            <w:vAlign w:val="center"/>
          </w:tcPr>
          <w:p w14:paraId="13CF3C37" w14:textId="657FAD2A" w:rsidR="00AA6B00" w:rsidRPr="00AA6B00" w:rsidRDefault="00AA6B00" w:rsidP="00AA6B00">
            <w:pPr>
              <w:jc w:val="center"/>
              <w:rPr>
                <w:b/>
                <w:sz w:val="32"/>
                <w:szCs w:val="32"/>
              </w:rPr>
            </w:pPr>
            <w:r w:rsidRPr="00AA6B00">
              <w:rPr>
                <w:b/>
                <w:sz w:val="32"/>
                <w:szCs w:val="32"/>
              </w:rPr>
              <w:t>Human</w:t>
            </w:r>
          </w:p>
        </w:tc>
        <w:tc>
          <w:tcPr>
            <w:tcW w:w="1905" w:type="dxa"/>
            <w:vAlign w:val="center"/>
          </w:tcPr>
          <w:p w14:paraId="1045D762" w14:textId="6E231253" w:rsidR="00AA6B00" w:rsidRPr="00AA6B00" w:rsidRDefault="00AA6B00" w:rsidP="00AA6B00">
            <w:pPr>
              <w:jc w:val="center"/>
              <w:rPr>
                <w:b/>
                <w:sz w:val="32"/>
                <w:szCs w:val="32"/>
              </w:rPr>
            </w:pPr>
            <w:r w:rsidRPr="00AA6B00">
              <w:rPr>
                <w:b/>
                <w:sz w:val="32"/>
                <w:szCs w:val="32"/>
              </w:rPr>
              <w:t>Computer</w:t>
            </w:r>
          </w:p>
        </w:tc>
      </w:tr>
      <w:tr w:rsidR="00AA6B00" w14:paraId="79CAB3F2" w14:textId="77777777" w:rsidTr="00AA6B00">
        <w:tc>
          <w:tcPr>
            <w:tcW w:w="5395" w:type="dxa"/>
          </w:tcPr>
          <w:p w14:paraId="47EBCCE8" w14:textId="3A7D78C1" w:rsidR="00AA6B00" w:rsidRDefault="00AA6B00" w:rsidP="00B725EB">
            <w:pPr>
              <w:rPr>
                <w:sz w:val="32"/>
                <w:szCs w:val="32"/>
              </w:rPr>
            </w:pPr>
            <w:r>
              <w:rPr>
                <w:sz w:val="32"/>
                <w:szCs w:val="32"/>
              </w:rPr>
              <w:t xml:space="preserve">No training – </w:t>
            </w:r>
            <w:r w:rsidR="00D27C44" w:rsidRPr="00D27C44">
              <w:rPr>
                <w:szCs w:val="32"/>
              </w:rPr>
              <w:t xml:space="preserve">computer </w:t>
            </w:r>
            <w:r w:rsidRPr="00D27C44">
              <w:rPr>
                <w:szCs w:val="32"/>
              </w:rPr>
              <w:t>choosing at random</w:t>
            </w:r>
          </w:p>
        </w:tc>
        <w:tc>
          <w:tcPr>
            <w:tcW w:w="1710" w:type="dxa"/>
            <w:vAlign w:val="center"/>
          </w:tcPr>
          <w:p w14:paraId="3C20BD0B" w14:textId="70341EE3" w:rsidR="00AA6B00" w:rsidRDefault="00AA6B00" w:rsidP="00AA6B00">
            <w:pPr>
              <w:jc w:val="center"/>
              <w:rPr>
                <w:sz w:val="32"/>
                <w:szCs w:val="32"/>
              </w:rPr>
            </w:pPr>
            <w:r>
              <w:rPr>
                <w:sz w:val="32"/>
                <w:szCs w:val="32"/>
              </w:rPr>
              <w:t>72</w:t>
            </w:r>
          </w:p>
        </w:tc>
        <w:tc>
          <w:tcPr>
            <w:tcW w:w="1905" w:type="dxa"/>
            <w:vAlign w:val="center"/>
          </w:tcPr>
          <w:p w14:paraId="4F0123E4" w14:textId="1A91D265" w:rsidR="00AA6B00" w:rsidRDefault="00AA6B00" w:rsidP="00AA6B00">
            <w:pPr>
              <w:jc w:val="center"/>
              <w:rPr>
                <w:sz w:val="32"/>
                <w:szCs w:val="32"/>
              </w:rPr>
            </w:pPr>
            <w:r>
              <w:rPr>
                <w:sz w:val="32"/>
                <w:szCs w:val="32"/>
              </w:rPr>
              <w:t>28</w:t>
            </w:r>
          </w:p>
        </w:tc>
      </w:tr>
      <w:tr w:rsidR="00AA6B00" w14:paraId="1840B26A" w14:textId="77777777" w:rsidTr="00AA6B00">
        <w:tc>
          <w:tcPr>
            <w:tcW w:w="5395" w:type="dxa"/>
          </w:tcPr>
          <w:p w14:paraId="36CBF50F" w14:textId="67411DC4" w:rsidR="00AA6B00" w:rsidRDefault="00AA6B00" w:rsidP="00B725EB">
            <w:pPr>
              <w:rPr>
                <w:sz w:val="32"/>
                <w:szCs w:val="32"/>
              </w:rPr>
            </w:pPr>
            <w:r>
              <w:rPr>
                <w:sz w:val="32"/>
                <w:szCs w:val="32"/>
              </w:rPr>
              <w:t>Trained with 100 examples</w:t>
            </w:r>
          </w:p>
        </w:tc>
        <w:tc>
          <w:tcPr>
            <w:tcW w:w="1710" w:type="dxa"/>
            <w:vAlign w:val="center"/>
          </w:tcPr>
          <w:p w14:paraId="49851531" w14:textId="481FE76E" w:rsidR="00AA6B00" w:rsidRDefault="00AA6B00" w:rsidP="00AA6B00">
            <w:pPr>
              <w:jc w:val="center"/>
              <w:rPr>
                <w:sz w:val="32"/>
                <w:szCs w:val="32"/>
              </w:rPr>
            </w:pPr>
            <w:r>
              <w:rPr>
                <w:sz w:val="32"/>
                <w:szCs w:val="32"/>
              </w:rPr>
              <w:t>47</w:t>
            </w:r>
          </w:p>
        </w:tc>
        <w:tc>
          <w:tcPr>
            <w:tcW w:w="1905" w:type="dxa"/>
            <w:vAlign w:val="center"/>
          </w:tcPr>
          <w:p w14:paraId="118AE35A" w14:textId="0AFE5123" w:rsidR="00AA6B00" w:rsidRDefault="00AA6B00" w:rsidP="00AA6B00">
            <w:pPr>
              <w:jc w:val="center"/>
              <w:rPr>
                <w:sz w:val="32"/>
                <w:szCs w:val="32"/>
              </w:rPr>
            </w:pPr>
            <w:r>
              <w:rPr>
                <w:sz w:val="32"/>
                <w:szCs w:val="32"/>
              </w:rPr>
              <w:t>53</w:t>
            </w:r>
          </w:p>
        </w:tc>
      </w:tr>
      <w:tr w:rsidR="00AA6B00" w14:paraId="643CA2DD" w14:textId="77777777" w:rsidTr="00AA6B00">
        <w:tc>
          <w:tcPr>
            <w:tcW w:w="5395" w:type="dxa"/>
          </w:tcPr>
          <w:p w14:paraId="431117A7" w14:textId="0540F303" w:rsidR="00AA6B00" w:rsidRDefault="00AA6B00" w:rsidP="00B725EB">
            <w:pPr>
              <w:rPr>
                <w:sz w:val="32"/>
                <w:szCs w:val="32"/>
              </w:rPr>
            </w:pPr>
            <w:r>
              <w:rPr>
                <w:sz w:val="32"/>
                <w:szCs w:val="32"/>
              </w:rPr>
              <w:t>Trained with 200 examples</w:t>
            </w:r>
          </w:p>
        </w:tc>
        <w:tc>
          <w:tcPr>
            <w:tcW w:w="1710" w:type="dxa"/>
            <w:vAlign w:val="center"/>
          </w:tcPr>
          <w:p w14:paraId="01C53824" w14:textId="2258AAD9" w:rsidR="00AA6B00" w:rsidRDefault="00AA6B00" w:rsidP="00AA6B00">
            <w:pPr>
              <w:jc w:val="center"/>
              <w:rPr>
                <w:sz w:val="32"/>
                <w:szCs w:val="32"/>
              </w:rPr>
            </w:pPr>
            <w:r>
              <w:rPr>
                <w:sz w:val="32"/>
                <w:szCs w:val="32"/>
              </w:rPr>
              <w:t>38</w:t>
            </w:r>
          </w:p>
        </w:tc>
        <w:tc>
          <w:tcPr>
            <w:tcW w:w="1905" w:type="dxa"/>
            <w:vAlign w:val="center"/>
          </w:tcPr>
          <w:p w14:paraId="060761B9" w14:textId="747114CF" w:rsidR="00AA6B00" w:rsidRDefault="00AA6B00" w:rsidP="00AA6B00">
            <w:pPr>
              <w:jc w:val="center"/>
              <w:rPr>
                <w:sz w:val="32"/>
                <w:szCs w:val="32"/>
              </w:rPr>
            </w:pPr>
            <w:r>
              <w:rPr>
                <w:sz w:val="32"/>
                <w:szCs w:val="32"/>
              </w:rPr>
              <w:t>62</w:t>
            </w:r>
          </w:p>
        </w:tc>
      </w:tr>
      <w:tr w:rsidR="00AA6B00" w14:paraId="2876F203" w14:textId="77777777" w:rsidTr="00AA6B00">
        <w:tc>
          <w:tcPr>
            <w:tcW w:w="5395" w:type="dxa"/>
          </w:tcPr>
          <w:p w14:paraId="4A93DFCF" w14:textId="762F29AA" w:rsidR="00AA6B00" w:rsidRDefault="00AA6B00" w:rsidP="00B725EB">
            <w:pPr>
              <w:rPr>
                <w:sz w:val="32"/>
                <w:szCs w:val="32"/>
              </w:rPr>
            </w:pPr>
            <w:r>
              <w:rPr>
                <w:sz w:val="32"/>
                <w:szCs w:val="32"/>
              </w:rPr>
              <w:t>Trained with 300 examples</w:t>
            </w:r>
          </w:p>
        </w:tc>
        <w:tc>
          <w:tcPr>
            <w:tcW w:w="1710" w:type="dxa"/>
            <w:vAlign w:val="center"/>
          </w:tcPr>
          <w:p w14:paraId="25FDE962" w14:textId="0A5E5107" w:rsidR="00AA6B00" w:rsidRDefault="00AA6B00" w:rsidP="00AA6B00">
            <w:pPr>
              <w:jc w:val="center"/>
              <w:rPr>
                <w:sz w:val="32"/>
                <w:szCs w:val="32"/>
              </w:rPr>
            </w:pPr>
            <w:r>
              <w:rPr>
                <w:sz w:val="32"/>
                <w:szCs w:val="32"/>
              </w:rPr>
              <w:t>29</w:t>
            </w:r>
          </w:p>
        </w:tc>
        <w:tc>
          <w:tcPr>
            <w:tcW w:w="1905" w:type="dxa"/>
            <w:vAlign w:val="center"/>
          </w:tcPr>
          <w:p w14:paraId="18EF1EA2" w14:textId="5F572D2B" w:rsidR="00AA6B00" w:rsidRDefault="00AA6B00" w:rsidP="00AA6B00">
            <w:pPr>
              <w:jc w:val="center"/>
              <w:rPr>
                <w:sz w:val="32"/>
                <w:szCs w:val="32"/>
              </w:rPr>
            </w:pPr>
            <w:r>
              <w:rPr>
                <w:sz w:val="32"/>
                <w:szCs w:val="32"/>
              </w:rPr>
              <w:t>71</w:t>
            </w:r>
          </w:p>
        </w:tc>
      </w:tr>
      <w:tr w:rsidR="00AA6B00" w14:paraId="4EFE6210" w14:textId="77777777" w:rsidTr="00AA6B00">
        <w:tc>
          <w:tcPr>
            <w:tcW w:w="5395" w:type="dxa"/>
          </w:tcPr>
          <w:p w14:paraId="1DFFAD73" w14:textId="1004E5DE" w:rsidR="00AA6B00" w:rsidRDefault="00AA6B00" w:rsidP="00B725EB">
            <w:pPr>
              <w:rPr>
                <w:sz w:val="32"/>
                <w:szCs w:val="32"/>
              </w:rPr>
            </w:pPr>
            <w:r>
              <w:rPr>
                <w:sz w:val="32"/>
                <w:szCs w:val="32"/>
              </w:rPr>
              <w:t>Trained with 400 examples</w:t>
            </w:r>
          </w:p>
        </w:tc>
        <w:tc>
          <w:tcPr>
            <w:tcW w:w="1710" w:type="dxa"/>
            <w:vAlign w:val="center"/>
          </w:tcPr>
          <w:p w14:paraId="74ADCB9F" w14:textId="26F33843" w:rsidR="00AA6B00" w:rsidRDefault="00AA6B00" w:rsidP="00AA6B00">
            <w:pPr>
              <w:jc w:val="center"/>
              <w:rPr>
                <w:sz w:val="32"/>
                <w:szCs w:val="32"/>
              </w:rPr>
            </w:pPr>
            <w:r>
              <w:rPr>
                <w:sz w:val="32"/>
                <w:szCs w:val="32"/>
              </w:rPr>
              <w:t>25</w:t>
            </w:r>
          </w:p>
        </w:tc>
        <w:tc>
          <w:tcPr>
            <w:tcW w:w="1905" w:type="dxa"/>
            <w:vAlign w:val="center"/>
          </w:tcPr>
          <w:p w14:paraId="4A699177" w14:textId="5BC2282C" w:rsidR="00AA6B00" w:rsidRDefault="00AA6B00" w:rsidP="00AA6B00">
            <w:pPr>
              <w:jc w:val="center"/>
              <w:rPr>
                <w:sz w:val="32"/>
                <w:szCs w:val="32"/>
              </w:rPr>
            </w:pPr>
            <w:r>
              <w:rPr>
                <w:sz w:val="32"/>
                <w:szCs w:val="32"/>
              </w:rPr>
              <w:t>75</w:t>
            </w:r>
          </w:p>
        </w:tc>
      </w:tr>
      <w:tr w:rsidR="00AA6B00" w14:paraId="7D17F4B5" w14:textId="77777777" w:rsidTr="00AA6B00">
        <w:tc>
          <w:tcPr>
            <w:tcW w:w="5395" w:type="dxa"/>
          </w:tcPr>
          <w:p w14:paraId="331D52BB" w14:textId="1B13C169" w:rsidR="00AA6B00" w:rsidRDefault="00AA6B00" w:rsidP="00B725EB">
            <w:pPr>
              <w:rPr>
                <w:sz w:val="32"/>
                <w:szCs w:val="32"/>
              </w:rPr>
            </w:pPr>
            <w:r>
              <w:rPr>
                <w:sz w:val="32"/>
                <w:szCs w:val="32"/>
              </w:rPr>
              <w:t>Trained with 500 examples</w:t>
            </w:r>
          </w:p>
        </w:tc>
        <w:tc>
          <w:tcPr>
            <w:tcW w:w="1710" w:type="dxa"/>
            <w:vAlign w:val="center"/>
          </w:tcPr>
          <w:p w14:paraId="06FBAB93" w14:textId="5FEFA425" w:rsidR="00AA6B00" w:rsidRDefault="00AA6B00" w:rsidP="00AA6B00">
            <w:pPr>
              <w:jc w:val="center"/>
              <w:rPr>
                <w:sz w:val="32"/>
                <w:szCs w:val="32"/>
              </w:rPr>
            </w:pPr>
            <w:r>
              <w:rPr>
                <w:sz w:val="32"/>
                <w:szCs w:val="32"/>
              </w:rPr>
              <w:t>27</w:t>
            </w:r>
          </w:p>
        </w:tc>
        <w:tc>
          <w:tcPr>
            <w:tcW w:w="1905" w:type="dxa"/>
            <w:vAlign w:val="center"/>
          </w:tcPr>
          <w:p w14:paraId="7FF1DF7E" w14:textId="077918D4" w:rsidR="00AA6B00" w:rsidRDefault="00AA6B00" w:rsidP="00AA6B00">
            <w:pPr>
              <w:jc w:val="center"/>
              <w:rPr>
                <w:sz w:val="32"/>
                <w:szCs w:val="32"/>
              </w:rPr>
            </w:pPr>
            <w:r>
              <w:rPr>
                <w:sz w:val="32"/>
                <w:szCs w:val="32"/>
              </w:rPr>
              <w:t>73</w:t>
            </w:r>
          </w:p>
        </w:tc>
      </w:tr>
      <w:tr w:rsidR="00AA6B00" w14:paraId="689138F0" w14:textId="77777777" w:rsidTr="00AA6B00">
        <w:tc>
          <w:tcPr>
            <w:tcW w:w="5395" w:type="dxa"/>
          </w:tcPr>
          <w:p w14:paraId="59E5F8D3" w14:textId="264233AB" w:rsidR="00AA6B00" w:rsidRDefault="00AA6B00" w:rsidP="00B725EB">
            <w:pPr>
              <w:rPr>
                <w:sz w:val="32"/>
                <w:szCs w:val="32"/>
              </w:rPr>
            </w:pPr>
            <w:r>
              <w:rPr>
                <w:sz w:val="32"/>
                <w:szCs w:val="32"/>
              </w:rPr>
              <w:t>Trained with 600 examples</w:t>
            </w:r>
          </w:p>
        </w:tc>
        <w:tc>
          <w:tcPr>
            <w:tcW w:w="1710" w:type="dxa"/>
            <w:vAlign w:val="center"/>
          </w:tcPr>
          <w:p w14:paraId="6687A445" w14:textId="31383133" w:rsidR="00AA6B00" w:rsidRDefault="00AA6B00" w:rsidP="00AA6B00">
            <w:pPr>
              <w:jc w:val="center"/>
              <w:rPr>
                <w:sz w:val="32"/>
                <w:szCs w:val="32"/>
              </w:rPr>
            </w:pPr>
            <w:r>
              <w:rPr>
                <w:sz w:val="32"/>
                <w:szCs w:val="32"/>
              </w:rPr>
              <w:t>29</w:t>
            </w:r>
          </w:p>
        </w:tc>
        <w:tc>
          <w:tcPr>
            <w:tcW w:w="1905" w:type="dxa"/>
            <w:vAlign w:val="center"/>
          </w:tcPr>
          <w:p w14:paraId="7CB5E14D" w14:textId="53C44FDC" w:rsidR="00AA6B00" w:rsidRDefault="00AA6B00" w:rsidP="00AA6B00">
            <w:pPr>
              <w:jc w:val="center"/>
              <w:rPr>
                <w:sz w:val="32"/>
                <w:szCs w:val="32"/>
              </w:rPr>
            </w:pPr>
            <w:r>
              <w:rPr>
                <w:sz w:val="32"/>
                <w:szCs w:val="32"/>
              </w:rPr>
              <w:t>71</w:t>
            </w:r>
          </w:p>
        </w:tc>
      </w:tr>
      <w:tr w:rsidR="00AA6B00" w14:paraId="20FEA53F" w14:textId="77777777" w:rsidTr="00AA6B00">
        <w:tc>
          <w:tcPr>
            <w:tcW w:w="5395" w:type="dxa"/>
          </w:tcPr>
          <w:p w14:paraId="765B2294" w14:textId="64162A31" w:rsidR="00AA6B00" w:rsidRDefault="00AA6B00" w:rsidP="00B725EB">
            <w:pPr>
              <w:rPr>
                <w:sz w:val="32"/>
                <w:szCs w:val="32"/>
              </w:rPr>
            </w:pPr>
            <w:r>
              <w:rPr>
                <w:sz w:val="32"/>
                <w:szCs w:val="32"/>
              </w:rPr>
              <w:t>Trained with 700 examples</w:t>
            </w:r>
          </w:p>
        </w:tc>
        <w:tc>
          <w:tcPr>
            <w:tcW w:w="1710" w:type="dxa"/>
            <w:vAlign w:val="center"/>
          </w:tcPr>
          <w:p w14:paraId="214A716B" w14:textId="415D7E81" w:rsidR="00AA6B00" w:rsidRDefault="00AA6B00" w:rsidP="00AA6B00">
            <w:pPr>
              <w:jc w:val="center"/>
              <w:rPr>
                <w:sz w:val="32"/>
                <w:szCs w:val="32"/>
              </w:rPr>
            </w:pPr>
            <w:r>
              <w:rPr>
                <w:sz w:val="32"/>
                <w:szCs w:val="32"/>
              </w:rPr>
              <w:t>27</w:t>
            </w:r>
          </w:p>
        </w:tc>
        <w:tc>
          <w:tcPr>
            <w:tcW w:w="1905" w:type="dxa"/>
            <w:vAlign w:val="center"/>
          </w:tcPr>
          <w:p w14:paraId="3FEDCDD8" w14:textId="3ACAF980" w:rsidR="00AA6B00" w:rsidRDefault="00AA6B00" w:rsidP="00AA6B00">
            <w:pPr>
              <w:jc w:val="center"/>
              <w:rPr>
                <w:sz w:val="32"/>
                <w:szCs w:val="32"/>
              </w:rPr>
            </w:pPr>
            <w:r>
              <w:rPr>
                <w:sz w:val="32"/>
                <w:szCs w:val="32"/>
              </w:rPr>
              <w:t>73</w:t>
            </w:r>
          </w:p>
        </w:tc>
      </w:tr>
    </w:tbl>
    <w:p w14:paraId="6117010B" w14:textId="77777777" w:rsidR="00AA6B00" w:rsidRDefault="00AA6B00" w:rsidP="00B725EB">
      <w:pPr>
        <w:rPr>
          <w:sz w:val="32"/>
          <w:szCs w:val="32"/>
        </w:rPr>
      </w:pPr>
    </w:p>
    <w:p w14:paraId="50102FDF" w14:textId="40872C5A" w:rsidR="009F2F25" w:rsidRDefault="009F2F25" w:rsidP="00D27C44">
      <w:pPr>
        <w:rPr>
          <w:i/>
          <w:sz w:val="32"/>
          <w:szCs w:val="32"/>
          <w:lang w:eastAsia="zh-TW"/>
        </w:rPr>
      </w:pPr>
      <w:r>
        <w:rPr>
          <w:rFonts w:hint="eastAsia"/>
          <w:i/>
          <w:sz w:val="32"/>
          <w:szCs w:val="32"/>
          <w:lang w:eastAsia="zh-TW"/>
        </w:rPr>
        <w:lastRenderedPageBreak/>
        <w:t>總結來說，越多訓練，結果越好。</w:t>
      </w:r>
    </w:p>
    <w:p w14:paraId="1CBD49B2" w14:textId="3E3684B8" w:rsidR="009F2F25" w:rsidRDefault="009F2F25" w:rsidP="00D27C44">
      <w:pPr>
        <w:rPr>
          <w:i/>
          <w:sz w:val="32"/>
          <w:szCs w:val="32"/>
          <w:lang w:eastAsia="zh-TW"/>
        </w:rPr>
      </w:pPr>
      <w:r>
        <w:rPr>
          <w:rFonts w:hint="eastAsia"/>
          <w:i/>
          <w:sz w:val="32"/>
          <w:szCs w:val="32"/>
          <w:lang w:eastAsia="zh-TW"/>
        </w:rPr>
        <w:t>有段期間</w:t>
      </w:r>
      <w:r w:rsidR="002B3C18">
        <w:rPr>
          <w:rFonts w:hint="eastAsia"/>
          <w:i/>
          <w:sz w:val="32"/>
          <w:szCs w:val="32"/>
          <w:lang w:eastAsia="zh-TW"/>
        </w:rPr>
        <w:t>電腦在訓練後反而表現得更糟，你覺得原因是什麼？</w:t>
      </w:r>
    </w:p>
    <w:p w14:paraId="4C8E5871" w14:textId="6B3AB402" w:rsidR="002B3C18" w:rsidRDefault="002B3C18" w:rsidP="00D27C44">
      <w:pPr>
        <w:rPr>
          <w:i/>
          <w:sz w:val="32"/>
          <w:szCs w:val="32"/>
          <w:lang w:eastAsia="zh-TW"/>
        </w:rPr>
      </w:pPr>
      <w:r>
        <w:rPr>
          <w:rFonts w:hint="eastAsia"/>
          <w:i/>
          <w:sz w:val="32"/>
          <w:szCs w:val="32"/>
          <w:lang w:eastAsia="zh-TW"/>
        </w:rPr>
        <w:t>過了某個點後，</w:t>
      </w:r>
      <w:r w:rsidR="001776A3">
        <w:rPr>
          <w:rFonts w:hint="eastAsia"/>
          <w:i/>
          <w:sz w:val="32"/>
          <w:szCs w:val="32"/>
          <w:lang w:eastAsia="zh-TW"/>
        </w:rPr>
        <w:t>即使我持續加入更多訓練資料，</w:t>
      </w:r>
      <w:r>
        <w:rPr>
          <w:rFonts w:hint="eastAsia"/>
          <w:i/>
          <w:sz w:val="32"/>
          <w:szCs w:val="32"/>
          <w:lang w:eastAsia="zh-TW"/>
        </w:rPr>
        <w:t>電腦</w:t>
      </w:r>
      <w:r w:rsidR="001776A3">
        <w:rPr>
          <w:rFonts w:hint="eastAsia"/>
          <w:i/>
          <w:sz w:val="32"/>
          <w:szCs w:val="32"/>
          <w:lang w:eastAsia="zh-TW"/>
        </w:rPr>
        <w:t>依舊沒有進步，你覺得原因是什麼？</w:t>
      </w:r>
    </w:p>
    <w:p w14:paraId="4618A889" w14:textId="2E20BEB2" w:rsidR="001776A3" w:rsidRDefault="001776A3" w:rsidP="00D27C44">
      <w:pPr>
        <w:rPr>
          <w:i/>
          <w:sz w:val="32"/>
          <w:szCs w:val="32"/>
          <w:lang w:eastAsia="zh-TW"/>
        </w:rPr>
      </w:pPr>
      <w:r>
        <w:rPr>
          <w:rFonts w:hint="eastAsia"/>
          <w:i/>
          <w:sz w:val="32"/>
          <w:szCs w:val="32"/>
          <w:lang w:eastAsia="zh-TW"/>
        </w:rPr>
        <w:t>將我的這些結果和你的做比較，你的機器人學習狀況如何？</w:t>
      </w:r>
    </w:p>
    <w:p w14:paraId="74979202" w14:textId="77777777" w:rsidR="00D27C44" w:rsidRDefault="00D27C44" w:rsidP="00D27C44">
      <w:pPr>
        <w:rPr>
          <w:i/>
          <w:sz w:val="32"/>
          <w:szCs w:val="32"/>
        </w:rPr>
      </w:pPr>
      <w:r>
        <w:rPr>
          <w:i/>
          <w:sz w:val="32"/>
          <w:szCs w:val="32"/>
        </w:rPr>
        <w:t xml:space="preserve">In general, more training is better. </w:t>
      </w:r>
    </w:p>
    <w:p w14:paraId="46F66758" w14:textId="77777777" w:rsidR="00D27C44" w:rsidRDefault="00D27C44" w:rsidP="00D27C44">
      <w:pPr>
        <w:rPr>
          <w:i/>
          <w:sz w:val="32"/>
          <w:szCs w:val="32"/>
        </w:rPr>
      </w:pPr>
    </w:p>
    <w:p w14:paraId="43B56B3C" w14:textId="630B030F" w:rsidR="00D27C44" w:rsidRDefault="001E6593" w:rsidP="00D27C44">
      <w:pPr>
        <w:rPr>
          <w:i/>
          <w:sz w:val="32"/>
          <w:szCs w:val="32"/>
        </w:rPr>
      </w:pPr>
      <w:r>
        <w:rPr>
          <w:i/>
          <w:sz w:val="32"/>
          <w:szCs w:val="32"/>
        </w:rPr>
        <w:t>T</w:t>
      </w:r>
      <w:r w:rsidR="00D27C44">
        <w:rPr>
          <w:i/>
          <w:sz w:val="32"/>
          <w:szCs w:val="32"/>
        </w:rPr>
        <w:t xml:space="preserve">here </w:t>
      </w:r>
      <w:r w:rsidR="00242C20">
        <w:rPr>
          <w:i/>
          <w:sz w:val="32"/>
          <w:szCs w:val="32"/>
        </w:rPr>
        <w:t>were</w:t>
      </w:r>
      <w:r w:rsidR="00D27C44">
        <w:rPr>
          <w:i/>
          <w:sz w:val="32"/>
          <w:szCs w:val="32"/>
        </w:rPr>
        <w:t xml:space="preserve"> times where the computer </w:t>
      </w:r>
      <w:r w:rsidR="00242C20">
        <w:rPr>
          <w:i/>
          <w:sz w:val="32"/>
          <w:szCs w:val="32"/>
        </w:rPr>
        <w:t>did</w:t>
      </w:r>
      <w:r w:rsidR="00D27C44">
        <w:rPr>
          <w:i/>
          <w:sz w:val="32"/>
          <w:szCs w:val="32"/>
        </w:rPr>
        <w:t xml:space="preserve"> worse after more training. </w:t>
      </w:r>
    </w:p>
    <w:p w14:paraId="4CA3ED6C" w14:textId="4F5CF619" w:rsidR="00D27C44" w:rsidRDefault="00D27C44" w:rsidP="00D27C44">
      <w:pPr>
        <w:rPr>
          <w:i/>
          <w:sz w:val="32"/>
          <w:szCs w:val="32"/>
        </w:rPr>
      </w:pPr>
      <w:r>
        <w:rPr>
          <w:i/>
          <w:sz w:val="32"/>
          <w:szCs w:val="32"/>
        </w:rPr>
        <w:t xml:space="preserve">Why do you think that </w:t>
      </w:r>
      <w:r w:rsidR="00242C20">
        <w:rPr>
          <w:i/>
          <w:sz w:val="32"/>
          <w:szCs w:val="32"/>
        </w:rPr>
        <w:t>wa</w:t>
      </w:r>
      <w:r>
        <w:rPr>
          <w:i/>
          <w:sz w:val="32"/>
          <w:szCs w:val="32"/>
        </w:rPr>
        <w:t>s?</w:t>
      </w:r>
    </w:p>
    <w:p w14:paraId="2199764D" w14:textId="77777777" w:rsidR="00D27C44" w:rsidRDefault="00D27C44" w:rsidP="00D27C44">
      <w:pPr>
        <w:rPr>
          <w:i/>
          <w:sz w:val="32"/>
          <w:szCs w:val="32"/>
        </w:rPr>
      </w:pPr>
    </w:p>
    <w:p w14:paraId="485B857C" w14:textId="611D4D3E" w:rsidR="00D27C44" w:rsidRDefault="00D27C44" w:rsidP="00D27C44">
      <w:pPr>
        <w:rPr>
          <w:i/>
          <w:sz w:val="32"/>
          <w:szCs w:val="32"/>
        </w:rPr>
      </w:pPr>
      <w:r>
        <w:rPr>
          <w:i/>
          <w:sz w:val="32"/>
          <w:szCs w:val="32"/>
        </w:rPr>
        <w:t xml:space="preserve">After a certain point, the computer’s scores </w:t>
      </w:r>
      <w:r w:rsidR="00242C20">
        <w:rPr>
          <w:i/>
          <w:sz w:val="32"/>
          <w:szCs w:val="32"/>
        </w:rPr>
        <w:t>stopped i</w:t>
      </w:r>
      <w:r>
        <w:rPr>
          <w:i/>
          <w:sz w:val="32"/>
          <w:szCs w:val="32"/>
        </w:rPr>
        <w:t xml:space="preserve">mproving, even </w:t>
      </w:r>
      <w:r w:rsidR="00242C20">
        <w:rPr>
          <w:i/>
          <w:sz w:val="32"/>
          <w:szCs w:val="32"/>
        </w:rPr>
        <w:t>after I kept</w:t>
      </w:r>
      <w:r>
        <w:rPr>
          <w:i/>
          <w:sz w:val="32"/>
          <w:szCs w:val="32"/>
        </w:rPr>
        <w:t xml:space="preserve"> adding more and more training. </w:t>
      </w:r>
      <w:r w:rsidR="007C0C4C">
        <w:rPr>
          <w:i/>
          <w:sz w:val="32"/>
          <w:szCs w:val="32"/>
        </w:rPr>
        <w:br/>
      </w:r>
    </w:p>
    <w:p w14:paraId="10A36935" w14:textId="6B99CF03" w:rsidR="00D27C44" w:rsidRDefault="00242C20" w:rsidP="00D27C44">
      <w:pPr>
        <w:rPr>
          <w:i/>
          <w:sz w:val="32"/>
          <w:szCs w:val="32"/>
        </w:rPr>
      </w:pPr>
      <w:r>
        <w:rPr>
          <w:i/>
          <w:sz w:val="32"/>
          <w:szCs w:val="32"/>
        </w:rPr>
        <w:t>Why do you think that wa</w:t>
      </w:r>
      <w:r w:rsidR="00D27C44">
        <w:rPr>
          <w:i/>
          <w:sz w:val="32"/>
          <w:szCs w:val="32"/>
        </w:rPr>
        <w:t>s?</w:t>
      </w:r>
    </w:p>
    <w:p w14:paraId="1C437A44" w14:textId="77777777" w:rsidR="006E5E15" w:rsidRDefault="006E5E15" w:rsidP="00D27C44">
      <w:pPr>
        <w:rPr>
          <w:i/>
          <w:sz w:val="32"/>
          <w:szCs w:val="32"/>
        </w:rPr>
      </w:pPr>
    </w:p>
    <w:p w14:paraId="63B64F94" w14:textId="4BA03E6B" w:rsidR="006E5E15" w:rsidRDefault="006E5E15" w:rsidP="00D27C44">
      <w:pPr>
        <w:rPr>
          <w:i/>
          <w:sz w:val="32"/>
          <w:szCs w:val="32"/>
        </w:rPr>
      </w:pPr>
      <w:r>
        <w:rPr>
          <w:i/>
          <w:sz w:val="32"/>
          <w:szCs w:val="32"/>
        </w:rPr>
        <w:t>Compare these results with the results from your bot. How has your bot learned from the training you’ve given it?</w:t>
      </w:r>
    </w:p>
    <w:p w14:paraId="030075D7" w14:textId="77777777" w:rsidR="00D27C44" w:rsidRPr="00AA6B00" w:rsidRDefault="00D27C44" w:rsidP="00B725EB">
      <w:pPr>
        <w:rPr>
          <w:i/>
          <w:sz w:val="32"/>
          <w:szCs w:val="32"/>
        </w:rPr>
      </w:pPr>
    </w:p>
    <w:sectPr w:rsidR="00D27C44" w:rsidRPr="00AA6B00" w:rsidSect="000942E5">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4A60F4A" w14:textId="77777777" w:rsidR="00757007" w:rsidRDefault="00757007" w:rsidP="00F82390">
      <w:r>
        <w:separator/>
      </w:r>
    </w:p>
  </w:endnote>
  <w:endnote w:type="continuationSeparator" w:id="0">
    <w:p w14:paraId="629BCE9C" w14:textId="77777777" w:rsidR="00757007" w:rsidRDefault="00757007"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68A84799" w:rsidR="009F2F25" w:rsidRDefault="009F2F25" w:rsidP="00323083">
    <w:pPr>
      <w:pStyle w:val="Footer"/>
      <w:tabs>
        <w:tab w:val="clear" w:pos="9026"/>
        <w:tab w:val="right" w:pos="1540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1776A3">
      <w:rPr>
        <w:rFonts w:ascii="Times New Roman" w:hAnsi="Times New Roman" w:cs="Times New Roman"/>
        <w:noProof/>
      </w:rPr>
      <w:t>28</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1776A3">
      <w:rPr>
        <w:rFonts w:ascii="Times New Roman" w:hAnsi="Times New Roman" w:cs="Times New Roman"/>
        <w:noProof/>
      </w:rPr>
      <w:t>28</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sidR="008474C2">
      <w:rPr>
        <w:rFonts w:ascii="Times New Roman" w:hAnsi="Times New Roman" w:cs="Times New Roman"/>
        <w:noProof/>
      </w:rPr>
      <w:t>22 May 2019</w:t>
    </w:r>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092BC4E" w14:textId="77777777" w:rsidR="00757007" w:rsidRDefault="00757007" w:rsidP="00F82390">
      <w:r>
        <w:separator/>
      </w:r>
    </w:p>
  </w:footnote>
  <w:footnote w:type="continuationSeparator" w:id="0">
    <w:p w14:paraId="1C6E1F3D" w14:textId="77777777" w:rsidR="00757007" w:rsidRDefault="00757007"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0037815"/>
    <w:multiLevelType w:val="hybridMultilevel"/>
    <w:tmpl w:val="6652BFB6"/>
    <w:lvl w:ilvl="0" w:tplc="C618164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PMingLiU" w:eastAsia="PMingLiU" w:hAnsi="PMingLiU"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PMingLiU" w:eastAsia="PMingLiU" w:hAnsi="PMingLiU"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PMingLiU" w:eastAsia="PMingLiU" w:hAnsi="PMingLiU" w:hint="eastAsia"/>
      </w:rPr>
    </w:lvl>
    <w:lvl w:ilvl="8" w:tplc="0409001B" w:tentative="1">
      <w:start w:val="1"/>
      <w:numFmt w:val="lowerRoman"/>
      <w:lvlText w:val="%9."/>
      <w:lvlJc w:val="right"/>
      <w:pPr>
        <w:ind w:left="4320" w:hanging="480"/>
      </w:pPr>
    </w:lvl>
  </w:abstractNum>
  <w:abstractNum w:abstractNumId="1" w15:restartNumberingAfterBreak="0">
    <w:nsid w:val="73613390"/>
    <w:multiLevelType w:val="hybridMultilevel"/>
    <w:tmpl w:val="F766CA3E"/>
    <w:lvl w:ilvl="0" w:tplc="85F8EEF2">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7F413BAF"/>
    <w:multiLevelType w:val="hybridMultilevel"/>
    <w:tmpl w:val="1D7A42B4"/>
    <w:lvl w:ilvl="0" w:tplc="85F8EEF2">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ung-Shine Lee">
    <w15:presenceInfo w15:providerId="AD" w15:userId="S::s469lee@uwaterloo.ca::1ac6e247-52ca-4568-8c2d-90ddabaee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bordersDoNotSurroundHeader/>
  <w:bordersDoNotSurroundFooter/>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82390"/>
    <w:rsid w:val="000019A9"/>
    <w:rsid w:val="0000386C"/>
    <w:rsid w:val="0000474B"/>
    <w:rsid w:val="0001188E"/>
    <w:rsid w:val="00016D36"/>
    <w:rsid w:val="000202AC"/>
    <w:rsid w:val="000204B1"/>
    <w:rsid w:val="00020B18"/>
    <w:rsid w:val="0003680E"/>
    <w:rsid w:val="00045EAB"/>
    <w:rsid w:val="00054052"/>
    <w:rsid w:val="000560E0"/>
    <w:rsid w:val="00061680"/>
    <w:rsid w:val="000724DF"/>
    <w:rsid w:val="000724FB"/>
    <w:rsid w:val="00074EAF"/>
    <w:rsid w:val="000846C7"/>
    <w:rsid w:val="00085716"/>
    <w:rsid w:val="000942E5"/>
    <w:rsid w:val="00094315"/>
    <w:rsid w:val="0009668B"/>
    <w:rsid w:val="000A0AAE"/>
    <w:rsid w:val="000A4556"/>
    <w:rsid w:val="000C42DB"/>
    <w:rsid w:val="000C49FC"/>
    <w:rsid w:val="000C503F"/>
    <w:rsid w:val="000D0A72"/>
    <w:rsid w:val="000D1F4D"/>
    <w:rsid w:val="000D3982"/>
    <w:rsid w:val="000D515C"/>
    <w:rsid w:val="000D61F5"/>
    <w:rsid w:val="000E7954"/>
    <w:rsid w:val="000E7F56"/>
    <w:rsid w:val="000F4710"/>
    <w:rsid w:val="000F6DB1"/>
    <w:rsid w:val="00101920"/>
    <w:rsid w:val="00102513"/>
    <w:rsid w:val="00105497"/>
    <w:rsid w:val="00111CA3"/>
    <w:rsid w:val="001125EE"/>
    <w:rsid w:val="00121174"/>
    <w:rsid w:val="001230D2"/>
    <w:rsid w:val="00130BC2"/>
    <w:rsid w:val="00141D49"/>
    <w:rsid w:val="001427FE"/>
    <w:rsid w:val="001443B6"/>
    <w:rsid w:val="001521B1"/>
    <w:rsid w:val="001606D3"/>
    <w:rsid w:val="001608B9"/>
    <w:rsid w:val="00161144"/>
    <w:rsid w:val="00162944"/>
    <w:rsid w:val="0016403D"/>
    <w:rsid w:val="001640F3"/>
    <w:rsid w:val="00166BFE"/>
    <w:rsid w:val="00167119"/>
    <w:rsid w:val="0017331C"/>
    <w:rsid w:val="00174510"/>
    <w:rsid w:val="001776A3"/>
    <w:rsid w:val="001848D8"/>
    <w:rsid w:val="00185721"/>
    <w:rsid w:val="001868D7"/>
    <w:rsid w:val="00187FE0"/>
    <w:rsid w:val="001939C0"/>
    <w:rsid w:val="001944C3"/>
    <w:rsid w:val="00197DAE"/>
    <w:rsid w:val="001A623C"/>
    <w:rsid w:val="001B0679"/>
    <w:rsid w:val="001B737F"/>
    <w:rsid w:val="001C0338"/>
    <w:rsid w:val="001C69D4"/>
    <w:rsid w:val="001D144A"/>
    <w:rsid w:val="001D63FA"/>
    <w:rsid w:val="001E05A9"/>
    <w:rsid w:val="001E5AF5"/>
    <w:rsid w:val="001E6593"/>
    <w:rsid w:val="001F0A1D"/>
    <w:rsid w:val="001F32BC"/>
    <w:rsid w:val="001F4D69"/>
    <w:rsid w:val="001F6133"/>
    <w:rsid w:val="001F6B52"/>
    <w:rsid w:val="001F6B8B"/>
    <w:rsid w:val="002029EB"/>
    <w:rsid w:val="002039B1"/>
    <w:rsid w:val="00207CA1"/>
    <w:rsid w:val="00214421"/>
    <w:rsid w:val="002154CF"/>
    <w:rsid w:val="002174F3"/>
    <w:rsid w:val="00230BCF"/>
    <w:rsid w:val="00234E71"/>
    <w:rsid w:val="00237272"/>
    <w:rsid w:val="00242C20"/>
    <w:rsid w:val="002477C2"/>
    <w:rsid w:val="00250554"/>
    <w:rsid w:val="00261188"/>
    <w:rsid w:val="00271B72"/>
    <w:rsid w:val="00273D18"/>
    <w:rsid w:val="00277C31"/>
    <w:rsid w:val="00290E44"/>
    <w:rsid w:val="00296B89"/>
    <w:rsid w:val="002A0495"/>
    <w:rsid w:val="002A1573"/>
    <w:rsid w:val="002A2D50"/>
    <w:rsid w:val="002A54F5"/>
    <w:rsid w:val="002B1D7B"/>
    <w:rsid w:val="002B3C18"/>
    <w:rsid w:val="002B6F25"/>
    <w:rsid w:val="002C5902"/>
    <w:rsid w:val="002E55EF"/>
    <w:rsid w:val="002E69A7"/>
    <w:rsid w:val="002F0E73"/>
    <w:rsid w:val="00312AAF"/>
    <w:rsid w:val="00315EB9"/>
    <w:rsid w:val="003162DE"/>
    <w:rsid w:val="00317B16"/>
    <w:rsid w:val="00323083"/>
    <w:rsid w:val="00327609"/>
    <w:rsid w:val="003276EA"/>
    <w:rsid w:val="0033359F"/>
    <w:rsid w:val="0033759C"/>
    <w:rsid w:val="00341A86"/>
    <w:rsid w:val="00347FB6"/>
    <w:rsid w:val="00352D79"/>
    <w:rsid w:val="00366EAB"/>
    <w:rsid w:val="003714A4"/>
    <w:rsid w:val="00372039"/>
    <w:rsid w:val="00375A27"/>
    <w:rsid w:val="00377274"/>
    <w:rsid w:val="0038052E"/>
    <w:rsid w:val="0038156D"/>
    <w:rsid w:val="00384420"/>
    <w:rsid w:val="00384889"/>
    <w:rsid w:val="00387A8C"/>
    <w:rsid w:val="00390014"/>
    <w:rsid w:val="003A0279"/>
    <w:rsid w:val="003A0B98"/>
    <w:rsid w:val="003B602D"/>
    <w:rsid w:val="003C425B"/>
    <w:rsid w:val="003C4A8C"/>
    <w:rsid w:val="003C5E7A"/>
    <w:rsid w:val="003D0019"/>
    <w:rsid w:val="003D3318"/>
    <w:rsid w:val="003D6F7C"/>
    <w:rsid w:val="003E732A"/>
    <w:rsid w:val="003E7A8E"/>
    <w:rsid w:val="003F4E36"/>
    <w:rsid w:val="003F72D4"/>
    <w:rsid w:val="00403405"/>
    <w:rsid w:val="00410EF9"/>
    <w:rsid w:val="004116F0"/>
    <w:rsid w:val="00413816"/>
    <w:rsid w:val="00414953"/>
    <w:rsid w:val="00415255"/>
    <w:rsid w:val="00422AE8"/>
    <w:rsid w:val="004239F9"/>
    <w:rsid w:val="004435E8"/>
    <w:rsid w:val="00451FC0"/>
    <w:rsid w:val="004521A5"/>
    <w:rsid w:val="00487753"/>
    <w:rsid w:val="0049277E"/>
    <w:rsid w:val="004A112B"/>
    <w:rsid w:val="004A774F"/>
    <w:rsid w:val="004B3C90"/>
    <w:rsid w:val="004B4CE1"/>
    <w:rsid w:val="004C4BE4"/>
    <w:rsid w:val="004E33FB"/>
    <w:rsid w:val="004E58DD"/>
    <w:rsid w:val="004E61B1"/>
    <w:rsid w:val="004E74C1"/>
    <w:rsid w:val="004F1D88"/>
    <w:rsid w:val="004F633C"/>
    <w:rsid w:val="0050141D"/>
    <w:rsid w:val="00501687"/>
    <w:rsid w:val="00516A34"/>
    <w:rsid w:val="00521FB1"/>
    <w:rsid w:val="0052566D"/>
    <w:rsid w:val="005267C7"/>
    <w:rsid w:val="00530F68"/>
    <w:rsid w:val="005360EB"/>
    <w:rsid w:val="00536743"/>
    <w:rsid w:val="005400B1"/>
    <w:rsid w:val="005452B7"/>
    <w:rsid w:val="005463BA"/>
    <w:rsid w:val="005535D2"/>
    <w:rsid w:val="0055360B"/>
    <w:rsid w:val="005555A4"/>
    <w:rsid w:val="00563CBB"/>
    <w:rsid w:val="00565051"/>
    <w:rsid w:val="00567024"/>
    <w:rsid w:val="00576480"/>
    <w:rsid w:val="00583606"/>
    <w:rsid w:val="005A490B"/>
    <w:rsid w:val="005B0B3A"/>
    <w:rsid w:val="005C0201"/>
    <w:rsid w:val="005C51EB"/>
    <w:rsid w:val="005D12D6"/>
    <w:rsid w:val="005D18F9"/>
    <w:rsid w:val="005D2444"/>
    <w:rsid w:val="005E1D32"/>
    <w:rsid w:val="005E1DDA"/>
    <w:rsid w:val="005E6426"/>
    <w:rsid w:val="005E72EB"/>
    <w:rsid w:val="005F23AA"/>
    <w:rsid w:val="005F5032"/>
    <w:rsid w:val="005F544B"/>
    <w:rsid w:val="005F56B2"/>
    <w:rsid w:val="005F58CA"/>
    <w:rsid w:val="0060357D"/>
    <w:rsid w:val="00607F6A"/>
    <w:rsid w:val="00610D47"/>
    <w:rsid w:val="00620C9B"/>
    <w:rsid w:val="0062295F"/>
    <w:rsid w:val="006273D9"/>
    <w:rsid w:val="006301DF"/>
    <w:rsid w:val="0064191D"/>
    <w:rsid w:val="00654139"/>
    <w:rsid w:val="00654A43"/>
    <w:rsid w:val="006638F5"/>
    <w:rsid w:val="0066410F"/>
    <w:rsid w:val="00665772"/>
    <w:rsid w:val="00667A22"/>
    <w:rsid w:val="00671F4A"/>
    <w:rsid w:val="006812AE"/>
    <w:rsid w:val="00686727"/>
    <w:rsid w:val="00686943"/>
    <w:rsid w:val="00694CBD"/>
    <w:rsid w:val="006B2DA4"/>
    <w:rsid w:val="006C3CE8"/>
    <w:rsid w:val="006C4A59"/>
    <w:rsid w:val="006C4FB1"/>
    <w:rsid w:val="006C56B4"/>
    <w:rsid w:val="006C5982"/>
    <w:rsid w:val="006C7EEB"/>
    <w:rsid w:val="006D0B5A"/>
    <w:rsid w:val="006D4E5E"/>
    <w:rsid w:val="006E293D"/>
    <w:rsid w:val="006E3BA7"/>
    <w:rsid w:val="006E5E15"/>
    <w:rsid w:val="006E7212"/>
    <w:rsid w:val="006F33CB"/>
    <w:rsid w:val="006F4F65"/>
    <w:rsid w:val="00712496"/>
    <w:rsid w:val="00713184"/>
    <w:rsid w:val="00713357"/>
    <w:rsid w:val="00716966"/>
    <w:rsid w:val="007176B2"/>
    <w:rsid w:val="007225C7"/>
    <w:rsid w:val="00731986"/>
    <w:rsid w:val="00733069"/>
    <w:rsid w:val="00733205"/>
    <w:rsid w:val="00735AF4"/>
    <w:rsid w:val="00747916"/>
    <w:rsid w:val="007510B4"/>
    <w:rsid w:val="00753003"/>
    <w:rsid w:val="00756115"/>
    <w:rsid w:val="007563EA"/>
    <w:rsid w:val="00757007"/>
    <w:rsid w:val="007605D5"/>
    <w:rsid w:val="00760A2C"/>
    <w:rsid w:val="00761B53"/>
    <w:rsid w:val="00761C7B"/>
    <w:rsid w:val="00767345"/>
    <w:rsid w:val="00767FA6"/>
    <w:rsid w:val="00770820"/>
    <w:rsid w:val="00776D76"/>
    <w:rsid w:val="00786A5E"/>
    <w:rsid w:val="00790D60"/>
    <w:rsid w:val="0079300E"/>
    <w:rsid w:val="00793FFE"/>
    <w:rsid w:val="007941CE"/>
    <w:rsid w:val="007A63A7"/>
    <w:rsid w:val="007A6BDA"/>
    <w:rsid w:val="007B69B8"/>
    <w:rsid w:val="007C0C4C"/>
    <w:rsid w:val="007C33E7"/>
    <w:rsid w:val="007C58C8"/>
    <w:rsid w:val="007D0976"/>
    <w:rsid w:val="007D30BE"/>
    <w:rsid w:val="007D337F"/>
    <w:rsid w:val="007E4A6F"/>
    <w:rsid w:val="007F2A3B"/>
    <w:rsid w:val="007F4646"/>
    <w:rsid w:val="00801F32"/>
    <w:rsid w:val="00807A47"/>
    <w:rsid w:val="00812074"/>
    <w:rsid w:val="00820321"/>
    <w:rsid w:val="00824029"/>
    <w:rsid w:val="0082596E"/>
    <w:rsid w:val="0083533B"/>
    <w:rsid w:val="008364EE"/>
    <w:rsid w:val="008441D5"/>
    <w:rsid w:val="00845C56"/>
    <w:rsid w:val="008464F3"/>
    <w:rsid w:val="008474C2"/>
    <w:rsid w:val="008479EA"/>
    <w:rsid w:val="0085221F"/>
    <w:rsid w:val="00864B56"/>
    <w:rsid w:val="00871948"/>
    <w:rsid w:val="008800C3"/>
    <w:rsid w:val="008800DA"/>
    <w:rsid w:val="00884866"/>
    <w:rsid w:val="00885125"/>
    <w:rsid w:val="008923B4"/>
    <w:rsid w:val="00893CF6"/>
    <w:rsid w:val="008A218F"/>
    <w:rsid w:val="008A2866"/>
    <w:rsid w:val="008B170D"/>
    <w:rsid w:val="008B4B16"/>
    <w:rsid w:val="008B5CB9"/>
    <w:rsid w:val="008B753B"/>
    <w:rsid w:val="008C1041"/>
    <w:rsid w:val="008C41C4"/>
    <w:rsid w:val="008C747B"/>
    <w:rsid w:val="008C7DE4"/>
    <w:rsid w:val="008D1673"/>
    <w:rsid w:val="008D5A51"/>
    <w:rsid w:val="008D6927"/>
    <w:rsid w:val="008E158D"/>
    <w:rsid w:val="008E63CB"/>
    <w:rsid w:val="008E7A3A"/>
    <w:rsid w:val="009056C4"/>
    <w:rsid w:val="00912D94"/>
    <w:rsid w:val="00913A8B"/>
    <w:rsid w:val="00922F2D"/>
    <w:rsid w:val="0092309F"/>
    <w:rsid w:val="009303DC"/>
    <w:rsid w:val="00941573"/>
    <w:rsid w:val="00941591"/>
    <w:rsid w:val="009455F9"/>
    <w:rsid w:val="00947EC6"/>
    <w:rsid w:val="00955229"/>
    <w:rsid w:val="00955E00"/>
    <w:rsid w:val="00963A29"/>
    <w:rsid w:val="00974955"/>
    <w:rsid w:val="00976CD2"/>
    <w:rsid w:val="00982047"/>
    <w:rsid w:val="009A2BBE"/>
    <w:rsid w:val="009A353E"/>
    <w:rsid w:val="009B3026"/>
    <w:rsid w:val="009C2E18"/>
    <w:rsid w:val="009C2F7D"/>
    <w:rsid w:val="009E3EA1"/>
    <w:rsid w:val="009E6D54"/>
    <w:rsid w:val="009E77BF"/>
    <w:rsid w:val="009E7BE8"/>
    <w:rsid w:val="009F05A4"/>
    <w:rsid w:val="009F2F25"/>
    <w:rsid w:val="009F663A"/>
    <w:rsid w:val="009F6FEC"/>
    <w:rsid w:val="009F7EB1"/>
    <w:rsid w:val="00A01BE6"/>
    <w:rsid w:val="00A0785D"/>
    <w:rsid w:val="00A13F48"/>
    <w:rsid w:val="00A14F3C"/>
    <w:rsid w:val="00A201ED"/>
    <w:rsid w:val="00A24997"/>
    <w:rsid w:val="00A25CFB"/>
    <w:rsid w:val="00A27FE2"/>
    <w:rsid w:val="00A315DC"/>
    <w:rsid w:val="00A32C14"/>
    <w:rsid w:val="00A3338C"/>
    <w:rsid w:val="00A35528"/>
    <w:rsid w:val="00A367A0"/>
    <w:rsid w:val="00A37A59"/>
    <w:rsid w:val="00A41CF0"/>
    <w:rsid w:val="00A519A6"/>
    <w:rsid w:val="00A55FCF"/>
    <w:rsid w:val="00A57286"/>
    <w:rsid w:val="00A6051E"/>
    <w:rsid w:val="00A611EC"/>
    <w:rsid w:val="00A61436"/>
    <w:rsid w:val="00A6271C"/>
    <w:rsid w:val="00A81003"/>
    <w:rsid w:val="00A86BA5"/>
    <w:rsid w:val="00A86C33"/>
    <w:rsid w:val="00A93853"/>
    <w:rsid w:val="00A942F4"/>
    <w:rsid w:val="00A954B7"/>
    <w:rsid w:val="00A968A2"/>
    <w:rsid w:val="00AA6B00"/>
    <w:rsid w:val="00AA7B56"/>
    <w:rsid w:val="00AB22E8"/>
    <w:rsid w:val="00AB5D7E"/>
    <w:rsid w:val="00AC4B25"/>
    <w:rsid w:val="00AC7524"/>
    <w:rsid w:val="00AC76A0"/>
    <w:rsid w:val="00AD680D"/>
    <w:rsid w:val="00AF18CE"/>
    <w:rsid w:val="00AF1F56"/>
    <w:rsid w:val="00B0101E"/>
    <w:rsid w:val="00B03B79"/>
    <w:rsid w:val="00B06BF2"/>
    <w:rsid w:val="00B14B32"/>
    <w:rsid w:val="00B1616A"/>
    <w:rsid w:val="00B166C0"/>
    <w:rsid w:val="00B1681C"/>
    <w:rsid w:val="00B2215C"/>
    <w:rsid w:val="00B23FC2"/>
    <w:rsid w:val="00B25077"/>
    <w:rsid w:val="00B25414"/>
    <w:rsid w:val="00B35695"/>
    <w:rsid w:val="00B400F3"/>
    <w:rsid w:val="00B51295"/>
    <w:rsid w:val="00B52729"/>
    <w:rsid w:val="00B55975"/>
    <w:rsid w:val="00B615E3"/>
    <w:rsid w:val="00B63375"/>
    <w:rsid w:val="00B66550"/>
    <w:rsid w:val="00B725EB"/>
    <w:rsid w:val="00B84E39"/>
    <w:rsid w:val="00B907AF"/>
    <w:rsid w:val="00B95B59"/>
    <w:rsid w:val="00B9662B"/>
    <w:rsid w:val="00B968AB"/>
    <w:rsid w:val="00BB06EB"/>
    <w:rsid w:val="00BB2D15"/>
    <w:rsid w:val="00BB6FAD"/>
    <w:rsid w:val="00BC736A"/>
    <w:rsid w:val="00BC762E"/>
    <w:rsid w:val="00BD2771"/>
    <w:rsid w:val="00BE41EB"/>
    <w:rsid w:val="00BE4509"/>
    <w:rsid w:val="00BE633E"/>
    <w:rsid w:val="00BE6770"/>
    <w:rsid w:val="00BF2FFE"/>
    <w:rsid w:val="00BF3060"/>
    <w:rsid w:val="00C12AB0"/>
    <w:rsid w:val="00C14150"/>
    <w:rsid w:val="00C378D4"/>
    <w:rsid w:val="00C40240"/>
    <w:rsid w:val="00C4066F"/>
    <w:rsid w:val="00C40FDE"/>
    <w:rsid w:val="00C42AB8"/>
    <w:rsid w:val="00C46925"/>
    <w:rsid w:val="00C515A8"/>
    <w:rsid w:val="00C543E6"/>
    <w:rsid w:val="00C60166"/>
    <w:rsid w:val="00C613FC"/>
    <w:rsid w:val="00C64AC0"/>
    <w:rsid w:val="00C7004A"/>
    <w:rsid w:val="00C77F01"/>
    <w:rsid w:val="00C81345"/>
    <w:rsid w:val="00C83FD0"/>
    <w:rsid w:val="00C85287"/>
    <w:rsid w:val="00C92585"/>
    <w:rsid w:val="00CA2F64"/>
    <w:rsid w:val="00CB5605"/>
    <w:rsid w:val="00CB6167"/>
    <w:rsid w:val="00CC0988"/>
    <w:rsid w:val="00CC6D77"/>
    <w:rsid w:val="00CC6DC8"/>
    <w:rsid w:val="00CC7D22"/>
    <w:rsid w:val="00CD0793"/>
    <w:rsid w:val="00CE2AAC"/>
    <w:rsid w:val="00CE5812"/>
    <w:rsid w:val="00CF188F"/>
    <w:rsid w:val="00D079D7"/>
    <w:rsid w:val="00D07A12"/>
    <w:rsid w:val="00D120BC"/>
    <w:rsid w:val="00D200CB"/>
    <w:rsid w:val="00D243E7"/>
    <w:rsid w:val="00D25E10"/>
    <w:rsid w:val="00D27C44"/>
    <w:rsid w:val="00D31230"/>
    <w:rsid w:val="00D41F4B"/>
    <w:rsid w:val="00D44B61"/>
    <w:rsid w:val="00D475FF"/>
    <w:rsid w:val="00D61F2A"/>
    <w:rsid w:val="00D65CA1"/>
    <w:rsid w:val="00D74E57"/>
    <w:rsid w:val="00D86565"/>
    <w:rsid w:val="00D94157"/>
    <w:rsid w:val="00DA16C9"/>
    <w:rsid w:val="00DB6719"/>
    <w:rsid w:val="00DB6A2D"/>
    <w:rsid w:val="00DB7EA9"/>
    <w:rsid w:val="00DC2158"/>
    <w:rsid w:val="00DD2F41"/>
    <w:rsid w:val="00DE18AF"/>
    <w:rsid w:val="00DE1D2B"/>
    <w:rsid w:val="00DE2D22"/>
    <w:rsid w:val="00DE7BB8"/>
    <w:rsid w:val="00DF270E"/>
    <w:rsid w:val="00DF3CDA"/>
    <w:rsid w:val="00E01970"/>
    <w:rsid w:val="00E12EE4"/>
    <w:rsid w:val="00E21598"/>
    <w:rsid w:val="00E2299A"/>
    <w:rsid w:val="00E23BC5"/>
    <w:rsid w:val="00E270D5"/>
    <w:rsid w:val="00E45D7E"/>
    <w:rsid w:val="00E465B7"/>
    <w:rsid w:val="00E472E2"/>
    <w:rsid w:val="00E5206E"/>
    <w:rsid w:val="00E527E0"/>
    <w:rsid w:val="00E54300"/>
    <w:rsid w:val="00E60B58"/>
    <w:rsid w:val="00E668AF"/>
    <w:rsid w:val="00E679AD"/>
    <w:rsid w:val="00E67EEE"/>
    <w:rsid w:val="00E74248"/>
    <w:rsid w:val="00E92DEB"/>
    <w:rsid w:val="00E93382"/>
    <w:rsid w:val="00E96FF7"/>
    <w:rsid w:val="00EA5EB4"/>
    <w:rsid w:val="00EA67C0"/>
    <w:rsid w:val="00EB2772"/>
    <w:rsid w:val="00EC1117"/>
    <w:rsid w:val="00EC565C"/>
    <w:rsid w:val="00EC6748"/>
    <w:rsid w:val="00ED296F"/>
    <w:rsid w:val="00ED5D81"/>
    <w:rsid w:val="00ED6E67"/>
    <w:rsid w:val="00EE0257"/>
    <w:rsid w:val="00EF1E86"/>
    <w:rsid w:val="00EF5B62"/>
    <w:rsid w:val="00EF5F6C"/>
    <w:rsid w:val="00EF77BE"/>
    <w:rsid w:val="00F018FE"/>
    <w:rsid w:val="00F1624F"/>
    <w:rsid w:val="00F2022F"/>
    <w:rsid w:val="00F23DE7"/>
    <w:rsid w:val="00F260BC"/>
    <w:rsid w:val="00F30503"/>
    <w:rsid w:val="00F33079"/>
    <w:rsid w:val="00F40B84"/>
    <w:rsid w:val="00F51E4D"/>
    <w:rsid w:val="00F54C11"/>
    <w:rsid w:val="00F55378"/>
    <w:rsid w:val="00F651D2"/>
    <w:rsid w:val="00F67EB2"/>
    <w:rsid w:val="00F74BBD"/>
    <w:rsid w:val="00F82390"/>
    <w:rsid w:val="00F86072"/>
    <w:rsid w:val="00F91105"/>
    <w:rsid w:val="00F95CFD"/>
    <w:rsid w:val="00FA1854"/>
    <w:rsid w:val="00FA4D66"/>
    <w:rsid w:val="00FB2E7E"/>
    <w:rsid w:val="00FB43E6"/>
    <w:rsid w:val="00FB49F5"/>
    <w:rsid w:val="00FC219D"/>
    <w:rsid w:val="00FC6499"/>
    <w:rsid w:val="00FD2113"/>
    <w:rsid w:val="00FD42B3"/>
    <w:rsid w:val="00FD6742"/>
    <w:rsid w:val="00FD7DD3"/>
    <w:rsid w:val="00FE1F2F"/>
    <w:rsid w:val="00FF47D8"/>
    <w:rsid w:val="00FF5F49"/>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8E9D311"/>
  <w14:defaultImageDpi w14:val="32767"/>
  <w15:docId w15:val="{3782397E-9D6A-9A41-B3CC-DF8D6B8DCC6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table" w:styleId="TableGrid">
    <w:name w:val="Table Grid"/>
    <w:basedOn w:val="TableNormal"/>
    <w:uiPriority w:val="39"/>
    <w:rsid w:val="00315EB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chinelearningforkids.co.uk/" TargetMode="External"/><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2.tiff"/><Relationship Id="rId47" Type="http://schemas.openxmlformats.org/officeDocument/2006/relationships/image" Target="media/image37.png"/><Relationship Id="rId50" Type="http://schemas.openxmlformats.org/officeDocument/2006/relationships/image" Target="media/image40.png"/><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9" Type="http://schemas.openxmlformats.org/officeDocument/2006/relationships/image" Target="media/image19.tiff"/><Relationship Id="rId11" Type="http://schemas.openxmlformats.org/officeDocument/2006/relationships/image" Target="media/image3.tiff"/><Relationship Id="rId24" Type="http://schemas.openxmlformats.org/officeDocument/2006/relationships/image" Target="media/image14.png"/><Relationship Id="rId32" Type="http://schemas.openxmlformats.org/officeDocument/2006/relationships/image" Target="media/image22.tiff"/><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5.tiff"/><Relationship Id="rId53" Type="http://schemas.microsoft.com/office/2011/relationships/people" Target="people.xml"/><Relationship Id="rId5" Type="http://schemas.openxmlformats.org/officeDocument/2006/relationships/footnotes" Target="footnotes.xml"/><Relationship Id="rId10" Type="http://schemas.openxmlformats.org/officeDocument/2006/relationships/footer" Target="footer1.xml"/><Relationship Id="rId19" Type="http://schemas.openxmlformats.org/officeDocument/2006/relationships/image" Target="media/image9.png"/><Relationship Id="rId31" Type="http://schemas.openxmlformats.org/officeDocument/2006/relationships/image" Target="media/image21.tiff"/><Relationship Id="rId44" Type="http://schemas.openxmlformats.org/officeDocument/2006/relationships/image" Target="media/image34.tiff"/><Relationship Id="rId52"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tiff"/><Relationship Id="rId35" Type="http://schemas.openxmlformats.org/officeDocument/2006/relationships/image" Target="media/image25.png"/><Relationship Id="rId43" Type="http://schemas.openxmlformats.org/officeDocument/2006/relationships/image" Target="media/image33.tiff"/><Relationship Id="rId48" Type="http://schemas.openxmlformats.org/officeDocument/2006/relationships/image" Target="media/image38.png"/><Relationship Id="rId8" Type="http://schemas.openxmlformats.org/officeDocument/2006/relationships/image" Target="media/image2.png"/><Relationship Id="rId51" Type="http://schemas.openxmlformats.org/officeDocument/2006/relationships/image" Target="media/image41.png"/><Relationship Id="rId3" Type="http://schemas.openxmlformats.org/officeDocument/2006/relationships/settings" Target="settings.xml"/><Relationship Id="rId12" Type="http://schemas.openxmlformats.org/officeDocument/2006/relationships/hyperlink" Target="https://machinelearningforkids.co.uk/" TargetMode="External"/><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6.tiff"/><Relationship Id="rId20" Type="http://schemas.openxmlformats.org/officeDocument/2006/relationships/image" Target="media/image10.png"/><Relationship Id="rId41" Type="http://schemas.openxmlformats.org/officeDocument/2006/relationships/image" Target="media/image31.png"/><Relationship Id="rId54" Type="http://schemas.openxmlformats.org/officeDocument/2006/relationships/theme" Target="theme/theme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tiff"/><Relationship Id="rId36" Type="http://schemas.openxmlformats.org/officeDocument/2006/relationships/image" Target="media/image26.png"/><Relationship Id="rId49" Type="http://schemas.openxmlformats.org/officeDocument/2006/relationships/image" Target="media/image3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368</TotalTime>
  <Pages>28</Pages>
  <Words>2317</Words>
  <Characters>13210</Characters>
  <Application>Microsoft Office Word</Application>
  <DocSecurity>0</DocSecurity>
  <Lines>110</Lines>
  <Paragraphs>30</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15497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Sung-Shine Lee</cp:lastModifiedBy>
  <cp:revision>256</cp:revision>
  <cp:lastPrinted>2017-09-26T23:17:00Z</cp:lastPrinted>
  <dcterms:created xsi:type="dcterms:W3CDTF">2017-07-14T17:43:00Z</dcterms:created>
  <dcterms:modified xsi:type="dcterms:W3CDTF">2019-05-23T03:09:00Z</dcterms:modified>
</cp:coreProperties>
</file>