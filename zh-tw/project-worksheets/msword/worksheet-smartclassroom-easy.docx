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comments.xml" ContentType="application/vnd.openxmlformats-officedocument.wordprocessingml.comments+xml"/>
  <Override PartName="/word/commentsExtended.xml" ContentType="application/vnd.openxmlformats-officedocument.wordprocessingml.commentsExtended+xml"/>
  <Override PartName="/word/commentsIds.xml" ContentType="application/vnd.openxmlformats-officedocument.wordprocessingml.commentsIds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5191099E" w14:textId="442AC3C5" w:rsidR="004C7319" w:rsidRDefault="004C7319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智慧教室</w:t>
      </w:r>
    </w:p>
    <w:p w14:paraId="0C847E3F" w14:textId="772C10DD" w:rsidR="00630C04" w:rsidRPr="00F82390" w:rsidRDefault="009303D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Smart Classroom</w:t>
      </w:r>
    </w:p>
    <w:p w14:paraId="51EBF4DA" w14:textId="77777777" w:rsidR="00F82390" w:rsidRDefault="00F82390"/>
    <w:p w14:paraId="641D3159" w14:textId="77777777" w:rsidR="00F82390" w:rsidRDefault="00F82390"/>
    <w:p w14:paraId="18042197" w14:textId="30AA3F54" w:rsidR="0090297B" w:rsidRDefault="0090297B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在這個專案中，你會打造一間能對你</w:t>
      </w:r>
      <w:r w:rsidR="006A3D97">
        <w:rPr>
          <w:rFonts w:hint="eastAsia"/>
          <w:sz w:val="36"/>
          <w:lang w:eastAsia="zh-TW"/>
        </w:rPr>
        <w:t>的語音指令</w:t>
      </w:r>
      <w:r>
        <w:rPr>
          <w:rFonts w:hint="eastAsia"/>
          <w:sz w:val="36"/>
          <w:lang w:eastAsia="zh-TW"/>
        </w:rPr>
        <w:t>做出反應的虛擬教室</w:t>
      </w:r>
    </w:p>
    <w:p w14:paraId="4EFB2196" w14:textId="5C3A013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a </w:t>
      </w:r>
      <w:r w:rsidR="00590B1B">
        <w:rPr>
          <w:sz w:val="36"/>
        </w:rPr>
        <w:t xml:space="preserve">virtual </w:t>
      </w:r>
      <w:r w:rsidR="009303DC">
        <w:rPr>
          <w:sz w:val="36"/>
        </w:rPr>
        <w:t>classroom</w:t>
      </w:r>
      <w:r w:rsidRPr="00F82390">
        <w:rPr>
          <w:sz w:val="36"/>
        </w:rPr>
        <w:t xml:space="preserve"> that can react to what you say to it.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794FD6E3" w14:textId="2814F305" w:rsidR="00054067" w:rsidRDefault="0005406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你能透過語音來控制教室裡的虛擬物件</w:t>
      </w:r>
    </w:p>
    <w:p w14:paraId="3F4FD749" w14:textId="20D090C8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be able to control the </w:t>
      </w:r>
      <w:r w:rsidR="008E2C78">
        <w:rPr>
          <w:sz w:val="36"/>
        </w:rPr>
        <w:t xml:space="preserve">virtual </w:t>
      </w:r>
      <w:r>
        <w:rPr>
          <w:sz w:val="36"/>
        </w:rPr>
        <w:t>devices in the classroom by saying what you want</w:t>
      </w:r>
      <w:r w:rsidR="00F82390" w:rsidRPr="00F82390">
        <w:rPr>
          <w:sz w:val="36"/>
        </w:rPr>
        <w:t xml:space="preserve">. </w:t>
      </w:r>
    </w:p>
    <w:p w14:paraId="7502D000" w14:textId="77777777" w:rsidR="00F82390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46BBBD84" w14:textId="7D811B44" w:rsidR="00054067" w:rsidRPr="00F82390" w:rsidRDefault="00054067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</w:t>
      </w:r>
      <w:r w:rsidR="009110B2">
        <w:rPr>
          <w:rFonts w:hint="eastAsia"/>
          <w:sz w:val="36"/>
          <w:lang w:eastAsia="zh-TW"/>
        </w:rPr>
        <w:t>會透過</w:t>
      </w:r>
      <w:r>
        <w:rPr>
          <w:rFonts w:hint="eastAsia"/>
          <w:sz w:val="36"/>
          <w:lang w:eastAsia="zh-TW"/>
        </w:rPr>
        <w:t>給各種範例讓電腦學習辨別不同指令</w:t>
      </w:r>
    </w:p>
    <w:p w14:paraId="114D2C7C" w14:textId="0490B2BA" w:rsidR="00F82390" w:rsidRPr="00F82390" w:rsidRDefault="002E753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>Y</w:t>
      </w:r>
      <w:r w:rsidR="00F82390" w:rsidRPr="00F82390">
        <w:rPr>
          <w:sz w:val="36"/>
        </w:rPr>
        <w:t xml:space="preserve">ou will teach the computer to recognise </w:t>
      </w:r>
      <w:r w:rsidR="009303DC">
        <w:rPr>
          <w:sz w:val="36"/>
        </w:rPr>
        <w:t>commands for different devices</w:t>
      </w:r>
      <w:r w:rsidR="00F82390" w:rsidRPr="00F82390">
        <w:rPr>
          <w:sz w:val="36"/>
        </w:rPr>
        <w:t xml:space="preserve"> by giving it examples of each.</w:t>
      </w:r>
    </w:p>
    <w:p w14:paraId="4B6F5935" w14:textId="77777777" w:rsidR="00F8358D" w:rsidRDefault="00467986">
      <w:pPr>
        <w:rPr>
          <w:sz w:val="4"/>
          <w:szCs w:val="4"/>
        </w:rPr>
      </w:pPr>
      <w:r>
        <w:br/>
      </w:r>
      <w:r>
        <w:br/>
      </w:r>
    </w:p>
    <w:p w14:paraId="5DD3AB09" w14:textId="77777777" w:rsidR="00F8358D" w:rsidRDefault="00F8358D">
      <w:pPr>
        <w:rPr>
          <w:sz w:val="4"/>
          <w:szCs w:val="4"/>
        </w:rPr>
      </w:pPr>
    </w:p>
    <w:p w14:paraId="13410B0F" w14:textId="77777777" w:rsidR="00F8358D" w:rsidRDefault="00F8358D">
      <w:pPr>
        <w:rPr>
          <w:sz w:val="4"/>
          <w:szCs w:val="4"/>
        </w:rPr>
      </w:pPr>
    </w:p>
    <w:p w14:paraId="58B03888" w14:textId="7E87E9D0" w:rsidR="00F82390" w:rsidRDefault="00467986">
      <w:r>
        <w:br/>
      </w:r>
      <w:r>
        <w:br/>
      </w:r>
    </w:p>
    <w:p w14:paraId="7B75AF0A" w14:textId="77777777" w:rsidR="00F82390" w:rsidRDefault="00F82390"/>
    <w:p w14:paraId="2DE728B6" w14:textId="77777777" w:rsidR="00F8358D" w:rsidRDefault="006B2DA4" w:rsidP="00F8358D">
      <w:pPr>
        <w:rPr>
          <w:sz w:val="6"/>
        </w:rPr>
      </w:pPr>
      <w:r w:rsidRPr="00A35528">
        <w:rPr>
          <w:noProof/>
          <w:sz w:val="32"/>
          <w:lang w:val="en-US" w:eastAsia="zh-TW"/>
        </w:rPr>
        <w:lastRenderedPageBreak/>
        <w:drawing>
          <wp:inline distT="0" distB="0" distL="0" distR="0" wp14:anchorId="490FF918" wp14:editId="40401709">
            <wp:extent cx="6574536" cy="3657244"/>
            <wp:effectExtent l="25400" t="25400" r="29845" b="2603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574536" cy="36572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81196BA" w14:textId="77777777" w:rsidR="00F8358D" w:rsidRDefault="00F8358D" w:rsidP="00F8358D">
      <w:pPr>
        <w:rPr>
          <w:sz w:val="6"/>
        </w:rPr>
      </w:pPr>
    </w:p>
    <w:p w14:paraId="75D01CEB" w14:textId="77777777" w:rsidR="00F8358D" w:rsidRPr="008F3904" w:rsidRDefault="00F8358D" w:rsidP="00F8358D">
      <w:pPr>
        <w:rPr>
          <w:sz w:val="6"/>
        </w:rPr>
      </w:pPr>
    </w:p>
    <w:p w14:paraId="4BF26688" w14:textId="77777777" w:rsidR="00F8358D" w:rsidRPr="00532973" w:rsidRDefault="00F8358D" w:rsidP="00F8358D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4624" behindDoc="0" locked="0" layoutInCell="1" allowOverlap="1" wp14:anchorId="1836E8C8" wp14:editId="0D8D04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6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8" r:link="rId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2D545B14" w14:textId="77777777" w:rsidR="00F8358D" w:rsidRDefault="00F8358D" w:rsidP="00F8358D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7A41CADA" w:rsidR="00F82390" w:rsidRDefault="00F82390"/>
    <w:p w14:paraId="5A2EDCD4" w14:textId="77777777" w:rsidR="008B4B16" w:rsidRDefault="008B4B16" w:rsidP="00384420">
      <w:pPr>
        <w:pStyle w:val="a7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0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8E8C613" w14:textId="7A428742" w:rsidR="00A647F9" w:rsidRDefault="00A647F9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搜尋網頁：</w:t>
      </w:r>
      <w:hyperlink r:id="rId11" w:history="1">
        <w:r w:rsidR="00FD613D">
          <w:rPr>
            <w:rStyle w:val="a8"/>
            <w:sz w:val="32"/>
          </w:rPr>
          <w:t>https://machinelearningforkids.co.uk/</w:t>
        </w:r>
      </w:hyperlink>
    </w:p>
    <w:p w14:paraId="79E721D9" w14:textId="288AB962" w:rsidR="00F82390" w:rsidRDefault="0001188E" w:rsidP="00A647F9">
      <w:pPr>
        <w:pStyle w:val="a7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A647F9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74035D4D" w14:textId="106FE5B4" w:rsidR="009C5642" w:rsidRDefault="009C5642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9C5642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77777777" w:rsidR="0001188E" w:rsidRPr="0001188E" w:rsidRDefault="0001188E" w:rsidP="0001188E">
      <w:pPr>
        <w:rPr>
          <w:sz w:val="32"/>
        </w:rPr>
      </w:pPr>
    </w:p>
    <w:p w14:paraId="6C4573DD" w14:textId="77777777" w:rsidR="00D51A47" w:rsidRDefault="00D51A47" w:rsidP="00D51A47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3F7ACC16" w14:textId="77777777" w:rsidR="00D51A47" w:rsidRDefault="00D51A47" w:rsidP="00D51A47">
      <w:pPr>
        <w:pStyle w:val="a7"/>
        <w:ind w:left="1440"/>
        <w:rPr>
          <w:i/>
          <w:lang w:eastAsia="zh-TW"/>
        </w:rPr>
      </w:pPr>
    </w:p>
    <w:p w14:paraId="64F449EC" w14:textId="77777777" w:rsidR="00D51A47" w:rsidRDefault="00D51A47" w:rsidP="00D51A47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AC4CC16" w14:textId="77777777" w:rsidR="00D51A47" w:rsidRPr="00113060" w:rsidRDefault="00D51A47" w:rsidP="00D51A47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54C23BA1" w14:textId="478FE6E8" w:rsidR="006812AE" w:rsidRPr="006812AE" w:rsidRDefault="006812AE" w:rsidP="00D51A47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77777777" w:rsidR="006812AE" w:rsidRPr="006812AE" w:rsidRDefault="006812AE" w:rsidP="006812AE">
      <w:pPr>
        <w:rPr>
          <w:i/>
          <w:sz w:val="32"/>
        </w:rPr>
      </w:pPr>
    </w:p>
    <w:p w14:paraId="46D4EC99" w14:textId="77777777" w:rsidR="003512BF" w:rsidRPr="006812AE" w:rsidRDefault="003512BF" w:rsidP="003512BF">
      <w:pPr>
        <w:pStyle w:val="a7"/>
        <w:numPr>
          <w:ilvl w:val="0"/>
          <w:numId w:val="1"/>
        </w:num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3512BF">
      <w:pPr>
        <w:pStyle w:val="a7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45561282" w14:textId="2AF4503D" w:rsidR="00DD0DA6" w:rsidRDefault="00DD0DA6" w:rsidP="006812AE">
      <w:pPr>
        <w:pStyle w:val="a7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0FA35BF1" w:rsidR="006812AE" w:rsidRDefault="006812AE" w:rsidP="00DD0DA6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C2F9849" w14:textId="002BCFA1" w:rsidR="00B541D2" w:rsidRPr="001876C8" w:rsidRDefault="00B541D2" w:rsidP="001876C8">
      <w:pPr>
        <w:pStyle w:val="a7"/>
        <w:numPr>
          <w:ilvl w:val="0"/>
          <w:numId w:val="1"/>
        </w:numPr>
        <w:rPr>
          <w:sz w:val="32"/>
          <w:szCs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2C69C5">
        <w:rPr>
          <w:sz w:val="32"/>
          <w:szCs w:val="32"/>
          <w:lang w:val="en-US" w:eastAsia="zh-TW"/>
        </w:rPr>
        <w:t>smart classroom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730B34">
        <w:rPr>
          <w:b/>
          <w:sz w:val="32"/>
          <w:szCs w:val="32"/>
        </w:rPr>
        <w:t>text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類別，點</w:t>
      </w:r>
      <w:r w:rsidRPr="001876C8">
        <w:rPr>
          <w:rFonts w:hint="eastAsia"/>
          <w:sz w:val="32"/>
          <w:szCs w:val="32"/>
          <w:lang w:val="en-US" w:eastAsia="zh-TW"/>
        </w:rPr>
        <w:t>選</w:t>
      </w:r>
      <w:r w:rsidRPr="001876C8">
        <w:rPr>
          <w:rFonts w:hint="eastAsia"/>
          <w:sz w:val="32"/>
          <w:szCs w:val="32"/>
          <w:lang w:val="en-US" w:eastAsia="zh-TW"/>
        </w:rPr>
        <w:t xml:space="preserve"> </w:t>
      </w:r>
      <w:r w:rsidRPr="001876C8">
        <w:rPr>
          <w:sz w:val="32"/>
          <w:szCs w:val="32"/>
          <w:lang w:val="en-US" w:eastAsia="zh-TW"/>
        </w:rPr>
        <w:t>“</w:t>
      </w:r>
      <w:r w:rsidRPr="001876C8">
        <w:rPr>
          <w:b/>
          <w:sz w:val="32"/>
          <w:szCs w:val="32"/>
          <w:lang w:val="en-US" w:eastAsia="zh-TW"/>
        </w:rPr>
        <w:t>Create</w:t>
      </w:r>
      <w:r w:rsidRPr="001876C8">
        <w:rPr>
          <w:sz w:val="32"/>
          <w:szCs w:val="32"/>
          <w:lang w:val="en-US" w:eastAsia="zh-TW"/>
        </w:rPr>
        <w:t>”</w:t>
      </w:r>
      <w:r w:rsidRPr="001876C8">
        <w:rPr>
          <w:rFonts w:hint="eastAsia"/>
          <w:sz w:val="32"/>
          <w:szCs w:val="32"/>
          <w:lang w:val="en-US" w:eastAsia="zh-TW"/>
        </w:rPr>
        <w:t>按鈕</w:t>
      </w:r>
    </w:p>
    <w:p w14:paraId="374AAF61" w14:textId="4FE7D85B" w:rsidR="006812AE" w:rsidRPr="007D6B0F" w:rsidRDefault="00312AAF" w:rsidP="00B541D2">
      <w:pPr>
        <w:pStyle w:val="a7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2C5902">
        <w:rPr>
          <w:sz w:val="32"/>
        </w:rPr>
        <w:t>smart classroom</w:t>
      </w:r>
      <w:r w:rsidR="006812AE">
        <w:rPr>
          <w:sz w:val="32"/>
        </w:rPr>
        <w:t>” and set it to learn how to recognise “</w:t>
      </w:r>
      <w:r w:rsidR="006812AE" w:rsidRPr="006273D9">
        <w:rPr>
          <w:b/>
          <w:sz w:val="32"/>
        </w:rPr>
        <w:t>text</w:t>
      </w:r>
      <w:r w:rsidR="006812AE">
        <w:rPr>
          <w:sz w:val="32"/>
        </w:rPr>
        <w:t>”</w:t>
      </w:r>
      <w:r w:rsidR="003A3FAF">
        <w:rPr>
          <w:sz w:val="32"/>
        </w:rPr>
        <w:t xml:space="preserve">.  </w:t>
      </w:r>
      <w:r w:rsidR="00FD7517">
        <w:rPr>
          <w:sz w:val="32"/>
        </w:rPr>
        <w:t xml:space="preserve">Click </w:t>
      </w:r>
      <w:r w:rsidR="00FD7517" w:rsidRPr="00FD7517">
        <w:rPr>
          <w:b/>
          <w:sz w:val="32"/>
        </w:rPr>
        <w:t>Create</w:t>
      </w:r>
      <w:r w:rsidR="006812AE">
        <w:rPr>
          <w:sz w:val="32"/>
        </w:rPr>
        <w:br/>
      </w:r>
      <w:r w:rsidR="00FD7517" w:rsidRPr="00FD7517">
        <w:rPr>
          <w:noProof/>
          <w:sz w:val="32"/>
          <w:lang w:val="en-US" w:eastAsia="zh-TW"/>
        </w:rPr>
        <w:lastRenderedPageBreak/>
        <w:drawing>
          <wp:inline distT="0" distB="0" distL="0" distR="0" wp14:anchorId="77831DB0" wp14:editId="176CFDB7">
            <wp:extent cx="4896769" cy="2528921"/>
            <wp:effectExtent l="12700" t="12700" r="18415" b="1143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10255" b="2349"/>
                    <a:stretch/>
                  </pic:blipFill>
                  <pic:spPr bwMode="auto">
                    <a:xfrm>
                      <a:off x="0" y="0"/>
                      <a:ext cx="4898593" cy="252986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7D6B0F">
        <w:rPr>
          <w:b/>
          <w:sz w:val="32"/>
        </w:rPr>
        <w:br/>
      </w:r>
    </w:p>
    <w:p w14:paraId="64EA63A2" w14:textId="46A6B5CE" w:rsidR="004073CD" w:rsidRDefault="004073CD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val="en-US" w:eastAsia="zh-TW"/>
        </w:rPr>
        <w:t>smart classroom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56216E74" w14:textId="0EFD2F5F" w:rsidR="00061680" w:rsidRPr="007D6B0F" w:rsidRDefault="007D6B0F" w:rsidP="004073CD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6672" behindDoc="0" locked="0" layoutInCell="1" allowOverlap="1" wp14:anchorId="2EB42BD3" wp14:editId="15854F7C">
                <wp:simplePos x="0" y="0"/>
                <wp:positionH relativeFrom="column">
                  <wp:posOffset>2695723</wp:posOffset>
                </wp:positionH>
                <wp:positionV relativeFrom="paragraph">
                  <wp:posOffset>972833</wp:posOffset>
                </wp:positionV>
                <wp:extent cx="2033135" cy="606641"/>
                <wp:effectExtent l="25400" t="38100" r="24765" b="92075"/>
                <wp:wrapNone/>
                <wp:docPr id="9" name="Straight Connector 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033135" cy="606641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9" o:spid="_x0000_s1026" style="position:absolute;flip:y;z-index:2516766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12.25pt,76.6pt" to="372.35pt,124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" strokecolor="#4472c4 [3204]" strokeweight="7pt">
                <v:stroke startarrow="block" joinstyle="miter"/>
              </v:line>
            </w:pict>
          </mc:Fallback>
        </mc:AlternateContent>
      </w:r>
      <w:r w:rsidR="004073CD">
        <w:rPr>
          <w:sz w:val="32"/>
        </w:rPr>
        <w:tab/>
      </w:r>
      <w:r w:rsidR="00061680">
        <w:rPr>
          <w:sz w:val="32"/>
        </w:rPr>
        <w:t>You should see “</w:t>
      </w:r>
      <w:r w:rsidR="00DA16C9">
        <w:rPr>
          <w:sz w:val="32"/>
        </w:rPr>
        <w:t>smart classroom</w:t>
      </w:r>
      <w:r w:rsidR="00061680">
        <w:rPr>
          <w:sz w:val="32"/>
        </w:rPr>
        <w:t>” in your projects</w:t>
      </w:r>
      <w:r w:rsidR="003A3FAF">
        <w:rPr>
          <w:sz w:val="32"/>
        </w:rPr>
        <w:t xml:space="preserve"> list</w:t>
      </w:r>
      <w:r w:rsidR="00061680">
        <w:rPr>
          <w:sz w:val="32"/>
        </w:rPr>
        <w:t>. Click it.</w:t>
      </w:r>
      <w:r w:rsidR="00F74BBD">
        <w:rPr>
          <w:sz w:val="32"/>
        </w:rPr>
        <w:br/>
      </w:r>
      <w:r w:rsidRPr="007D6B0F">
        <w:rPr>
          <w:noProof/>
          <w:sz w:val="32"/>
          <w:lang w:val="en-US" w:eastAsia="zh-TW"/>
        </w:rPr>
        <w:drawing>
          <wp:inline distT="0" distB="0" distL="0" distR="0" wp14:anchorId="295C0866" wp14:editId="76756318">
            <wp:extent cx="5399405" cy="1673157"/>
            <wp:effectExtent l="12700" t="12700" r="10795" b="1651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b="8599"/>
                    <a:stretch/>
                  </pic:blipFill>
                  <pic:spPr bwMode="auto">
                    <a:xfrm>
                      <a:off x="0" y="0"/>
                      <a:ext cx="5400000" cy="16733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7FAB8DD" w14:textId="56D606FC" w:rsidR="00DC2568" w:rsidRPr="00EF3035" w:rsidRDefault="00F37ACD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 w:rsidRPr="00EF3035">
        <w:rPr>
          <w:rFonts w:hint="eastAsia"/>
          <w:sz w:val="32"/>
          <w:lang w:val="en-US" w:eastAsia="zh-TW"/>
        </w:rPr>
        <w:t>我們要從一個</w:t>
      </w:r>
      <w:r w:rsidRPr="00EF3035">
        <w:rPr>
          <w:sz w:val="32"/>
          <w:lang w:val="en-US" w:eastAsia="zh-TW"/>
        </w:rPr>
        <w:t>Scratch</w:t>
      </w:r>
      <w:r w:rsidRPr="00EF3035">
        <w:rPr>
          <w:rFonts w:hint="eastAsia"/>
          <w:sz w:val="32"/>
          <w:lang w:val="en-US" w:eastAsia="zh-TW"/>
        </w:rPr>
        <w:t>已有的專案開始</w:t>
      </w:r>
      <w:r w:rsidR="00C64132" w:rsidRPr="00EF3035">
        <w:rPr>
          <w:rFonts w:hint="eastAsia"/>
          <w:sz w:val="32"/>
          <w:lang w:val="en-US" w:eastAsia="zh-TW"/>
        </w:rPr>
        <w:t>，</w:t>
      </w:r>
      <w:r w:rsidR="00BC5407" w:rsidRPr="00EF3035">
        <w:rPr>
          <w:rFonts w:hint="eastAsia"/>
          <w:sz w:val="32"/>
          <w:lang w:val="en-US" w:eastAsia="zh-TW"/>
        </w:rPr>
        <w:t>點選</w:t>
      </w:r>
      <w:r w:rsidR="00BC5407" w:rsidRPr="00EF3035">
        <w:rPr>
          <w:sz w:val="32"/>
          <w:lang w:eastAsia="zh-TW"/>
        </w:rPr>
        <w:t>“</w:t>
      </w:r>
      <w:r w:rsidR="00BC5407" w:rsidRPr="00EF3035">
        <w:rPr>
          <w:b/>
          <w:sz w:val="32"/>
          <w:lang w:eastAsia="zh-TW"/>
        </w:rPr>
        <w:t>Make</w:t>
      </w:r>
      <w:r w:rsidR="00BC5407" w:rsidRPr="00EF3035">
        <w:rPr>
          <w:sz w:val="32"/>
          <w:lang w:eastAsia="zh-TW"/>
        </w:rPr>
        <w:t>”</w:t>
      </w:r>
      <w:r w:rsidR="00BC5407" w:rsidRPr="00EF3035">
        <w:rPr>
          <w:rFonts w:hint="eastAsia"/>
          <w:sz w:val="32"/>
          <w:lang w:val="en-US" w:eastAsia="zh-TW"/>
        </w:rPr>
        <w:t>按鈕</w:t>
      </w:r>
    </w:p>
    <w:p w14:paraId="086A5C4C" w14:textId="3892A484" w:rsidR="007D6B0F" w:rsidRDefault="007D6B0F" w:rsidP="00DC2568">
      <w:pPr>
        <w:pStyle w:val="a7"/>
        <w:rPr>
          <w:sz w:val="32"/>
        </w:rPr>
      </w:pPr>
      <w:r w:rsidRPr="00EF3035"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8720" behindDoc="0" locked="0" layoutInCell="1" allowOverlap="1" wp14:anchorId="00474F19" wp14:editId="61D9820C">
                <wp:simplePos x="0" y="0"/>
                <wp:positionH relativeFrom="column">
                  <wp:posOffset>1917079</wp:posOffset>
                </wp:positionH>
                <wp:positionV relativeFrom="paragraph">
                  <wp:posOffset>734330</wp:posOffset>
                </wp:positionV>
                <wp:extent cx="1741345" cy="953013"/>
                <wp:effectExtent l="38100" t="38100" r="36830" b="38100"/>
                <wp:wrapNone/>
                <wp:docPr id="11" name="Straight Connector 1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741345" cy="953013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1" o:spid="_x0000_s1026" style="position:absolute;flip:x y;z-index:2516787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0.95pt,57.8pt" to="288.05pt,132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" strokecolor="#4472c4 [3204]" strokeweight="7pt">
                <v:stroke startarrow="block" joinstyle="miter"/>
              </v:line>
            </w:pict>
          </mc:Fallback>
        </mc:AlternateContent>
      </w:r>
      <w:r w:rsidR="00DC2568" w:rsidRPr="00EF3035">
        <w:rPr>
          <w:sz w:val="32"/>
          <w:lang w:eastAsia="zh-TW"/>
        </w:rPr>
        <w:tab/>
      </w:r>
      <w:r w:rsidR="00A61436" w:rsidRPr="00EF3035">
        <w:rPr>
          <w:sz w:val="32"/>
        </w:rPr>
        <w:t xml:space="preserve">We’ll start by getting </w:t>
      </w:r>
      <w:r w:rsidR="00B968AB" w:rsidRPr="00EF3035">
        <w:rPr>
          <w:sz w:val="32"/>
        </w:rPr>
        <w:t>a</w:t>
      </w:r>
      <w:r w:rsidR="00A61436" w:rsidRPr="00EF3035">
        <w:rPr>
          <w:sz w:val="32"/>
        </w:rPr>
        <w:t xml:space="preserve"> project ready in Scratch</w:t>
      </w:r>
      <w:r w:rsidR="00A61436">
        <w:rPr>
          <w:sz w:val="32"/>
        </w:rPr>
        <w:t xml:space="preserve">. </w:t>
      </w:r>
      <w:r w:rsidR="003F1A1E">
        <w:rPr>
          <w:sz w:val="32"/>
        </w:rPr>
        <w:t xml:space="preserve">Click </w:t>
      </w:r>
      <w:r>
        <w:rPr>
          <w:sz w:val="32"/>
        </w:rPr>
        <w:t>“</w:t>
      </w:r>
      <w:r w:rsidRPr="007D6B0F">
        <w:rPr>
          <w:b/>
          <w:sz w:val="32"/>
        </w:rPr>
        <w:t>Make</w:t>
      </w:r>
      <w:r>
        <w:rPr>
          <w:sz w:val="32"/>
        </w:rPr>
        <w:t>”</w:t>
      </w:r>
      <w:r>
        <w:rPr>
          <w:sz w:val="32"/>
        </w:rPr>
        <w:br/>
      </w:r>
      <w:r w:rsidRPr="007D6B0F">
        <w:rPr>
          <w:noProof/>
          <w:sz w:val="32"/>
          <w:lang w:val="en-US" w:eastAsia="zh-TW"/>
        </w:rPr>
        <w:drawing>
          <wp:inline distT="0" distB="0" distL="0" distR="0" wp14:anchorId="16AB8A29" wp14:editId="25E3053F">
            <wp:extent cx="5093822" cy="1908000"/>
            <wp:effectExtent l="12700" t="12700" r="12065" b="1016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5"/>
                    <a:srcRect b="4863"/>
                    <a:stretch/>
                  </pic:blipFill>
                  <pic:spPr bwMode="auto">
                    <a:xfrm>
                      <a:off x="0" y="0"/>
                      <a:ext cx="5093822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6DFCDE9" w14:textId="765C06B7" w:rsidR="00140DA5" w:rsidRDefault="00140DA5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D6B0F">
        <w:rPr>
          <w:sz w:val="32"/>
        </w:rPr>
        <w:t>“</w:t>
      </w:r>
      <w:r>
        <w:rPr>
          <w:b/>
          <w:sz w:val="32"/>
        </w:rPr>
        <w:t>Scratch</w:t>
      </w:r>
      <w:r w:rsidRPr="007D6B0F">
        <w:rPr>
          <w:sz w:val="32"/>
        </w:rPr>
        <w:t>”</w:t>
      </w:r>
    </w:p>
    <w:p w14:paraId="33EBF259" w14:textId="42EB2F06" w:rsidR="007D6B0F" w:rsidRPr="007D6B0F" w:rsidRDefault="007D6B0F" w:rsidP="00140DA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0768" behindDoc="0" locked="0" layoutInCell="1" allowOverlap="1" wp14:anchorId="753B6CB1" wp14:editId="37BC442F">
                <wp:simplePos x="0" y="0"/>
                <wp:positionH relativeFrom="column">
                  <wp:posOffset>1284537</wp:posOffset>
                </wp:positionH>
                <wp:positionV relativeFrom="paragraph">
                  <wp:posOffset>459929</wp:posOffset>
                </wp:positionV>
                <wp:extent cx="1724038" cy="1099225"/>
                <wp:effectExtent l="25400" t="38100" r="15875" b="4381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24038" cy="109922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flip:y;z-index:2516807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1.15pt,36.2pt" to="236.9pt,122.7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" strokecolor="#4472c4 [3204]" strokeweight="7pt">
                <v:stroke startarrow="block" joinstyle="miter"/>
              </v:line>
            </w:pict>
          </mc:Fallback>
        </mc:AlternateContent>
      </w:r>
      <w:r w:rsidR="00140DA5">
        <w:rPr>
          <w:rFonts w:hint="eastAsia"/>
          <w:sz w:val="32"/>
          <w:lang w:eastAsia="zh-TW"/>
        </w:rPr>
        <w:tab/>
      </w:r>
      <w:r w:rsidRPr="007D6B0F">
        <w:rPr>
          <w:sz w:val="32"/>
        </w:rPr>
        <w:t>Click “</w:t>
      </w:r>
      <w:r w:rsidR="003F1A1E">
        <w:rPr>
          <w:b/>
          <w:sz w:val="32"/>
        </w:rPr>
        <w:t>Scratch</w:t>
      </w:r>
      <w:r w:rsidRPr="007D6B0F">
        <w:rPr>
          <w:sz w:val="32"/>
        </w:rPr>
        <w:t>”</w:t>
      </w:r>
      <w:r>
        <w:rPr>
          <w:sz w:val="32"/>
        </w:rPr>
        <w:br/>
      </w:r>
      <w:r w:rsidRPr="007D6B0F">
        <w:rPr>
          <w:noProof/>
          <w:sz w:val="32"/>
          <w:lang w:val="en-US" w:eastAsia="zh-TW"/>
        </w:rPr>
        <w:drawing>
          <wp:inline distT="0" distB="0" distL="0" distR="0" wp14:anchorId="7C2B2A51" wp14:editId="1624415D">
            <wp:extent cx="4954288" cy="1908000"/>
            <wp:effectExtent l="12700" t="12700" r="11430" b="1016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4954288" cy="190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6BD6C76A" w14:textId="56FD69D1" w:rsidR="00C64132" w:rsidRDefault="00C64132" w:rsidP="00A61436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</w:p>
    <w:p w14:paraId="4272F7AB" w14:textId="29AD0D7E" w:rsidR="00961BDE" w:rsidRPr="00961BDE" w:rsidRDefault="007D6B0F" w:rsidP="00C64132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2816" behindDoc="0" locked="0" layoutInCell="1" allowOverlap="1" wp14:anchorId="3B1227D2" wp14:editId="134B94F4">
                <wp:simplePos x="0" y="0"/>
                <wp:positionH relativeFrom="column">
                  <wp:posOffset>1781378</wp:posOffset>
                </wp:positionH>
                <wp:positionV relativeFrom="paragraph">
                  <wp:posOffset>888283</wp:posOffset>
                </wp:positionV>
                <wp:extent cx="1789889" cy="671168"/>
                <wp:effectExtent l="25400" t="38100" r="26670" b="66040"/>
                <wp:wrapNone/>
                <wp:docPr id="18" name="Straight Connector 1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789889" cy="67116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8" o:spid="_x0000_s1026" style="position:absolute;flip:y;z-index:2516828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0.25pt,69.95pt" to="281.2pt,122.8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" strokecolor="#4472c4 [3204]" strokeweight="7pt">
                <v:stroke startarrow="block" joinstyle="miter"/>
              </v:line>
            </w:pict>
          </mc:Fallback>
        </mc:AlternateContent>
      </w:r>
      <w:r w:rsidR="00C64132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7D6B0F">
        <w:rPr>
          <w:b/>
          <w:sz w:val="32"/>
        </w:rPr>
        <w:t>Scratch by itself</w:t>
      </w:r>
      <w:r>
        <w:rPr>
          <w:sz w:val="32"/>
        </w:rPr>
        <w:t>”</w:t>
      </w:r>
      <w:r w:rsidR="00FD7517">
        <w:rPr>
          <w:sz w:val="32"/>
        </w:rPr>
        <w:br/>
      </w:r>
      <w:r w:rsidRPr="007D6B0F">
        <w:rPr>
          <w:noProof/>
          <w:sz w:val="32"/>
          <w:lang w:val="en-US" w:eastAsia="zh-TW"/>
        </w:rPr>
        <w:drawing>
          <wp:inline distT="0" distB="0" distL="0" distR="0" wp14:anchorId="66D289B1" wp14:editId="14CDCB21">
            <wp:extent cx="5087572" cy="1476000"/>
            <wp:effectExtent l="12700" t="12700" r="18415" b="1016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8735"/>
                    <a:stretch/>
                  </pic:blipFill>
                  <pic:spPr bwMode="auto">
                    <a:xfrm>
                      <a:off x="0" y="0"/>
                      <a:ext cx="5087572" cy="147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961BDE">
        <w:rPr>
          <w:sz w:val="32"/>
        </w:rPr>
        <w:br/>
      </w:r>
    </w:p>
    <w:p w14:paraId="7D4F27E9" w14:textId="39373709" w:rsidR="00000FD1" w:rsidRPr="008B218C" w:rsidRDefault="00000FD1" w:rsidP="0081345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載入</w:t>
      </w:r>
      <w:r>
        <w:rPr>
          <w:b/>
          <w:sz w:val="32"/>
        </w:rPr>
        <w:t>Smart Classroom (short)</w:t>
      </w:r>
    </w:p>
    <w:p w14:paraId="41D93352" w14:textId="1F5389A1" w:rsidR="008B218C" w:rsidRPr="008B218C" w:rsidRDefault="008B218C" w:rsidP="008B218C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</w:rPr>
        <w:t>點選</w:t>
      </w:r>
      <w:r>
        <w:rPr>
          <w:i/>
          <w:sz w:val="32"/>
        </w:rPr>
        <w:t>Project templates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i/>
          <w:sz w:val="32"/>
          <w:lang w:val="en-US" w:eastAsia="zh-TW"/>
        </w:rPr>
        <w:t>-&gt;</w:t>
      </w:r>
      <w:r>
        <w:rPr>
          <w:rFonts w:hint="eastAsia"/>
          <w:i/>
          <w:sz w:val="32"/>
          <w:lang w:val="en-US" w:eastAsia="zh-TW"/>
        </w:rPr>
        <w:t>再選擇</w:t>
      </w:r>
      <w:r>
        <w:rPr>
          <w:i/>
          <w:sz w:val="32"/>
        </w:rPr>
        <w:t>Smart Classroom (short)</w:t>
      </w:r>
    </w:p>
    <w:p w14:paraId="110B0F56" w14:textId="60BB1851" w:rsidR="00A611EC" w:rsidRPr="00A611EC" w:rsidRDefault="00813454" w:rsidP="00000FD1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01DD75BC" wp14:editId="7C0EFCCC">
                <wp:simplePos x="0" y="0"/>
                <wp:positionH relativeFrom="column">
                  <wp:posOffset>685800</wp:posOffset>
                </wp:positionH>
                <wp:positionV relativeFrom="paragraph">
                  <wp:posOffset>1365250</wp:posOffset>
                </wp:positionV>
                <wp:extent cx="2414588" cy="385445"/>
                <wp:effectExtent l="12700" t="114300" r="0" b="59055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14588" cy="385445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7" o:spid="_x0000_s1026" style="position:absolute;flip:x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4pt,107.5pt" to="244.15pt,137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" strokecolor="#4472c4 [3204]" strokeweight="7pt">
                <v:stroke startarrow="block" joinstyle="miter"/>
              </v:line>
            </w:pict>
          </mc:Fallback>
        </mc:AlternateContent>
      </w:r>
      <w:r w:rsidR="00000FD1">
        <w:rPr>
          <w:rFonts w:hint="eastAsia"/>
          <w:sz w:val="32"/>
          <w:lang w:eastAsia="zh-TW"/>
        </w:rPr>
        <w:tab/>
      </w:r>
      <w:r w:rsidR="00767345">
        <w:rPr>
          <w:sz w:val="32"/>
        </w:rPr>
        <w:t xml:space="preserve">Load </w:t>
      </w:r>
      <w:r w:rsidR="00974955">
        <w:rPr>
          <w:sz w:val="32"/>
        </w:rPr>
        <w:t xml:space="preserve">the </w:t>
      </w:r>
      <w:r>
        <w:rPr>
          <w:b/>
          <w:sz w:val="32"/>
        </w:rPr>
        <w:t>Smart Classroom (short)</w:t>
      </w:r>
      <w:r w:rsidR="00974955">
        <w:rPr>
          <w:sz w:val="32"/>
        </w:rPr>
        <w:t xml:space="preserve"> </w:t>
      </w:r>
      <w:r w:rsidR="00562F5E">
        <w:rPr>
          <w:sz w:val="32"/>
        </w:rPr>
        <w:t xml:space="preserve">template </w:t>
      </w:r>
      <w:r w:rsidR="00A611EC">
        <w:rPr>
          <w:sz w:val="32"/>
        </w:rPr>
        <w:br/>
      </w:r>
      <w:r>
        <w:rPr>
          <w:i/>
          <w:sz w:val="32"/>
        </w:rPr>
        <w:t>Click on</w:t>
      </w:r>
      <w:r w:rsidR="00974955">
        <w:rPr>
          <w:i/>
          <w:sz w:val="32"/>
        </w:rPr>
        <w:t xml:space="preserve"> </w:t>
      </w:r>
      <w:r>
        <w:rPr>
          <w:i/>
          <w:sz w:val="32"/>
        </w:rPr>
        <w:t>Project templates</w:t>
      </w:r>
      <w:r w:rsidR="00974955">
        <w:rPr>
          <w:i/>
          <w:sz w:val="32"/>
        </w:rPr>
        <w:t xml:space="preserve"> -&gt; </w:t>
      </w:r>
      <w:r>
        <w:rPr>
          <w:i/>
          <w:sz w:val="32"/>
        </w:rPr>
        <w:t>Smart Classroom (short)</w:t>
      </w:r>
      <w:r w:rsidR="00A611EC">
        <w:rPr>
          <w:i/>
          <w:sz w:val="32"/>
        </w:rPr>
        <w:br/>
      </w:r>
      <w:r w:rsidRPr="00813454">
        <w:rPr>
          <w:noProof/>
          <w:sz w:val="32"/>
          <w:lang w:val="en-US" w:eastAsia="zh-TW"/>
        </w:rPr>
        <w:drawing>
          <wp:inline distT="0" distB="0" distL="0" distR="0" wp14:anchorId="3895F93A" wp14:editId="2012E7C5">
            <wp:extent cx="5724000" cy="1377628"/>
            <wp:effectExtent l="12700" t="12700" r="16510" b="6985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13776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4D9CFAF" w14:textId="21B02BA5" w:rsidR="009807B5" w:rsidRDefault="009807B5" w:rsidP="001E5AF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點擊綠旗測試</w:t>
      </w:r>
    </w:p>
    <w:p w14:paraId="118B95E2" w14:textId="4301479D" w:rsidR="001E5AF5" w:rsidRDefault="00DE2D22" w:rsidP="009807B5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4384" behindDoc="0" locked="0" layoutInCell="1" allowOverlap="1" wp14:anchorId="382774E4" wp14:editId="693550EE">
                <wp:simplePos x="0" y="0"/>
                <wp:positionH relativeFrom="column">
                  <wp:posOffset>2399909</wp:posOffset>
                </wp:positionH>
                <wp:positionV relativeFrom="paragraph">
                  <wp:posOffset>614045</wp:posOffset>
                </wp:positionV>
                <wp:extent cx="3124003" cy="695084"/>
                <wp:effectExtent l="0" t="152400" r="51435" b="67310"/>
                <wp:wrapNone/>
                <wp:docPr id="12" name="Straight Connector 1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124003" cy="69508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2" o:spid="_x0000_s1026" style="position:absolute;z-index:2516643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88.95pt,48.35pt" to="434.95pt,103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9807B5">
        <w:rPr>
          <w:rFonts w:hint="eastAsia"/>
          <w:sz w:val="32"/>
          <w:lang w:eastAsia="zh-TW"/>
        </w:rPr>
        <w:tab/>
      </w:r>
      <w:r w:rsidR="00487753">
        <w:rPr>
          <w:sz w:val="32"/>
        </w:rPr>
        <w:t xml:space="preserve">Click on the </w:t>
      </w:r>
      <w:r w:rsidR="00487753" w:rsidRPr="007D337F">
        <w:rPr>
          <w:b/>
          <w:sz w:val="32"/>
        </w:rPr>
        <w:t>green flag</w:t>
      </w:r>
      <w:r w:rsidR="00487753">
        <w:rPr>
          <w:sz w:val="32"/>
        </w:rPr>
        <w:t xml:space="preserve"> to test. </w:t>
      </w:r>
      <w:r w:rsidR="00AD680D">
        <w:rPr>
          <w:sz w:val="32"/>
        </w:rPr>
        <w:t xml:space="preserve"> </w:t>
      </w:r>
      <w:r>
        <w:rPr>
          <w:sz w:val="32"/>
        </w:rPr>
        <w:br/>
      </w:r>
      <w:r w:rsidRPr="00DE2D22">
        <w:rPr>
          <w:noProof/>
          <w:sz w:val="32"/>
          <w:lang w:val="en-US" w:eastAsia="zh-TW"/>
        </w:rPr>
        <w:drawing>
          <wp:inline distT="0" distB="0" distL="0" distR="0" wp14:anchorId="7E7A40E0" wp14:editId="34BADE93">
            <wp:extent cx="5485394" cy="2490952"/>
            <wp:effectExtent l="25400" t="25400" r="26670" b="24130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b="11737"/>
                    <a:stretch/>
                  </pic:blipFill>
                  <pic:spPr bwMode="auto">
                    <a:xfrm>
                      <a:off x="0" y="0"/>
                      <a:ext cx="5486400" cy="24914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B38D46A" w14:textId="77777777" w:rsidR="00A13F48" w:rsidRPr="00A13F48" w:rsidRDefault="00A13F48" w:rsidP="00A13F48">
      <w:pPr>
        <w:rPr>
          <w:sz w:val="32"/>
        </w:rPr>
      </w:pPr>
    </w:p>
    <w:p w14:paraId="16255A90" w14:textId="1F455495" w:rsidR="00E85556" w:rsidRDefault="00E85556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輸入一條訊息並觀察發生了什麼事</w:t>
      </w:r>
    </w:p>
    <w:p w14:paraId="2B5E241B" w14:textId="40C9E569" w:rsidR="00E85556" w:rsidRDefault="00E85556" w:rsidP="00E85556">
      <w:pPr>
        <w:pStyle w:val="a7"/>
        <w:ind w:left="1440"/>
        <w:rPr>
          <w:i/>
          <w:sz w:val="28"/>
          <w:szCs w:val="28"/>
          <w:lang w:val="en-US" w:eastAsia="zh-TW"/>
        </w:rPr>
      </w:pPr>
      <w:proofErr w:type="spellStart"/>
      <w:r w:rsidRPr="00E85556">
        <w:rPr>
          <w:rFonts w:hint="eastAsia"/>
          <w:sz w:val="28"/>
          <w:szCs w:val="28"/>
        </w:rPr>
        <w:t>試試看輸入</w:t>
      </w:r>
      <w:proofErr w:type="spellEnd"/>
      <w:r w:rsidRPr="00E85556">
        <w:rPr>
          <w:i/>
          <w:sz w:val="28"/>
          <w:szCs w:val="28"/>
        </w:rPr>
        <w:t>“Turn on the lamp”</w:t>
      </w:r>
      <w:r w:rsidRPr="00E85556">
        <w:rPr>
          <w:rFonts w:hint="eastAsia"/>
          <w:i/>
          <w:sz w:val="28"/>
          <w:szCs w:val="28"/>
          <w:lang w:eastAsia="zh-TW"/>
        </w:rPr>
        <w:t>（開燈）、</w:t>
      </w:r>
      <w:r w:rsidRPr="00E85556">
        <w:rPr>
          <w:i/>
          <w:sz w:val="28"/>
          <w:szCs w:val="28"/>
        </w:rPr>
        <w:t xml:space="preserve"> “Turn off the lamp”</w:t>
      </w:r>
      <w:r w:rsidRPr="00E85556">
        <w:rPr>
          <w:rFonts w:hint="eastAsia"/>
          <w:i/>
          <w:sz w:val="28"/>
          <w:szCs w:val="28"/>
          <w:lang w:eastAsia="zh-TW"/>
        </w:rPr>
        <w:t>（關燈）、</w:t>
      </w:r>
      <w:r w:rsidRPr="00E85556">
        <w:rPr>
          <w:i/>
          <w:sz w:val="28"/>
          <w:szCs w:val="28"/>
        </w:rPr>
        <w:t>“Turn on the fan”</w:t>
      </w:r>
      <w:r w:rsidRPr="00E85556">
        <w:rPr>
          <w:rFonts w:hint="eastAsia"/>
          <w:i/>
          <w:sz w:val="28"/>
          <w:szCs w:val="28"/>
          <w:lang w:eastAsia="zh-TW"/>
        </w:rPr>
        <w:t>（開電扇）以及</w:t>
      </w:r>
      <w:r w:rsidRPr="00E85556">
        <w:rPr>
          <w:i/>
          <w:sz w:val="28"/>
          <w:szCs w:val="28"/>
        </w:rPr>
        <w:t xml:space="preserve"> “Turn off the fan</w:t>
      </w:r>
      <w:r w:rsidRPr="00E85556">
        <w:rPr>
          <w:i/>
          <w:sz w:val="28"/>
          <w:szCs w:val="28"/>
          <w:lang w:val="en-US"/>
        </w:rPr>
        <w:t>”</w:t>
      </w:r>
      <w:r w:rsidRPr="00E85556">
        <w:rPr>
          <w:rFonts w:hint="eastAsia"/>
          <w:i/>
          <w:sz w:val="28"/>
          <w:szCs w:val="28"/>
          <w:lang w:val="en-US" w:eastAsia="zh-TW"/>
        </w:rPr>
        <w:t>（關電扇）</w:t>
      </w:r>
      <w:r>
        <w:rPr>
          <w:rFonts w:hint="eastAsia"/>
          <w:i/>
          <w:sz w:val="28"/>
          <w:szCs w:val="28"/>
          <w:lang w:val="en-US" w:eastAsia="zh-TW"/>
        </w:rPr>
        <w:t>，這些指令應該都可以正確執行。</w:t>
      </w:r>
    </w:p>
    <w:p w14:paraId="1C72CB7B" w14:textId="13E97E9C" w:rsidR="00E85556" w:rsidRPr="00E85556" w:rsidRDefault="00E85556" w:rsidP="00E85556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試試看輸入其他指令，你會發現什麼事都沒發生，即使你只是拼錯字，也不會有任何事情發生。</w:t>
      </w:r>
    </w:p>
    <w:p w14:paraId="32D2F5A9" w14:textId="727B706E" w:rsidR="00A13F48" w:rsidRDefault="00A13F48" w:rsidP="00E85556">
      <w:pPr>
        <w:pStyle w:val="a7"/>
        <w:ind w:firstLine="720"/>
        <w:rPr>
          <w:sz w:val="32"/>
        </w:rPr>
      </w:pPr>
      <w:r>
        <w:rPr>
          <w:sz w:val="32"/>
        </w:rPr>
        <w:t>Type in a message and watch it react!</w:t>
      </w:r>
      <w:r>
        <w:rPr>
          <w:sz w:val="32"/>
        </w:rPr>
        <w:br/>
      </w:r>
      <w:r w:rsidR="00572B56">
        <w:rPr>
          <w:i/>
          <w:sz w:val="32"/>
        </w:rPr>
        <w:t>Try “Turn on the lamp”, “Turn off the lamp”, “Turn on the fan”, and “Turn off the fan”.  They should all work.</w:t>
      </w:r>
      <w:r w:rsidR="00572B56">
        <w:rPr>
          <w:i/>
          <w:sz w:val="32"/>
        </w:rPr>
        <w:br/>
        <w:t xml:space="preserve">Type anything else, and nothing will happen! </w:t>
      </w:r>
      <w:r w:rsidR="00572B56">
        <w:rPr>
          <w:i/>
          <w:sz w:val="32"/>
        </w:rPr>
        <w:br/>
        <w:t>Even if you just make a small spelling mistake, it won’t match.</w:t>
      </w:r>
      <w:r w:rsidR="00FD2113">
        <w:rPr>
          <w:i/>
          <w:sz w:val="32"/>
        </w:rPr>
        <w:br/>
      </w:r>
    </w:p>
    <w:p w14:paraId="68064D40" w14:textId="0F01E5CC" w:rsidR="000B1384" w:rsidRDefault="000B1384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關掉</w:t>
      </w:r>
      <w:r>
        <w:rPr>
          <w:sz w:val="32"/>
          <w:lang w:val="en-US" w:eastAsia="zh-TW"/>
        </w:rPr>
        <w:t>Scratch</w:t>
      </w:r>
      <w:r w:rsidR="00C062B5">
        <w:rPr>
          <w:rFonts w:hint="eastAsia"/>
          <w:sz w:val="32"/>
          <w:lang w:val="en-US" w:eastAsia="zh-TW"/>
        </w:rPr>
        <w:t>視窗並回到訓練</w:t>
      </w:r>
      <w:r w:rsidR="00EF3035">
        <w:rPr>
          <w:rFonts w:hint="eastAsia"/>
          <w:sz w:val="32"/>
          <w:lang w:val="en-US" w:eastAsia="zh-TW"/>
        </w:rPr>
        <w:t>模型的</w:t>
      </w:r>
      <w:r w:rsidR="00C062B5">
        <w:rPr>
          <w:rFonts w:hint="eastAsia"/>
          <w:sz w:val="32"/>
          <w:lang w:val="en-US" w:eastAsia="zh-TW"/>
        </w:rPr>
        <w:t>網頁</w:t>
      </w:r>
    </w:p>
    <w:p w14:paraId="5176EA0B" w14:textId="77777777" w:rsidR="00F0146D" w:rsidRDefault="0082596E" w:rsidP="000B1384">
      <w:pPr>
        <w:pStyle w:val="a7"/>
        <w:ind w:firstLine="720"/>
        <w:rPr>
          <w:sz w:val="32"/>
        </w:rPr>
      </w:pPr>
      <w:r>
        <w:rPr>
          <w:sz w:val="32"/>
        </w:rPr>
        <w:t xml:space="preserve">Close the Scratch window and go back to the Training tool. </w:t>
      </w:r>
      <w:r w:rsidR="004A6D79">
        <w:rPr>
          <w:sz w:val="32"/>
        </w:rPr>
        <w:br/>
      </w:r>
    </w:p>
    <w:p w14:paraId="299959A1" w14:textId="09E05C56" w:rsidR="00352CBA" w:rsidRDefault="00352CBA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Pr="004A6D79">
        <w:rPr>
          <w:sz w:val="32"/>
        </w:rPr>
        <w:t>”</w:t>
      </w:r>
    </w:p>
    <w:p w14:paraId="52EF5A30" w14:textId="6A2CB0D2" w:rsidR="0082596E" w:rsidRDefault="0082596E" w:rsidP="00352CBA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="004A6D79" w:rsidRPr="004A6D79">
        <w:rPr>
          <w:sz w:val="32"/>
        </w:rPr>
        <w:t>“</w:t>
      </w:r>
      <w:r>
        <w:rPr>
          <w:b/>
          <w:sz w:val="32"/>
        </w:rPr>
        <w:t>&lt; Back to project</w:t>
      </w:r>
      <w:r w:rsidR="004A6D79" w:rsidRPr="004A6D79">
        <w:rPr>
          <w:sz w:val="32"/>
        </w:rPr>
        <w:t>”</w:t>
      </w:r>
      <w:r>
        <w:rPr>
          <w:b/>
          <w:sz w:val="32"/>
        </w:rPr>
        <w:t xml:space="preserve"> </w:t>
      </w:r>
      <w:r>
        <w:rPr>
          <w:sz w:val="32"/>
        </w:rPr>
        <w:t xml:space="preserve">link. </w:t>
      </w:r>
      <w:r w:rsidR="00A907BE">
        <w:rPr>
          <w:sz w:val="32"/>
        </w:rPr>
        <w:br/>
      </w:r>
    </w:p>
    <w:p w14:paraId="245A21E3" w14:textId="01637A54" w:rsidR="000835C9" w:rsidRDefault="000835C9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我們需要一些範例來訓練電腦。</w:t>
      </w:r>
      <w:proofErr w:type="spellStart"/>
      <w:r>
        <w:rPr>
          <w:rFonts w:hint="eastAsia"/>
          <w:sz w:val="32"/>
        </w:rPr>
        <w:t>點選</w:t>
      </w:r>
      <w:proofErr w:type="spellEnd"/>
      <w:r w:rsidRPr="00E7205D">
        <w:rPr>
          <w:b/>
          <w:i/>
          <w:sz w:val="32"/>
        </w:rPr>
        <w:t>Train</w:t>
      </w:r>
      <w:r>
        <w:rPr>
          <w:rFonts w:hint="eastAsia"/>
          <w:sz w:val="32"/>
        </w:rPr>
        <w:t>按鈕</w:t>
      </w:r>
    </w:p>
    <w:p w14:paraId="07442E07" w14:textId="30D2D0E4" w:rsidR="00061680" w:rsidRDefault="00961BDE" w:rsidP="000835C9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84864" behindDoc="0" locked="0" layoutInCell="1" allowOverlap="1" wp14:anchorId="7573B392" wp14:editId="5FA96423">
                <wp:simplePos x="0" y="0"/>
                <wp:positionH relativeFrom="column">
                  <wp:posOffset>1761490</wp:posOffset>
                </wp:positionH>
                <wp:positionV relativeFrom="paragraph">
                  <wp:posOffset>1182262</wp:posOffset>
                </wp:positionV>
                <wp:extent cx="2412460" cy="1099226"/>
                <wp:effectExtent l="25400" t="38100" r="26035" b="43815"/>
                <wp:wrapNone/>
                <wp:docPr id="20" name="Straight Connector 2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412460" cy="10992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0" o:spid="_x0000_s1026" style="position:absolute;flip:y;z-index:2516848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8.7pt,93.1pt" to="328.65pt,179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" strokecolor="#4472c4 [3204]" strokeweight="7pt">
                <v:stroke startarrow="block" joinstyle="miter"/>
              </v:line>
            </w:pict>
          </mc:Fallback>
        </mc:AlternateContent>
      </w:r>
      <w:r w:rsidR="000835C9">
        <w:rPr>
          <w:rFonts w:hint="eastAsia"/>
          <w:sz w:val="32"/>
          <w:lang w:eastAsia="zh-TW"/>
        </w:rPr>
        <w:tab/>
      </w:r>
      <w:r w:rsidR="00F0146D">
        <w:rPr>
          <w:sz w:val="32"/>
        </w:rPr>
        <w:t>W</w:t>
      </w:r>
      <w:r w:rsidR="008E7A3A">
        <w:rPr>
          <w:sz w:val="32"/>
        </w:rPr>
        <w:t xml:space="preserve">e need to </w:t>
      </w:r>
      <w:r w:rsidR="00061680">
        <w:rPr>
          <w:sz w:val="32"/>
        </w:rPr>
        <w:t>collect some examples</w:t>
      </w:r>
      <w:r w:rsidR="008E7A3A">
        <w:rPr>
          <w:sz w:val="32"/>
        </w:rPr>
        <w:t xml:space="preserve"> to train the computer</w:t>
      </w:r>
      <w:r w:rsidR="00061680">
        <w:rPr>
          <w:sz w:val="32"/>
        </w:rPr>
        <w:t xml:space="preserve">. </w:t>
      </w:r>
      <w:r w:rsidR="00E7205D">
        <w:rPr>
          <w:sz w:val="32"/>
        </w:rPr>
        <w:br/>
      </w:r>
      <w:r w:rsidR="00061680" w:rsidRPr="00E7205D">
        <w:rPr>
          <w:i/>
          <w:sz w:val="32"/>
        </w:rPr>
        <w:t xml:space="preserve">Click the </w:t>
      </w:r>
      <w:r w:rsidR="00061680" w:rsidRPr="00E7205D">
        <w:rPr>
          <w:b/>
          <w:i/>
          <w:sz w:val="32"/>
        </w:rPr>
        <w:t>Train</w:t>
      </w:r>
      <w:r w:rsidR="00061680" w:rsidRPr="00E7205D">
        <w:rPr>
          <w:i/>
          <w:sz w:val="32"/>
        </w:rPr>
        <w:t xml:space="preserve"> button. </w:t>
      </w:r>
      <w:r w:rsidR="00061680" w:rsidRPr="00E7205D">
        <w:rPr>
          <w:i/>
          <w:sz w:val="32"/>
        </w:rPr>
        <w:br/>
      </w:r>
      <w:r w:rsidRPr="007D6B0F">
        <w:rPr>
          <w:noProof/>
          <w:sz w:val="32"/>
          <w:lang w:val="en-US" w:eastAsia="zh-TW"/>
        </w:rPr>
        <w:drawing>
          <wp:inline distT="0" distB="0" distL="0" distR="0" wp14:anchorId="36F475AF" wp14:editId="3A67AE63">
            <wp:extent cx="5724000" cy="2253652"/>
            <wp:effectExtent l="12700" t="12700" r="16510" b="6985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25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66ADD58" w14:textId="77777777" w:rsidR="00061680" w:rsidRPr="00061680" w:rsidRDefault="00061680" w:rsidP="00061680">
      <w:pPr>
        <w:rPr>
          <w:sz w:val="32"/>
        </w:rPr>
      </w:pPr>
    </w:p>
    <w:p w14:paraId="0E1DA13C" w14:textId="290BB575" w:rsidR="00B56629" w:rsidRDefault="00B56629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6273D9">
        <w:rPr>
          <w:b/>
          <w:sz w:val="32"/>
        </w:rPr>
        <w:t>“+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，加入四個方框，分別命名為：</w:t>
      </w:r>
      <w:r>
        <w:rPr>
          <w:sz w:val="32"/>
        </w:rPr>
        <w:t>“fan on”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  <w:r>
        <w:rPr>
          <w:sz w:val="32"/>
        </w:rPr>
        <w:t>“fan off”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  <w:r>
        <w:rPr>
          <w:sz w:val="32"/>
        </w:rPr>
        <w:t>“lamp on”</w:t>
      </w:r>
      <w:r>
        <w:rPr>
          <w:rFonts w:hint="eastAsia"/>
          <w:sz w:val="32"/>
          <w:lang w:eastAsia="zh-TW"/>
        </w:rPr>
        <w:t>、</w:t>
      </w:r>
      <w:r w:rsidRPr="00B56629">
        <w:rPr>
          <w:sz w:val="32"/>
        </w:rPr>
        <w:t xml:space="preserve"> </w:t>
      </w:r>
      <w:r>
        <w:rPr>
          <w:sz w:val="32"/>
        </w:rPr>
        <w:t>“lamp off”</w:t>
      </w:r>
      <w:r w:rsidR="00491649">
        <w:rPr>
          <w:rFonts w:hint="eastAsia"/>
          <w:sz w:val="32"/>
          <w:lang w:eastAsia="zh-TW"/>
        </w:rPr>
        <w:t>。</w:t>
      </w:r>
    </w:p>
    <w:p w14:paraId="51E200EC" w14:textId="08EDEE0B" w:rsidR="00061680" w:rsidRDefault="006273D9" w:rsidP="00B56629">
      <w:pPr>
        <w:pStyle w:val="a7"/>
        <w:ind w:firstLine="720"/>
        <w:rPr>
          <w:sz w:val="32"/>
        </w:rPr>
      </w:pPr>
      <w:r>
        <w:rPr>
          <w:sz w:val="32"/>
        </w:rPr>
        <w:t xml:space="preserve">Click on </w:t>
      </w:r>
      <w:r w:rsidRPr="006273D9">
        <w:rPr>
          <w:b/>
          <w:sz w:val="32"/>
        </w:rPr>
        <w:t>“+ Add new label</w:t>
      </w:r>
      <w:r>
        <w:rPr>
          <w:sz w:val="32"/>
        </w:rPr>
        <w:t>” and call it “</w:t>
      </w:r>
      <w:r w:rsidR="00E45D7E">
        <w:rPr>
          <w:sz w:val="32"/>
        </w:rPr>
        <w:t>fan on</w:t>
      </w:r>
      <w:r>
        <w:rPr>
          <w:sz w:val="32"/>
        </w:rPr>
        <w:t xml:space="preserve">”. </w:t>
      </w:r>
      <w:r>
        <w:rPr>
          <w:sz w:val="32"/>
        </w:rPr>
        <w:br/>
        <w:t>Do that again, and create a second bucket called “</w:t>
      </w:r>
      <w:r w:rsidR="00E45D7E">
        <w:rPr>
          <w:sz w:val="32"/>
        </w:rPr>
        <w:t>fan off</w:t>
      </w:r>
      <w:r>
        <w:rPr>
          <w:sz w:val="32"/>
        </w:rPr>
        <w:t>”.</w:t>
      </w:r>
      <w:r w:rsidR="00E45D7E">
        <w:rPr>
          <w:sz w:val="32"/>
        </w:rPr>
        <w:br/>
        <w:t>Do that again, and create a third bucket called “lamp on”.</w:t>
      </w:r>
      <w:r w:rsidR="00E45D7E">
        <w:rPr>
          <w:sz w:val="32"/>
        </w:rPr>
        <w:br/>
        <w:t>Do that again, and create a fourth bucket called “lamp off”.</w:t>
      </w:r>
      <w:r>
        <w:rPr>
          <w:sz w:val="32"/>
        </w:rPr>
        <w:br/>
      </w:r>
      <w:r w:rsidR="001606D3" w:rsidRPr="001606D3">
        <w:rPr>
          <w:noProof/>
          <w:sz w:val="32"/>
          <w:lang w:val="en-US" w:eastAsia="zh-TW"/>
        </w:rPr>
        <w:drawing>
          <wp:inline distT="0" distB="0" distL="0" distR="0" wp14:anchorId="2487590B" wp14:editId="4CE778EA">
            <wp:extent cx="5724144" cy="3160170"/>
            <wp:effectExtent l="25400" t="25400" r="16510" b="15240"/>
            <wp:docPr id="42" name="Picture 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01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340FCA1" w14:textId="35F66B82" w:rsidR="00716966" w:rsidRPr="00716966" w:rsidRDefault="00716966" w:rsidP="00716966">
      <w:pPr>
        <w:rPr>
          <w:sz w:val="32"/>
        </w:rPr>
      </w:pPr>
    </w:p>
    <w:p w14:paraId="1E4BE193" w14:textId="14053E73" w:rsidR="00630C04" w:rsidRPr="009F2205" w:rsidRDefault="00630C04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 w:rsidR="00EE498D">
        <w:rPr>
          <w:sz w:val="32"/>
        </w:rPr>
        <w:t>“fan on”</w:t>
      </w:r>
      <w:r>
        <w:rPr>
          <w:rFonts w:hint="eastAsia"/>
          <w:sz w:val="32"/>
          <w:lang w:val="en-US" w:eastAsia="zh-TW"/>
        </w:rPr>
        <w:t>方框中的</w:t>
      </w:r>
      <w:r w:rsidR="00EE498D">
        <w:rPr>
          <w:sz w:val="32"/>
        </w:rPr>
        <w:t>“</w:t>
      </w:r>
      <w:r w:rsidR="00EE498D" w:rsidRPr="00716966">
        <w:rPr>
          <w:b/>
          <w:sz w:val="32"/>
        </w:rPr>
        <w:t>Add example</w:t>
      </w:r>
      <w:r w:rsidR="00EE498D"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按鈕，並輸入</w:t>
      </w:r>
      <w:r w:rsidR="00EE498D">
        <w:rPr>
          <w:rFonts w:hint="eastAsia"/>
          <w:sz w:val="32"/>
          <w:lang w:val="en-US" w:eastAsia="zh-TW"/>
        </w:rPr>
        <w:t>一句要求開電扇的指令。</w:t>
      </w:r>
    </w:p>
    <w:p w14:paraId="5E2B96B2" w14:textId="474C56B3" w:rsidR="009F2205" w:rsidRPr="002156AA" w:rsidRDefault="009F2205" w:rsidP="009F2205">
      <w:pPr>
        <w:pStyle w:val="a7"/>
        <w:ind w:left="1440"/>
        <w:rPr>
          <w:rFonts w:hint="eastAsia"/>
          <w:i/>
          <w:color w:val="FF0000"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</w:rPr>
        <w:lastRenderedPageBreak/>
        <w:t>舉例來說，你可以輸入：</w:t>
      </w:r>
      <w:r>
        <w:rPr>
          <w:i/>
          <w:sz w:val="32"/>
        </w:rPr>
        <w:t>Please can you switch on the fan</w:t>
      </w:r>
      <w:commentRangeStart w:id="0"/>
      <w:r w:rsidR="002156AA" w:rsidRPr="002156AA">
        <w:rPr>
          <w:rFonts w:hint="eastAsia"/>
          <w:i/>
          <w:color w:val="FF0000"/>
          <w:sz w:val="32"/>
          <w:lang w:eastAsia="zh-TW"/>
        </w:rPr>
        <w:t>（這些指令要用英文還是中文好？）</w:t>
      </w:r>
      <w:commentRangeEnd w:id="0"/>
      <w:r w:rsidR="00BB4CF8">
        <w:rPr>
          <w:rStyle w:val="ab"/>
        </w:rPr>
        <w:commentReference w:id="0"/>
      </w:r>
    </w:p>
    <w:p w14:paraId="70FF7539" w14:textId="1FC05C0F" w:rsidR="00716966" w:rsidRDefault="00716966" w:rsidP="00630C04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on</w:t>
      </w:r>
      <w:r>
        <w:rPr>
          <w:sz w:val="32"/>
        </w:rPr>
        <w:t>” buc</w:t>
      </w:r>
      <w:r w:rsidR="008E63CB">
        <w:rPr>
          <w:sz w:val="32"/>
        </w:rPr>
        <w:t>ket, and type in</w:t>
      </w:r>
      <w:r w:rsidR="00963A29">
        <w:rPr>
          <w:sz w:val="32"/>
        </w:rPr>
        <w:t xml:space="preserve"> a way to ask for the fan to be turned on</w:t>
      </w:r>
      <w:r w:rsidR="008E63CB"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For example, you could type “Please can you switch on the fan”. </w:t>
      </w:r>
    </w:p>
    <w:p w14:paraId="5648A671" w14:textId="77777777" w:rsidR="00716966" w:rsidRPr="00716966" w:rsidRDefault="00716966" w:rsidP="00716966">
      <w:pPr>
        <w:rPr>
          <w:sz w:val="32"/>
        </w:rPr>
      </w:pPr>
    </w:p>
    <w:p w14:paraId="54A1369E" w14:textId="1A8DCD57" w:rsidR="00D40780" w:rsidRPr="009F2205" w:rsidRDefault="00D40780" w:rsidP="00D4078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="002E4AFD">
        <w:rPr>
          <w:sz w:val="32"/>
        </w:rPr>
        <w:t xml:space="preserve">fan </w:t>
      </w:r>
      <w:r w:rsidR="002E4AFD">
        <w:rPr>
          <w:sz w:val="32"/>
          <w:lang w:val="en-US"/>
        </w:rPr>
        <w:t>off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方框中的</w:t>
      </w:r>
      <w:r>
        <w:rPr>
          <w:sz w:val="32"/>
        </w:rPr>
        <w:t>“</w:t>
      </w:r>
      <w:r w:rsidRPr="00716966">
        <w:rPr>
          <w:b/>
          <w:sz w:val="32"/>
        </w:rPr>
        <w:t>Add example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按鈕，並輸入一句</w:t>
      </w:r>
      <w:r w:rsidR="0040098C">
        <w:rPr>
          <w:rFonts w:hint="eastAsia"/>
          <w:sz w:val="32"/>
          <w:lang w:val="en-US" w:eastAsia="zh-TW"/>
        </w:rPr>
        <w:t>要求關</w:t>
      </w:r>
      <w:r>
        <w:rPr>
          <w:rFonts w:hint="eastAsia"/>
          <w:sz w:val="32"/>
          <w:lang w:val="en-US" w:eastAsia="zh-TW"/>
        </w:rPr>
        <w:t>電扇的指令。</w:t>
      </w:r>
    </w:p>
    <w:p w14:paraId="70654AE2" w14:textId="4B9B87B6" w:rsidR="00D40780" w:rsidRDefault="00D40780" w:rsidP="00D40780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sz w:val="28"/>
          <w:szCs w:val="28"/>
        </w:rPr>
        <w:t>舉例來說，你可以輸入：</w:t>
      </w:r>
      <w:r w:rsidR="0040098C">
        <w:rPr>
          <w:i/>
          <w:sz w:val="32"/>
        </w:rPr>
        <w:t>I want the fan off now</w:t>
      </w:r>
    </w:p>
    <w:p w14:paraId="624D8058" w14:textId="7195D2EF" w:rsidR="00716966" w:rsidRPr="007176B2" w:rsidRDefault="00716966" w:rsidP="00D40780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 w:rsidRPr="00716966">
        <w:rPr>
          <w:b/>
          <w:sz w:val="32"/>
        </w:rPr>
        <w:t>Add example</w:t>
      </w:r>
      <w:r>
        <w:rPr>
          <w:sz w:val="32"/>
        </w:rPr>
        <w:t>” button in the “</w:t>
      </w:r>
      <w:r w:rsidR="00963A29">
        <w:rPr>
          <w:sz w:val="32"/>
        </w:rPr>
        <w:t>fan off</w:t>
      </w:r>
      <w:r>
        <w:rPr>
          <w:sz w:val="32"/>
        </w:rPr>
        <w:t xml:space="preserve">” bucket, and type in a </w:t>
      </w:r>
      <w:r w:rsidR="00963A29">
        <w:rPr>
          <w:sz w:val="32"/>
        </w:rPr>
        <w:t>way to ask for the fan to be switched off</w:t>
      </w:r>
      <w:r>
        <w:rPr>
          <w:sz w:val="32"/>
        </w:rPr>
        <w:t>.</w:t>
      </w:r>
      <w:r w:rsidR="00963A29">
        <w:rPr>
          <w:sz w:val="32"/>
        </w:rPr>
        <w:br/>
      </w:r>
      <w:r w:rsidR="00963A29">
        <w:rPr>
          <w:i/>
          <w:sz w:val="32"/>
        </w:rPr>
        <w:t>For example, you could type “I want the fan off now”</w:t>
      </w:r>
      <w:r w:rsidR="00963A29">
        <w:rPr>
          <w:sz w:val="32"/>
        </w:rPr>
        <w:br/>
      </w:r>
      <w:r>
        <w:rPr>
          <w:sz w:val="32"/>
        </w:rPr>
        <w:t xml:space="preserve"> </w:t>
      </w:r>
    </w:p>
    <w:p w14:paraId="67E46DDB" w14:textId="1E593C68" w:rsidR="00BA7D08" w:rsidRDefault="00BA7D08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依照上面的方法，在</w:t>
      </w:r>
      <w:r>
        <w:rPr>
          <w:sz w:val="32"/>
        </w:rPr>
        <w:t>“lamp on”</w:t>
      </w:r>
      <w:r>
        <w:rPr>
          <w:rFonts w:hint="eastAsia"/>
          <w:sz w:val="32"/>
        </w:rPr>
        <w:t>和</w:t>
      </w:r>
      <w:r>
        <w:rPr>
          <w:sz w:val="32"/>
        </w:rPr>
        <w:t>“lamp off”</w:t>
      </w:r>
      <w:r>
        <w:rPr>
          <w:rFonts w:hint="eastAsia"/>
          <w:sz w:val="32"/>
        </w:rPr>
        <w:t>的方框中加入指令</w:t>
      </w:r>
    </w:p>
    <w:p w14:paraId="1BCA0DB1" w14:textId="3B3F42AE" w:rsidR="00963A29" w:rsidRDefault="00963A29" w:rsidP="00BA7D08">
      <w:pPr>
        <w:pStyle w:val="a7"/>
        <w:ind w:firstLine="720"/>
        <w:rPr>
          <w:sz w:val="32"/>
        </w:rPr>
      </w:pPr>
      <w:r>
        <w:rPr>
          <w:sz w:val="32"/>
        </w:rPr>
        <w:t xml:space="preserve">Do the same for the “lamp on” and “lamp off” buckets. </w:t>
      </w:r>
      <w:r>
        <w:rPr>
          <w:sz w:val="32"/>
        </w:rPr>
        <w:br/>
      </w:r>
    </w:p>
    <w:p w14:paraId="0222FB02" w14:textId="709DC5A9" w:rsidR="00635AF7" w:rsidRPr="00360EF6" w:rsidRDefault="00635AF7" w:rsidP="00AF1F56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重複步驟</w:t>
      </w:r>
      <w:r>
        <w:rPr>
          <w:sz w:val="32"/>
          <w:lang w:val="en-US" w:eastAsia="zh-TW"/>
        </w:rPr>
        <w:t>18~20</w:t>
      </w:r>
      <w:r>
        <w:rPr>
          <w:rFonts w:hint="eastAsia"/>
          <w:sz w:val="32"/>
          <w:lang w:val="en-US" w:eastAsia="zh-TW"/>
        </w:rPr>
        <w:t>，直到每個方框中都至少有</w:t>
      </w:r>
      <w:r w:rsidRPr="00635AF7">
        <w:rPr>
          <w:rFonts w:hint="eastAsia"/>
          <w:b/>
          <w:sz w:val="32"/>
          <w:lang w:val="en-US" w:eastAsia="zh-TW"/>
        </w:rPr>
        <w:t>六個</w:t>
      </w:r>
      <w:r>
        <w:rPr>
          <w:rFonts w:hint="eastAsia"/>
          <w:sz w:val="32"/>
          <w:lang w:val="en-US" w:eastAsia="zh-TW"/>
        </w:rPr>
        <w:t>範例指令</w:t>
      </w:r>
    </w:p>
    <w:p w14:paraId="1BCB968B" w14:textId="6C5B0A3E" w:rsidR="00360EF6" w:rsidRDefault="00360EF6" w:rsidP="00360EF6">
      <w:pPr>
        <w:pStyle w:val="a7"/>
        <w:ind w:left="1440"/>
        <w:rPr>
          <w:i/>
          <w:sz w:val="28"/>
          <w:szCs w:val="28"/>
        </w:rPr>
      </w:pPr>
      <w:proofErr w:type="spellStart"/>
      <w:r>
        <w:rPr>
          <w:rFonts w:hint="eastAsia"/>
          <w:i/>
          <w:sz w:val="28"/>
          <w:szCs w:val="28"/>
        </w:rPr>
        <w:t>發揮你的想像力</w:t>
      </w:r>
      <w:proofErr w:type="spellEnd"/>
      <w:r>
        <w:rPr>
          <w:rFonts w:hint="eastAsia"/>
          <w:i/>
          <w:sz w:val="28"/>
          <w:szCs w:val="28"/>
        </w:rPr>
        <w:t>！</w:t>
      </w:r>
    </w:p>
    <w:p w14:paraId="12E141CE" w14:textId="195C2C99" w:rsidR="00D931C4" w:rsidRPr="00D931C4" w:rsidRDefault="00D931C4" w:rsidP="00D931C4">
      <w:pPr>
        <w:pStyle w:val="a7"/>
        <w:ind w:left="1440"/>
        <w:rPr>
          <w:i/>
          <w:sz w:val="32"/>
          <w:lang w:val="en-US" w:eastAsia="zh-TW"/>
        </w:rPr>
      </w:pPr>
      <w:r>
        <w:rPr>
          <w:rFonts w:hint="eastAsia"/>
          <w:i/>
          <w:sz w:val="32"/>
          <w:lang w:eastAsia="zh-TW"/>
        </w:rPr>
        <w:t>比如</w:t>
      </w:r>
      <w:r>
        <w:rPr>
          <w:i/>
          <w:sz w:val="32"/>
        </w:rPr>
        <w:t>“fan on”</w:t>
      </w:r>
      <w:r>
        <w:rPr>
          <w:rFonts w:hint="eastAsia"/>
          <w:i/>
          <w:sz w:val="32"/>
          <w:lang w:eastAsia="zh-TW"/>
        </w:rPr>
        <w:t>，</w:t>
      </w:r>
      <w:r>
        <w:rPr>
          <w:rFonts w:hint="eastAsia"/>
          <w:i/>
          <w:sz w:val="32"/>
          <w:lang w:eastAsia="zh-TW"/>
        </w:rPr>
        <w:t xml:space="preserve"> </w:t>
      </w:r>
      <w:r>
        <w:rPr>
          <w:rFonts w:hint="eastAsia"/>
          <w:i/>
          <w:sz w:val="32"/>
          <w:lang w:eastAsia="zh-TW"/>
        </w:rPr>
        <w:t>你可以抱怨現在太熱了</w:t>
      </w:r>
      <w:r>
        <w:rPr>
          <w:i/>
          <w:sz w:val="32"/>
          <w:lang w:val="en-US" w:eastAsia="zh-TW"/>
        </w:rPr>
        <w:t>(It’s too hot)</w:t>
      </w:r>
      <w:r>
        <w:rPr>
          <w:rFonts w:hint="eastAsia"/>
          <w:i/>
          <w:sz w:val="32"/>
          <w:lang w:eastAsia="zh-TW"/>
        </w:rPr>
        <w:t>，</w:t>
      </w:r>
      <w:r w:rsidRPr="00D931C4">
        <w:rPr>
          <w:i/>
          <w:sz w:val="32"/>
        </w:rPr>
        <w:t>“fan off”</w:t>
      </w:r>
      <w:r w:rsidRPr="00D931C4">
        <w:rPr>
          <w:rFonts w:hint="eastAsia"/>
          <w:i/>
          <w:sz w:val="32"/>
          <w:lang w:eastAsia="zh-TW"/>
        </w:rPr>
        <w:t>你可以說現在有點涼</w:t>
      </w:r>
      <w:r>
        <w:rPr>
          <w:i/>
          <w:sz w:val="32"/>
          <w:lang w:val="en-US" w:eastAsia="zh-TW"/>
        </w:rPr>
        <w:t>(It’s breezy)</w:t>
      </w:r>
      <w:r>
        <w:rPr>
          <w:rFonts w:hint="eastAsia"/>
          <w:i/>
          <w:sz w:val="32"/>
          <w:lang w:eastAsia="zh-TW"/>
        </w:rPr>
        <w:t>，</w:t>
      </w:r>
      <w:r>
        <w:rPr>
          <w:i/>
          <w:sz w:val="32"/>
        </w:rPr>
        <w:t>“lamp on”</w:t>
      </w:r>
      <w:r>
        <w:rPr>
          <w:rFonts w:hint="eastAsia"/>
          <w:i/>
          <w:sz w:val="32"/>
          <w:lang w:eastAsia="zh-TW"/>
        </w:rPr>
        <w:t>你可以說太暗了什麼都看不到</w:t>
      </w:r>
      <w:r>
        <w:rPr>
          <w:i/>
          <w:sz w:val="32"/>
          <w:lang w:val="en-US" w:eastAsia="zh-TW"/>
        </w:rPr>
        <w:t>(It’s too dark that you can’t see)</w:t>
      </w:r>
      <w:r>
        <w:rPr>
          <w:rFonts w:hint="eastAsia"/>
          <w:i/>
          <w:sz w:val="32"/>
          <w:lang w:eastAsia="zh-TW"/>
        </w:rPr>
        <w:t>，</w:t>
      </w:r>
      <w:r>
        <w:rPr>
          <w:i/>
          <w:sz w:val="32"/>
        </w:rPr>
        <w:t>“lamp off”</w:t>
      </w:r>
      <w:r>
        <w:rPr>
          <w:rFonts w:hint="eastAsia"/>
          <w:i/>
          <w:sz w:val="32"/>
          <w:lang w:eastAsia="zh-TW"/>
        </w:rPr>
        <w:t>則可以說現在太亮了</w:t>
      </w:r>
      <w:r>
        <w:rPr>
          <w:i/>
          <w:sz w:val="32"/>
          <w:lang w:val="en-US" w:eastAsia="zh-TW"/>
        </w:rPr>
        <w:t>(It’s too bright)</w:t>
      </w:r>
    </w:p>
    <w:p w14:paraId="38346BE7" w14:textId="0D8A51A5" w:rsidR="008B4B16" w:rsidRPr="008B4B16" w:rsidRDefault="00D475FF" w:rsidP="00635AF7">
      <w:pPr>
        <w:pStyle w:val="a7"/>
        <w:ind w:firstLine="720"/>
        <w:rPr>
          <w:sz w:val="32"/>
        </w:rPr>
      </w:pPr>
      <w:r>
        <w:rPr>
          <w:sz w:val="32"/>
        </w:rPr>
        <w:t xml:space="preserve">Repeat steps </w:t>
      </w:r>
      <w:r w:rsidR="00961BDE">
        <w:rPr>
          <w:sz w:val="32"/>
        </w:rPr>
        <w:t>18</w:t>
      </w:r>
      <w:r w:rsidR="00963A29">
        <w:rPr>
          <w:sz w:val="32"/>
        </w:rPr>
        <w:t>-</w:t>
      </w:r>
      <w:r w:rsidR="00961BDE">
        <w:rPr>
          <w:sz w:val="32"/>
        </w:rPr>
        <w:t>20</w:t>
      </w:r>
      <w:r w:rsidR="00716966">
        <w:rPr>
          <w:sz w:val="32"/>
        </w:rPr>
        <w:t xml:space="preserve"> until you’ve </w:t>
      </w:r>
      <w:r w:rsidR="00341A86">
        <w:rPr>
          <w:sz w:val="32"/>
        </w:rPr>
        <w:t>got</w:t>
      </w:r>
      <w:r w:rsidR="00716966">
        <w:rPr>
          <w:sz w:val="32"/>
        </w:rPr>
        <w:t xml:space="preserve"> at least </w:t>
      </w:r>
      <w:r w:rsidR="00F23DE7" w:rsidRPr="00E7205D">
        <w:rPr>
          <w:b/>
          <w:sz w:val="32"/>
        </w:rPr>
        <w:t>six</w:t>
      </w:r>
      <w:r w:rsidR="00716966">
        <w:rPr>
          <w:sz w:val="32"/>
        </w:rPr>
        <w:t xml:space="preserve"> examples of each.</w:t>
      </w:r>
      <w:r w:rsidR="00963A29">
        <w:rPr>
          <w:sz w:val="32"/>
        </w:rPr>
        <w:br/>
      </w:r>
      <w:r w:rsidR="00963A29">
        <w:rPr>
          <w:i/>
          <w:sz w:val="32"/>
        </w:rPr>
        <w:t xml:space="preserve">Be </w:t>
      </w:r>
      <w:r w:rsidR="00C40240">
        <w:rPr>
          <w:i/>
          <w:sz w:val="32"/>
        </w:rPr>
        <w:t>imaginative</w:t>
      </w:r>
      <w:r w:rsidR="00963A29">
        <w:rPr>
          <w:i/>
          <w:sz w:val="32"/>
        </w:rPr>
        <w:t xml:space="preserve">! </w:t>
      </w:r>
      <w:r w:rsidR="00341A86">
        <w:rPr>
          <w:i/>
          <w:sz w:val="32"/>
        </w:rPr>
        <w:br/>
      </w:r>
      <w:r w:rsidR="00C40240">
        <w:rPr>
          <w:i/>
          <w:sz w:val="32"/>
        </w:rPr>
        <w:t xml:space="preserve">Try and think of lots of different ways to ask each command. </w:t>
      </w:r>
      <w:r w:rsidR="00C40240">
        <w:rPr>
          <w:i/>
          <w:sz w:val="32"/>
        </w:rPr>
        <w:br/>
        <w:t xml:space="preserve">For “fan on” you could complain that you’re too hot. </w:t>
      </w:r>
      <w:r w:rsidR="00C40240">
        <w:rPr>
          <w:i/>
          <w:sz w:val="32"/>
        </w:rPr>
        <w:br/>
        <w:t xml:space="preserve">For “fan off” you could complain that it’s too breezy. </w:t>
      </w:r>
      <w:r w:rsidR="00C40240">
        <w:rPr>
          <w:i/>
          <w:sz w:val="32"/>
        </w:rPr>
        <w:br/>
        <w:t xml:space="preserve">For “lamp on” you could complain that it’s too dark or that you can’t see. </w:t>
      </w:r>
      <w:r w:rsidR="00C40240">
        <w:rPr>
          <w:i/>
          <w:sz w:val="32"/>
        </w:rPr>
        <w:br/>
        <w:t xml:space="preserve">For “lamp off” you could complain that it’s too bright. </w:t>
      </w:r>
      <w:r w:rsidR="00AF1F56">
        <w:rPr>
          <w:i/>
          <w:sz w:val="32"/>
        </w:rPr>
        <w:br/>
      </w:r>
      <w:r w:rsidR="00341A86" w:rsidRPr="00341A86">
        <w:rPr>
          <w:noProof/>
          <w:sz w:val="32"/>
          <w:lang w:val="en-US" w:eastAsia="zh-TW"/>
        </w:rPr>
        <w:lastRenderedPageBreak/>
        <w:drawing>
          <wp:inline distT="0" distB="0" distL="0" distR="0" wp14:anchorId="706E9EE3" wp14:editId="70FD7FE6">
            <wp:extent cx="5724144" cy="3152427"/>
            <wp:effectExtent l="25400" t="25400" r="16510" b="2286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524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F1F56">
        <w:rPr>
          <w:sz w:val="32"/>
        </w:rPr>
        <w:br/>
      </w:r>
      <w:r w:rsidR="008F0573">
        <w:rPr>
          <w:sz w:val="32"/>
        </w:rPr>
        <w:br/>
      </w:r>
    </w:p>
    <w:p w14:paraId="6E5224F2" w14:textId="76159952" w:rsidR="00C30B7D" w:rsidRDefault="00C30B7D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sz w:val="32"/>
        </w:rPr>
        <w:t>“</w:t>
      </w:r>
      <w:r>
        <w:rPr>
          <w:b/>
          <w:sz w:val="32"/>
        </w:rPr>
        <w:t>Learn &amp; Test</w:t>
      </w:r>
      <w:r>
        <w:rPr>
          <w:sz w:val="32"/>
        </w:rPr>
        <w:t>”.</w:t>
      </w:r>
      <w:r>
        <w:rPr>
          <w:rFonts w:hint="eastAsia"/>
          <w:sz w:val="32"/>
          <w:lang w:eastAsia="zh-TW"/>
        </w:rPr>
        <w:t>按鈕</w:t>
      </w:r>
    </w:p>
    <w:p w14:paraId="4FD84DFB" w14:textId="32BD6053" w:rsidR="008B4B16" w:rsidRDefault="008B4B16" w:rsidP="00C30B7D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6C5982">
        <w:rPr>
          <w:sz w:val="32"/>
        </w:rPr>
        <w:t>link</w:t>
      </w:r>
      <w:r>
        <w:rPr>
          <w:sz w:val="32"/>
        </w:rPr>
        <w:t>, then click “</w:t>
      </w:r>
      <w:r w:rsidR="00B35695">
        <w:rPr>
          <w:b/>
          <w:sz w:val="32"/>
        </w:rPr>
        <w:t>Learn &amp; Test</w:t>
      </w:r>
      <w:r w:rsidR="00377CB8">
        <w:rPr>
          <w:sz w:val="32"/>
        </w:rPr>
        <w:t>”</w:t>
      </w:r>
      <w:r>
        <w:rPr>
          <w:sz w:val="32"/>
        </w:rPr>
        <w:t xml:space="preserve">. </w:t>
      </w:r>
    </w:p>
    <w:p w14:paraId="6A86CA83" w14:textId="26251A42" w:rsidR="008B4B16" w:rsidRDefault="00377CB8" w:rsidP="008B4B16">
      <w:pPr>
        <w:rPr>
          <w:sz w:val="32"/>
        </w:rPr>
      </w:pPr>
      <w:r>
        <w:rPr>
          <w:sz w:val="32"/>
        </w:rPr>
        <w:br/>
      </w:r>
    </w:p>
    <w:p w14:paraId="71339A99" w14:textId="3A0549C5" w:rsidR="00BF1F96" w:rsidRDefault="00BF1F96" w:rsidP="00630C04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731986">
        <w:rPr>
          <w:sz w:val="32"/>
        </w:rPr>
        <w:t>“</w:t>
      </w:r>
      <w:r w:rsidRPr="00731986">
        <w:rPr>
          <w:b/>
          <w:sz w:val="32"/>
        </w:rPr>
        <w:t>Train new machine learning model</w:t>
      </w:r>
      <w:r w:rsidRPr="00731986">
        <w:rPr>
          <w:sz w:val="32"/>
        </w:rPr>
        <w:t>”</w:t>
      </w:r>
      <w:r>
        <w:rPr>
          <w:rFonts w:hint="eastAsia"/>
          <w:sz w:val="32"/>
        </w:rPr>
        <w:t>按鈕。</w:t>
      </w:r>
    </w:p>
    <w:p w14:paraId="77EBCA8D" w14:textId="54E5F41A" w:rsidR="00BF1F96" w:rsidRDefault="00BF1F96" w:rsidP="00BF1F96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只要蒐集夠多範例，電腦就可以開始學習分辨你給的不同指令</w:t>
      </w:r>
      <w:r w:rsidR="00D43D60">
        <w:rPr>
          <w:rFonts w:hint="eastAsia"/>
          <w:sz w:val="32"/>
          <w:lang w:eastAsia="zh-TW"/>
        </w:rPr>
        <w:t>。</w:t>
      </w:r>
    </w:p>
    <w:p w14:paraId="1D3AC0A2" w14:textId="63BED691" w:rsidR="008B4B16" w:rsidRPr="00731986" w:rsidRDefault="00961BDE" w:rsidP="00BF1F96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6912" behindDoc="0" locked="0" layoutInCell="1" allowOverlap="1" wp14:anchorId="5C658DDF" wp14:editId="2AC40243">
                <wp:simplePos x="0" y="0"/>
                <wp:positionH relativeFrom="column">
                  <wp:posOffset>1829435</wp:posOffset>
                </wp:positionH>
                <wp:positionV relativeFrom="paragraph">
                  <wp:posOffset>1765097</wp:posOffset>
                </wp:positionV>
                <wp:extent cx="1828800" cy="1887126"/>
                <wp:effectExtent l="25400" t="38100" r="12700" b="31115"/>
                <wp:wrapNone/>
                <wp:docPr id="21" name="Straight Connector 2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828800" cy="188712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1" o:spid="_x0000_s1026" style="position:absolute;flip:y;z-index:2516869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44.05pt,139pt" to="288.05pt,287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" strokecolor="#4472c4 [3204]" strokeweight="7pt">
                <v:stroke startarrow="block" joinstyle="miter"/>
              </v:line>
            </w:pict>
          </mc:Fallback>
        </mc:AlternateContent>
      </w:r>
      <w:r w:rsidR="00BF1F96">
        <w:rPr>
          <w:rFonts w:hint="eastAsia"/>
          <w:sz w:val="32"/>
          <w:lang w:eastAsia="zh-TW"/>
        </w:rPr>
        <w:tab/>
      </w:r>
      <w:r w:rsidR="008B4B16" w:rsidRPr="00731986">
        <w:rPr>
          <w:sz w:val="32"/>
        </w:rPr>
        <w:t>Click on the “</w:t>
      </w:r>
      <w:r w:rsidR="008B4B16" w:rsidRPr="00731986">
        <w:rPr>
          <w:b/>
          <w:sz w:val="32"/>
        </w:rPr>
        <w:t>Train new machine learning model</w:t>
      </w:r>
      <w:r w:rsidR="008B4B16" w:rsidRPr="00731986">
        <w:rPr>
          <w:sz w:val="32"/>
        </w:rPr>
        <w:t xml:space="preserve">” button. </w:t>
      </w:r>
      <w:r w:rsidR="008B4B16" w:rsidRPr="00731986">
        <w:rPr>
          <w:sz w:val="32"/>
        </w:rPr>
        <w:br/>
      </w:r>
      <w:r w:rsidR="008B4B16" w:rsidRPr="00731986">
        <w:rPr>
          <w:i/>
          <w:sz w:val="32"/>
        </w:rPr>
        <w:t xml:space="preserve">As long as you’ve collected enough examples, the computer should start to learn how to recognise </w:t>
      </w:r>
      <w:r w:rsidR="00AF1F56">
        <w:rPr>
          <w:i/>
          <w:sz w:val="32"/>
        </w:rPr>
        <w:t>commands</w:t>
      </w:r>
      <w:r w:rsidR="008B4B16" w:rsidRPr="00731986">
        <w:rPr>
          <w:i/>
          <w:sz w:val="32"/>
        </w:rPr>
        <w:t xml:space="preserve"> from the examples you’ve </w:t>
      </w:r>
      <w:r w:rsidR="00AF1F56">
        <w:rPr>
          <w:i/>
          <w:sz w:val="32"/>
        </w:rPr>
        <w:t>written</w:t>
      </w:r>
      <w:r w:rsidR="008B4B16" w:rsidRPr="00731986">
        <w:rPr>
          <w:i/>
          <w:sz w:val="32"/>
        </w:rPr>
        <w:t>.</w:t>
      </w:r>
      <w:r w:rsidR="008B4B16" w:rsidRPr="00731986">
        <w:rPr>
          <w:i/>
          <w:sz w:val="32"/>
        </w:rPr>
        <w:br/>
      </w:r>
      <w:r w:rsidR="00451FC0" w:rsidRPr="00451FC0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702F6323" wp14:editId="1F6407B3">
            <wp:extent cx="5723081" cy="3110501"/>
            <wp:effectExtent l="12700" t="12700" r="17780" b="13970"/>
            <wp:docPr id="44" name="Picture 4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5"/>
                    <a:srcRect t="8577"/>
                    <a:stretch/>
                  </pic:blipFill>
                  <pic:spPr bwMode="auto">
                    <a:xfrm>
                      <a:off x="0" y="0"/>
                      <a:ext cx="5724144" cy="311107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8B4B16" w:rsidRPr="00731986">
        <w:rPr>
          <w:i/>
          <w:sz w:val="32"/>
        </w:rPr>
        <w:br/>
      </w:r>
    </w:p>
    <w:p w14:paraId="14D2744C" w14:textId="49B0520E" w:rsidR="00D43D60" w:rsidRDefault="00D43D60" w:rsidP="006812AE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等待訓練完成，這可能需要一兩分鐘。</w:t>
      </w:r>
    </w:p>
    <w:p w14:paraId="0C48B510" w14:textId="70DA4330" w:rsidR="00D43D60" w:rsidRPr="00D43D60" w:rsidRDefault="00D43D60" w:rsidP="00D43D60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在等待的時間裡，試著完成學習單最後一頁的小測試。</w:t>
      </w:r>
    </w:p>
    <w:p w14:paraId="189EE356" w14:textId="3699E20F" w:rsidR="00731986" w:rsidRDefault="00731986" w:rsidP="00D43D60">
      <w:pPr>
        <w:pStyle w:val="a7"/>
        <w:ind w:firstLine="720"/>
        <w:rPr>
          <w:sz w:val="32"/>
        </w:rPr>
      </w:pPr>
      <w:r>
        <w:rPr>
          <w:sz w:val="32"/>
        </w:rPr>
        <w:t xml:space="preserve">Wait for the training to complete. This might take a </w:t>
      </w:r>
      <w:r w:rsidR="00AF1F56">
        <w:rPr>
          <w:sz w:val="32"/>
        </w:rPr>
        <w:t>minute or two</w:t>
      </w:r>
      <w:r>
        <w:rPr>
          <w:sz w:val="32"/>
        </w:rPr>
        <w:t>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  <w:r w:rsidR="00A86C33">
        <w:rPr>
          <w:i/>
          <w:sz w:val="32"/>
        </w:rPr>
        <w:br/>
      </w:r>
      <w:r>
        <w:rPr>
          <w:sz w:val="32"/>
        </w:rPr>
        <w:br/>
      </w:r>
    </w:p>
    <w:p w14:paraId="615446BD" w14:textId="00BD68CA" w:rsidR="00E07568" w:rsidRDefault="002A3C87" w:rsidP="00E07568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訓練完成後會出現一個</w:t>
      </w:r>
      <w:r w:rsidR="000513CA">
        <w:rPr>
          <w:rFonts w:hint="eastAsia"/>
          <w:sz w:val="32"/>
          <w:lang w:eastAsia="zh-TW"/>
        </w:rPr>
        <w:t>測試方格。</w:t>
      </w:r>
      <w:r w:rsidR="00E07568">
        <w:rPr>
          <w:rFonts w:hint="eastAsia"/>
          <w:sz w:val="32"/>
          <w:lang w:eastAsia="zh-TW"/>
        </w:rPr>
        <w:t>測試一下模型看看電腦學到些什麼。</w:t>
      </w:r>
    </w:p>
    <w:p w14:paraId="7D69B012" w14:textId="66D33BC3" w:rsidR="00E07568" w:rsidRDefault="00E07568" w:rsidP="00E07568">
      <w:pPr>
        <w:pStyle w:val="a7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輸入一條指令並按下</w:t>
      </w:r>
      <w:r>
        <w:rPr>
          <w:sz w:val="32"/>
          <w:lang w:val="en-US" w:eastAsia="zh-TW"/>
        </w:rPr>
        <w:t>enter</w:t>
      </w:r>
      <w:r>
        <w:rPr>
          <w:rFonts w:hint="eastAsia"/>
          <w:sz w:val="32"/>
          <w:lang w:val="en-US" w:eastAsia="zh-TW"/>
        </w:rPr>
        <w:t>鍵，模型應該能辨識出是哪一種指令。</w:t>
      </w:r>
    </w:p>
    <w:p w14:paraId="50A8948F" w14:textId="16D692AC" w:rsidR="00E07568" w:rsidRDefault="00E07568" w:rsidP="00E07568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使用電腦沒看過的指令做測試。如果你對測試結果不滿意，回到步驟</w:t>
      </w:r>
    </w:p>
    <w:p w14:paraId="40C59AD0" w14:textId="25E39950" w:rsidR="00E07568" w:rsidRPr="00E07568" w:rsidRDefault="00E07568" w:rsidP="00E07568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18</w:t>
      </w:r>
      <w:r>
        <w:rPr>
          <w:rFonts w:hint="eastAsia"/>
          <w:i/>
          <w:sz w:val="28"/>
          <w:szCs w:val="28"/>
          <w:lang w:val="en-US" w:eastAsia="zh-TW"/>
        </w:rPr>
        <w:t>，加入更多範例指令，並確定你有重新訓練模型</w:t>
      </w:r>
      <w:r w:rsidR="0098401E">
        <w:rPr>
          <w:rFonts w:hint="eastAsia"/>
          <w:i/>
          <w:sz w:val="28"/>
          <w:szCs w:val="28"/>
          <w:lang w:val="en-US" w:eastAsia="zh-TW"/>
        </w:rPr>
        <w:t>（至步驟</w:t>
      </w:r>
      <w:r w:rsidR="0098401E">
        <w:rPr>
          <w:i/>
          <w:sz w:val="28"/>
          <w:szCs w:val="28"/>
          <w:lang w:val="en-US" w:eastAsia="zh-TW"/>
        </w:rPr>
        <w:t>23</w:t>
      </w:r>
      <w:r w:rsidR="0098401E">
        <w:rPr>
          <w:rFonts w:hint="eastAsia"/>
          <w:i/>
          <w:sz w:val="28"/>
          <w:szCs w:val="28"/>
          <w:lang w:val="en-US" w:eastAsia="zh-TW"/>
        </w:rPr>
        <w:t>）</w:t>
      </w:r>
      <w:r>
        <w:rPr>
          <w:rFonts w:hint="eastAsia"/>
          <w:i/>
          <w:sz w:val="28"/>
          <w:szCs w:val="28"/>
          <w:lang w:val="en-US" w:eastAsia="zh-TW"/>
        </w:rPr>
        <w:t>！</w:t>
      </w:r>
    </w:p>
    <w:p w14:paraId="33D582A0" w14:textId="5D79774C" w:rsidR="008B4B16" w:rsidRPr="009A353E" w:rsidRDefault="00731986" w:rsidP="002A3C87">
      <w:pPr>
        <w:pStyle w:val="a7"/>
        <w:ind w:firstLine="720"/>
        <w:rPr>
          <w:sz w:val="32"/>
        </w:rPr>
      </w:pPr>
      <w:r>
        <w:rPr>
          <w:sz w:val="32"/>
        </w:rPr>
        <w:t>Once the training has completed, a Test box will be displayed.</w:t>
      </w:r>
      <w:r w:rsidR="008B4B16">
        <w:rPr>
          <w:sz w:val="32"/>
        </w:rPr>
        <w:t xml:space="preserve"> </w:t>
      </w:r>
      <w:r>
        <w:rPr>
          <w:sz w:val="32"/>
        </w:rPr>
        <w:br/>
      </w:r>
      <w:r w:rsidR="008B4B16">
        <w:rPr>
          <w:sz w:val="32"/>
        </w:rPr>
        <w:t xml:space="preserve">Try testing your </w:t>
      </w:r>
      <w:r w:rsidR="00230BCF">
        <w:rPr>
          <w:sz w:val="32"/>
        </w:rPr>
        <w:t xml:space="preserve">machine learning model </w:t>
      </w:r>
      <w:r w:rsidR="008B4B16">
        <w:rPr>
          <w:sz w:val="32"/>
        </w:rPr>
        <w:t xml:space="preserve">to see what the computer has learned. </w:t>
      </w:r>
      <w:r w:rsidR="00B25414">
        <w:rPr>
          <w:sz w:val="32"/>
        </w:rPr>
        <w:br/>
        <w:t xml:space="preserve">Type </w:t>
      </w:r>
      <w:r w:rsidR="00451FC0">
        <w:rPr>
          <w:sz w:val="32"/>
        </w:rPr>
        <w:t>in a command</w:t>
      </w:r>
      <w:r w:rsidR="00B25414">
        <w:rPr>
          <w:sz w:val="32"/>
        </w:rPr>
        <w:t xml:space="preserve">, and press enter. </w:t>
      </w:r>
      <w:r w:rsidR="00451FC0">
        <w:rPr>
          <w:sz w:val="32"/>
        </w:rPr>
        <w:t>It should be properly recognised as one of the four commands</w:t>
      </w:r>
      <w:r w:rsidR="00B25414">
        <w:rPr>
          <w:sz w:val="32"/>
        </w:rPr>
        <w:t>.</w:t>
      </w:r>
      <w:r w:rsidR="008B4B16">
        <w:rPr>
          <w:sz w:val="32"/>
        </w:rPr>
        <w:br/>
      </w:r>
      <w:r w:rsidR="00B25414">
        <w:rPr>
          <w:i/>
          <w:sz w:val="32"/>
        </w:rPr>
        <w:br/>
      </w:r>
      <w:r w:rsidR="00747916">
        <w:rPr>
          <w:i/>
          <w:sz w:val="32"/>
        </w:rPr>
        <w:t>T</w:t>
      </w:r>
      <w:r w:rsidR="008B4B16">
        <w:rPr>
          <w:i/>
          <w:sz w:val="32"/>
        </w:rPr>
        <w:t xml:space="preserve">est it with examples that you haven’t shown the computer before. </w:t>
      </w:r>
      <w:r w:rsidR="008B4B16">
        <w:rPr>
          <w:i/>
          <w:sz w:val="32"/>
        </w:rPr>
        <w:br/>
        <w:t xml:space="preserve">If you’re not happy with how the computer recognises the messages, go back to step </w:t>
      </w:r>
      <w:r w:rsidR="00961BDE">
        <w:rPr>
          <w:i/>
          <w:sz w:val="32"/>
        </w:rPr>
        <w:t>18</w:t>
      </w:r>
      <w:r w:rsidR="008B4B16">
        <w:rPr>
          <w:i/>
          <w:sz w:val="32"/>
        </w:rPr>
        <w:t>, and add some more exampl</w:t>
      </w:r>
      <w:r w:rsidR="002E55EF">
        <w:rPr>
          <w:i/>
          <w:sz w:val="32"/>
        </w:rPr>
        <w:t xml:space="preserve">es. </w:t>
      </w:r>
      <w:r w:rsidR="002E55EF">
        <w:rPr>
          <w:i/>
          <w:sz w:val="32"/>
        </w:rPr>
        <w:br/>
      </w:r>
      <w:r w:rsidR="002E55EF">
        <w:rPr>
          <w:i/>
          <w:sz w:val="32"/>
        </w:rPr>
        <w:lastRenderedPageBreak/>
        <w:t xml:space="preserve">Make sure you repeat step </w:t>
      </w:r>
      <w:r w:rsidR="00ED2861">
        <w:rPr>
          <w:i/>
          <w:sz w:val="32"/>
        </w:rPr>
        <w:t>2</w:t>
      </w:r>
      <w:r w:rsidR="00961BDE">
        <w:rPr>
          <w:i/>
          <w:sz w:val="32"/>
        </w:rPr>
        <w:t>3</w:t>
      </w:r>
      <w:r w:rsidR="008B4B16">
        <w:rPr>
          <w:i/>
          <w:sz w:val="32"/>
        </w:rPr>
        <w:t xml:space="preserve"> to train with the new examples though!</w:t>
      </w:r>
      <w:r w:rsidR="00366EAB">
        <w:rPr>
          <w:i/>
          <w:sz w:val="32"/>
        </w:rPr>
        <w:br/>
      </w:r>
    </w:p>
    <w:p w14:paraId="01DC29DF" w14:textId="486F38F7" w:rsidR="00747916" w:rsidRDefault="009A353E" w:rsidP="008B4B16">
      <w:p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59263" behindDoc="0" locked="0" layoutInCell="1" allowOverlap="1" wp14:anchorId="08B5DBD9" wp14:editId="1966A40D">
                <wp:simplePos x="0" y="0"/>
                <wp:positionH relativeFrom="column">
                  <wp:posOffset>485775</wp:posOffset>
                </wp:positionH>
                <wp:positionV relativeFrom="paragraph">
                  <wp:posOffset>97155</wp:posOffset>
                </wp:positionV>
                <wp:extent cx="5513705" cy="3600450"/>
                <wp:effectExtent l="0" t="0" r="10795" b="19050"/>
                <wp:wrapThrough wrapText="bothSides">
                  <wp:wrapPolygon edited="0">
                    <wp:start x="0" y="0"/>
                    <wp:lineTo x="0" y="21638"/>
                    <wp:lineTo x="21593" y="21638"/>
                    <wp:lineTo x="21593" y="0"/>
                    <wp:lineTo x="0" y="0"/>
                  </wp:wrapPolygon>
                </wp:wrapThrough>
                <wp:docPr id="48" name="Rectangle 48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5513705" cy="3600450"/>
                        </a:xfrm>
                        <a:prstGeom prst="rect">
                          <a:avLst/>
                        </a:prstGeom>
                        <a:noFill/>
                      </wps:spPr>
                      <wps:style>
                        <a:lnRef idx="2">
                          <a:schemeClr val="accent1">
                            <a:shade val="50000"/>
                          </a:schemeClr>
                        </a:lnRef>
                        <a:fillRef idx="1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lt1"/>
                        </a:fontRef>
                      </wps:style>
  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  <a:prstTxWarp prst="textNoShape">
                          <a:avLst/>
                        </a:prstTxWarp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rect id="Rectangle 48" o:spid="_x0000_s1026" style="position:absolute;margin-left:38.25pt;margin-top:7.65pt;width:434.15pt;height:283.5pt;z-index:251659263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;v-text-anchor:middle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" filled="f" strokecolor="#1f3763 [1604]" strokeweight="1pt">
                <w10:wrap type="through"/>
              </v:rect>
            </w:pict>
          </mc:Fallback>
        </mc:AlternateContent>
      </w:r>
      <w:r w:rsidRPr="009A353E">
        <w:rPr>
          <w:noProof/>
          <w:sz w:val="32"/>
          <w:lang w:val="en-US" w:eastAsia="zh-TW"/>
        </w:rPr>
        <w:drawing>
          <wp:anchor distT="0" distB="0" distL="114300" distR="114300" simplePos="0" relativeHeight="251665408" behindDoc="0" locked="0" layoutInCell="1" allowOverlap="1" wp14:anchorId="06120A8B" wp14:editId="6DE93352">
            <wp:simplePos x="0" y="0"/>
            <wp:positionH relativeFrom="column">
              <wp:posOffset>502920</wp:posOffset>
            </wp:positionH>
            <wp:positionV relativeFrom="paragraph">
              <wp:posOffset>109855</wp:posOffset>
            </wp:positionV>
            <wp:extent cx="5486400" cy="3099816"/>
            <wp:effectExtent l="0" t="0" r="0" b="0"/>
            <wp:wrapNone/>
            <wp:docPr id="46" name="Picture 4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099816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167119">
        <w:rPr>
          <w:sz w:val="32"/>
        </w:rPr>
        <w:tab/>
      </w:r>
    </w:p>
    <w:p w14:paraId="47AE781A" w14:textId="1493B7D7" w:rsidR="009A353E" w:rsidRDefault="009A353E" w:rsidP="00167119">
      <w:pPr>
        <w:ind w:firstLine="720"/>
        <w:rPr>
          <w:sz w:val="32"/>
        </w:rPr>
      </w:pPr>
    </w:p>
    <w:p w14:paraId="78A79039" w14:textId="460B3E9F" w:rsidR="00747916" w:rsidRPr="008B4B16" w:rsidRDefault="00167119" w:rsidP="00167119">
      <w:pPr>
        <w:ind w:firstLine="720"/>
        <w:rPr>
          <w:sz w:val="32"/>
        </w:rPr>
      </w:pPr>
      <w:r>
        <w:rPr>
          <w:sz w:val="32"/>
        </w:rPr>
        <w:br/>
      </w:r>
    </w:p>
    <w:p w14:paraId="598A428B" w14:textId="5CD4F18F" w:rsidR="009A353E" w:rsidRDefault="009A353E" w:rsidP="00413816"/>
    <w:p w14:paraId="38590D6A" w14:textId="77777777" w:rsidR="009A353E" w:rsidRPr="009A353E" w:rsidRDefault="009A353E" w:rsidP="009A353E"/>
    <w:p w14:paraId="68BA2035" w14:textId="77777777" w:rsidR="009A353E" w:rsidRPr="009A353E" w:rsidRDefault="009A353E" w:rsidP="009A353E"/>
    <w:p w14:paraId="0F715C21" w14:textId="77777777" w:rsidR="009A353E" w:rsidRPr="009A353E" w:rsidRDefault="009A353E" w:rsidP="009A353E"/>
    <w:p w14:paraId="0631BA0A" w14:textId="77777777" w:rsidR="009A353E" w:rsidRPr="009A353E" w:rsidRDefault="009A353E" w:rsidP="009A353E"/>
    <w:p w14:paraId="670E337A" w14:textId="77777777" w:rsidR="009A353E" w:rsidRPr="009A353E" w:rsidRDefault="009A353E" w:rsidP="009A353E"/>
    <w:p w14:paraId="08CDC977" w14:textId="77777777" w:rsidR="009A353E" w:rsidRPr="009A353E" w:rsidRDefault="009A353E" w:rsidP="009A353E"/>
    <w:p w14:paraId="4B1C6DCA" w14:textId="77777777" w:rsidR="009A353E" w:rsidRPr="009A353E" w:rsidRDefault="009A353E" w:rsidP="009A353E"/>
    <w:p w14:paraId="27E242DD" w14:textId="77777777" w:rsidR="009A353E" w:rsidRPr="009A353E" w:rsidRDefault="009A353E" w:rsidP="009A353E"/>
    <w:p w14:paraId="67114600" w14:textId="77777777" w:rsidR="009A353E" w:rsidRPr="009A353E" w:rsidRDefault="009A353E" w:rsidP="009A353E"/>
    <w:p w14:paraId="438D1841" w14:textId="77777777" w:rsidR="009A353E" w:rsidRPr="009A353E" w:rsidRDefault="009A353E" w:rsidP="009A353E"/>
    <w:p w14:paraId="679939B1" w14:textId="7043D28A" w:rsidR="009A353E" w:rsidRPr="009A353E" w:rsidRDefault="00377CB8" w:rsidP="009A353E">
      <w:r w:rsidRPr="009A353E">
        <w:rPr>
          <w:noProof/>
          <w:sz w:val="32"/>
          <w:lang w:val="en-US" w:eastAsia="zh-TW"/>
        </w:rPr>
        <w:drawing>
          <wp:anchor distT="0" distB="0" distL="114300" distR="114300" simplePos="0" relativeHeight="251666432" behindDoc="0" locked="0" layoutInCell="1" allowOverlap="1" wp14:anchorId="04896EAE" wp14:editId="39BBF06A">
            <wp:simplePos x="0" y="0"/>
            <wp:positionH relativeFrom="column">
              <wp:posOffset>499745</wp:posOffset>
            </wp:positionH>
            <wp:positionV relativeFrom="paragraph">
              <wp:posOffset>30480</wp:posOffset>
            </wp:positionV>
            <wp:extent cx="5485765" cy="628650"/>
            <wp:effectExtent l="0" t="0" r="635" b="6350"/>
            <wp:wrapNone/>
            <wp:docPr id="47" name="Picture 4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75268"/>
                    <a:stretch/>
                  </pic:blipFill>
                  <pic:spPr bwMode="auto">
                    <a:xfrm>
                      <a:off x="0" y="0"/>
                      <a:ext cx="5485765" cy="628650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1DFAB43" w14:textId="77777777" w:rsidR="009A353E" w:rsidRPr="009A353E" w:rsidRDefault="009A353E" w:rsidP="009A353E"/>
    <w:p w14:paraId="57524ACC" w14:textId="77777777" w:rsidR="009A353E" w:rsidRPr="009A353E" w:rsidRDefault="009A353E" w:rsidP="009A353E"/>
    <w:p w14:paraId="712B7F8D" w14:textId="77777777" w:rsidR="009A353E" w:rsidRPr="009A353E" w:rsidRDefault="009A353E" w:rsidP="009A353E"/>
    <w:p w14:paraId="3F27E8CB" w14:textId="77777777" w:rsidR="009A353E" w:rsidRPr="009A353E" w:rsidRDefault="009A353E" w:rsidP="009A353E"/>
    <w:p w14:paraId="6E1EE2E2" w14:textId="3247F618" w:rsidR="009A353E" w:rsidRPr="009A353E" w:rsidRDefault="009A353E" w:rsidP="009A353E"/>
    <w:p w14:paraId="374D63FF" w14:textId="11B044B1" w:rsidR="00413816" w:rsidRDefault="00413816" w:rsidP="009A353E">
      <w:pPr>
        <w:tabs>
          <w:tab w:val="left" w:pos="900"/>
        </w:tabs>
      </w:pPr>
    </w:p>
    <w:p w14:paraId="29FCC6CE" w14:textId="77777777" w:rsidR="009A353E" w:rsidRDefault="009A353E" w:rsidP="009A353E">
      <w:pPr>
        <w:tabs>
          <w:tab w:val="left" w:pos="900"/>
        </w:tabs>
      </w:pPr>
    </w:p>
    <w:p w14:paraId="6163A194" w14:textId="77777777" w:rsidR="009A353E" w:rsidRPr="009A353E" w:rsidRDefault="009A353E" w:rsidP="009A353E">
      <w:pPr>
        <w:tabs>
          <w:tab w:val="left" w:pos="900"/>
        </w:tabs>
      </w:pPr>
    </w:p>
    <w:p w14:paraId="1318002F" w14:textId="173CE32C" w:rsidR="00327B9E" w:rsidRDefault="00327B9E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13C8248C" w14:textId="3078B471" w:rsidR="00413816" w:rsidRPr="009A353E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756A4DF6" w14:textId="77777777" w:rsidR="00021FDC" w:rsidRDefault="00021FD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62FEE691" w14:textId="473F417F" w:rsidR="00986F24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 w:hint="eastAsia"/>
          <w:sz w:val="36"/>
          <w:lang w:eastAsia="zh-TW"/>
        </w:rPr>
        <w:t>你開始訓練電腦辨別不同指令來操控教室裡的兩種物品。</w:t>
      </w:r>
      <w:r w:rsidR="009A353E">
        <w:rPr>
          <w:rFonts w:ascii="Garamond" w:hAnsi="Garamond"/>
          <w:sz w:val="36"/>
          <w:lang w:eastAsia="zh-TW"/>
        </w:rPr>
        <w:br/>
      </w:r>
      <w:r w:rsidR="00413816"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9A353E">
        <w:rPr>
          <w:rFonts w:ascii="Garamond" w:hAnsi="Garamond"/>
          <w:sz w:val="36"/>
        </w:rPr>
        <w:t xml:space="preserve">commands to control two classroom devices. </w:t>
      </w:r>
    </w:p>
    <w:p w14:paraId="1CC9D16E" w14:textId="77777777" w:rsidR="00986F24" w:rsidRDefault="00986F24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0C073CF" w14:textId="7E0F63BD" w:rsidR="00CA687D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我們捨棄制定規則的方式，而是採用蒐集範例讓電腦學習的方法，這些範例會被用來訓練一個機器學習『模型』。</w:t>
      </w:r>
    </w:p>
    <w:p w14:paraId="2B408697" w14:textId="67E023C9" w:rsidR="00790D60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Instead of trying to write rules to be able to do this, you are doing it by collecting examples.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Pr="0066410F">
        <w:rPr>
          <w:rFonts w:ascii="Garamond" w:hAnsi="Garamond"/>
          <w:sz w:val="36"/>
        </w:rPr>
        <w:t xml:space="preserve">. </w:t>
      </w:r>
    </w:p>
    <w:p w14:paraId="71F78196" w14:textId="77777777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2F7232C9" w14:textId="4B131CDD" w:rsidR="00CA687D" w:rsidRDefault="00CA687D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新細明體" w:eastAsia="新細明體" w:cs="新細明體" w:hint="eastAsia"/>
          <w:color w:val="000000"/>
          <w:sz w:val="36"/>
          <w:szCs w:val="36"/>
          <w:lang w:val="en-US"/>
        </w:rPr>
        <w:lastRenderedPageBreak/>
        <w:t>這就是所謂的『監督式學習</w:t>
      </w:r>
      <w:proofErr w:type="gramStart"/>
      <w:r>
        <w:rPr>
          <w:rFonts w:ascii="新細明體" w:eastAsia="新細明體" w:cs="新細明體" w:hint="eastAsia"/>
          <w:color w:val="000000"/>
          <w:sz w:val="36"/>
          <w:szCs w:val="36"/>
          <w:lang w:val="en-US"/>
        </w:rPr>
        <w:t>』</w:t>
      </w:r>
      <w:r>
        <w:rPr>
          <w:rFonts w:ascii="Garamond" w:eastAsia="新細明體" w:hAnsi="Garamond" w:cs="Garamond"/>
          <w:color w:val="000000"/>
          <w:sz w:val="36"/>
          <w:szCs w:val="36"/>
          <w:lang w:val="en-US"/>
        </w:rPr>
        <w:t>(</w:t>
      </w:r>
      <w:proofErr w:type="gramEnd"/>
      <w:r>
        <w:rPr>
          <w:rFonts w:ascii="Garamond" w:eastAsia="新細明體" w:hAnsi="Garamond" w:cs="Garamond"/>
          <w:color w:val="000000"/>
          <w:sz w:val="36"/>
          <w:szCs w:val="36"/>
          <w:lang w:val="en-US"/>
        </w:rPr>
        <w:t>supervised learning)</w:t>
      </w:r>
      <w:r>
        <w:rPr>
          <w:rFonts w:ascii="新細明體" w:eastAsia="新細明體" w:hAnsi="Garamond" w:cs="新細明體" w:hint="eastAsia"/>
          <w:color w:val="000000"/>
          <w:sz w:val="36"/>
          <w:szCs w:val="36"/>
          <w:lang w:val="en-US"/>
        </w:rPr>
        <w:t>，因為你給電腦訓練用的範例都確保是正確的，就像是在監督它一樣。</w:t>
      </w:r>
    </w:p>
    <w:p w14:paraId="3F334AF5" w14:textId="7A7639F0" w:rsidR="004B4CE1" w:rsidRPr="0066410F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4DE64486" w14:textId="77777777" w:rsidR="00790D60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93FE229" w14:textId="54FD09C2" w:rsidR="00437536" w:rsidRPr="0066410F" w:rsidRDefault="007D2585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電腦會從範例中尋找共通模式，比如文字的使用、句子的結構等</w:t>
      </w:r>
      <w:r w:rsidR="00E13E5E">
        <w:rPr>
          <w:rFonts w:ascii="Garamond" w:hAnsi="Garamond" w:hint="eastAsia"/>
          <w:sz w:val="36"/>
          <w:lang w:eastAsia="zh-TW"/>
        </w:rPr>
        <w:t>，這些都會被用在辨別新的指令。</w:t>
      </w:r>
    </w:p>
    <w:p w14:paraId="03B9220F" w14:textId="59909C19" w:rsidR="001944C3" w:rsidRPr="0066410F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examples you’ve given it, </w:t>
      </w:r>
      <w:r w:rsidRPr="0066410F">
        <w:rPr>
          <w:rFonts w:ascii="Garamond" w:hAnsi="Garamond"/>
          <w:sz w:val="36"/>
        </w:rPr>
        <w:t xml:space="preserve">such as the choice of words, and the way sentences are structured.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</w:t>
      </w:r>
      <w:r w:rsidR="009A353E">
        <w:rPr>
          <w:rFonts w:ascii="Garamond" w:hAnsi="Garamond"/>
          <w:sz w:val="36"/>
        </w:rPr>
        <w:t>commands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5B1CA56D" w14:textId="77777777" w:rsidR="00413816" w:rsidRPr="00413816" w:rsidRDefault="00413816" w:rsidP="00413816">
      <w:pPr>
        <w:rPr>
          <w:sz w:val="32"/>
        </w:rPr>
      </w:pPr>
    </w:p>
    <w:p w14:paraId="6B50D85D" w14:textId="75A5BB70" w:rsidR="00312D74" w:rsidRDefault="00312D74" w:rsidP="00366EAB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8B4B16">
        <w:rPr>
          <w:b/>
          <w:sz w:val="32"/>
        </w:rPr>
        <w:t>“&lt; Back to project</w:t>
      </w:r>
      <w:r>
        <w:rPr>
          <w:sz w:val="32"/>
        </w:rPr>
        <w:t>”</w:t>
      </w:r>
    </w:p>
    <w:p w14:paraId="3EC1DCFD" w14:textId="471F119E" w:rsidR="00961BDE" w:rsidRDefault="008B4B16" w:rsidP="00312D74">
      <w:pPr>
        <w:pStyle w:val="a7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  <w:r w:rsidR="00961BDE">
        <w:rPr>
          <w:sz w:val="32"/>
        </w:rPr>
        <w:br/>
      </w:r>
    </w:p>
    <w:p w14:paraId="7D4D9F93" w14:textId="387751AE" w:rsidR="006A2EED" w:rsidRDefault="006A2EED" w:rsidP="00961BDE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</w:p>
    <w:p w14:paraId="11BC464A" w14:textId="0438D3B0" w:rsidR="00961BDE" w:rsidRPr="00961BDE" w:rsidRDefault="00961BDE" w:rsidP="006A2EED">
      <w:pPr>
        <w:pStyle w:val="a7"/>
        <w:ind w:firstLine="720"/>
        <w:rPr>
          <w:sz w:val="32"/>
        </w:rPr>
      </w:pPr>
      <w:r>
        <w:rPr>
          <w:sz w:val="32"/>
        </w:rPr>
        <w:t>Click “</w:t>
      </w:r>
      <w:r w:rsidRPr="00961BDE">
        <w:rPr>
          <w:b/>
          <w:sz w:val="32"/>
        </w:rPr>
        <w:t>Make</w:t>
      </w:r>
      <w:r>
        <w:rPr>
          <w:sz w:val="32"/>
        </w:rPr>
        <w:t>”</w:t>
      </w:r>
      <w:r w:rsidR="008B4B16">
        <w:rPr>
          <w:sz w:val="32"/>
        </w:rPr>
        <w:t xml:space="preserve"> </w:t>
      </w:r>
      <w:r w:rsidRPr="00961BDE">
        <w:rPr>
          <w:sz w:val="32"/>
        </w:rPr>
        <w:br/>
      </w:r>
    </w:p>
    <w:p w14:paraId="54856211" w14:textId="0DC812CC" w:rsidR="006A2EED" w:rsidRDefault="006A2EED" w:rsidP="00366EAB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8B4B16">
        <w:rPr>
          <w:b/>
          <w:sz w:val="32"/>
        </w:rPr>
        <w:t>Scratch</w:t>
      </w:r>
      <w:r>
        <w:rPr>
          <w:sz w:val="32"/>
        </w:rPr>
        <w:t>”</w:t>
      </w:r>
    </w:p>
    <w:p w14:paraId="73DEE4B3" w14:textId="1FAB0B63" w:rsidR="00961BDE" w:rsidRDefault="00961BDE" w:rsidP="006A2EED">
      <w:pPr>
        <w:pStyle w:val="a7"/>
        <w:ind w:firstLine="720"/>
        <w:rPr>
          <w:sz w:val="32"/>
        </w:rPr>
      </w:pPr>
      <w:r>
        <w:rPr>
          <w:sz w:val="32"/>
        </w:rPr>
        <w:t xml:space="preserve">Click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>” button</w:t>
      </w:r>
      <w:r>
        <w:rPr>
          <w:sz w:val="32"/>
        </w:rPr>
        <w:br/>
      </w:r>
    </w:p>
    <w:p w14:paraId="4F85D607" w14:textId="40FDC4D3" w:rsidR="006A2EED" w:rsidRDefault="006A2EED" w:rsidP="00384420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</w:p>
    <w:p w14:paraId="3E80F8DB" w14:textId="5C70B40A" w:rsidR="00384420" w:rsidRPr="000C0608" w:rsidRDefault="00961BDE" w:rsidP="006A2EED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8960" behindDoc="0" locked="0" layoutInCell="1" allowOverlap="1" wp14:anchorId="18712855" wp14:editId="3F249EED">
                <wp:simplePos x="0" y="0"/>
                <wp:positionH relativeFrom="column">
                  <wp:posOffset>1177925</wp:posOffset>
                </wp:positionH>
                <wp:positionV relativeFrom="paragraph">
                  <wp:posOffset>1005097</wp:posOffset>
                </wp:positionV>
                <wp:extent cx="3297676" cy="944164"/>
                <wp:effectExtent l="0" t="76200" r="29845" b="59690"/>
                <wp:wrapNone/>
                <wp:docPr id="23" name="Straight Connector 2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3297676" cy="94416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3" o:spid="_x0000_s1026" style="position:absolute;z-index:25168896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2.75pt,79.15pt" to="352.4pt,153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" strokecolor="#4472c4 [3204]" strokeweight="7pt">
                <v:stroke startarrow="block" joinstyle="miter"/>
              </v:line>
            </w:pict>
          </mc:Fallback>
        </mc:AlternateContent>
      </w:r>
      <w:r w:rsidR="006A2EED">
        <w:rPr>
          <w:rFonts w:hint="eastAsia"/>
          <w:sz w:val="32"/>
          <w:lang w:eastAsia="zh-TW"/>
        </w:rPr>
        <w:tab/>
      </w:r>
      <w:r>
        <w:rPr>
          <w:sz w:val="32"/>
        </w:rPr>
        <w:t>Click “</w:t>
      </w:r>
      <w:r w:rsidRPr="00961BDE">
        <w:rPr>
          <w:b/>
          <w:sz w:val="32"/>
        </w:rPr>
        <w:t>Open in Scratch</w:t>
      </w:r>
      <w:r>
        <w:rPr>
          <w:sz w:val="32"/>
        </w:rPr>
        <w:t>”</w:t>
      </w:r>
      <w:r w:rsidR="008800DA">
        <w:rPr>
          <w:sz w:val="32"/>
        </w:rPr>
        <w:br/>
      </w:r>
      <w:r w:rsidRPr="00961BDE">
        <w:rPr>
          <w:noProof/>
          <w:sz w:val="32"/>
          <w:lang w:val="en-US" w:eastAsia="zh-TW"/>
        </w:rPr>
        <w:drawing>
          <wp:inline distT="0" distB="0" distL="0" distR="0" wp14:anchorId="12784FA8" wp14:editId="32134952">
            <wp:extent cx="5400000" cy="2463652"/>
            <wp:effectExtent l="12700" t="12700" r="10795" b="1333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46365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E59C9B7" w14:textId="1757B9B9" w:rsidR="00B3037E" w:rsidRPr="00B3037E" w:rsidRDefault="00B3037E" w:rsidP="00413816">
      <w:pPr>
        <w:pStyle w:val="a7"/>
        <w:numPr>
          <w:ilvl w:val="0"/>
          <w:numId w:val="1"/>
        </w:numPr>
        <w:rPr>
          <w:sz w:val="32"/>
        </w:rPr>
      </w:pPr>
      <w:r>
        <w:rPr>
          <w:rFonts w:ascii="新細明體" w:eastAsia="新細明體" w:cs="新細明體" w:hint="eastAsia"/>
          <w:color w:val="000000"/>
          <w:sz w:val="40"/>
          <w:szCs w:val="40"/>
          <w:lang w:val="en-US"/>
        </w:rPr>
        <w:lastRenderedPageBreak/>
        <w:t>你應該在專案裡的『更多積木</w:t>
      </w:r>
      <w:proofErr w:type="gramStart"/>
      <w:r>
        <w:rPr>
          <w:rFonts w:ascii="新細明體" w:eastAsia="新細明體" w:cs="新細明體" w:hint="eastAsia"/>
          <w:color w:val="000000"/>
          <w:sz w:val="40"/>
          <w:szCs w:val="40"/>
          <w:lang w:val="en-US"/>
        </w:rPr>
        <w:t>』</w:t>
      </w:r>
      <w:r>
        <w:rPr>
          <w:rFonts w:ascii="Calibri" w:eastAsia="新細明體" w:hAnsi="Calibri" w:cs="Calibri"/>
          <w:color w:val="000000"/>
          <w:sz w:val="40"/>
          <w:szCs w:val="40"/>
          <w:lang w:val="en-US"/>
        </w:rPr>
        <w:t>(</w:t>
      </w:r>
      <w:proofErr w:type="gramEnd"/>
      <w:r>
        <w:rPr>
          <w:rFonts w:ascii="Calibri" w:eastAsia="新細明體" w:hAnsi="Calibri" w:cs="Calibri"/>
          <w:color w:val="000000"/>
          <w:sz w:val="40"/>
          <w:szCs w:val="40"/>
          <w:lang w:val="en-US"/>
        </w:rPr>
        <w:t>More blocks)</w:t>
      </w:r>
      <w:r>
        <w:rPr>
          <w:rFonts w:ascii="新細明體" w:eastAsia="新細明體" w:hAnsi="Calibri" w:cs="新細明體" w:hint="eastAsia"/>
          <w:color w:val="000000"/>
          <w:sz w:val="40"/>
          <w:szCs w:val="40"/>
          <w:lang w:val="en-US"/>
        </w:rPr>
        <w:t>區看到新積木</w:t>
      </w:r>
    </w:p>
    <w:p w14:paraId="3DD3CE59" w14:textId="559C7DBF" w:rsidR="001B0679" w:rsidRPr="00CC6DC8" w:rsidRDefault="00D94157" w:rsidP="00B3037E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2C1D349B">
                <wp:simplePos x="0" y="0"/>
                <wp:positionH relativeFrom="column">
                  <wp:posOffset>870585</wp:posOffset>
                </wp:positionH>
                <wp:positionV relativeFrom="paragraph">
                  <wp:posOffset>1544861</wp:posOffset>
                </wp:positionV>
                <wp:extent cx="2131988" cy="911860"/>
                <wp:effectExtent l="50800" t="50800" r="27305" b="78740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131988" cy="911860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1" o:spid="_x0000_s1026" style="position:absolute;flip:x 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68.55pt,121.65pt" to="236.4pt,193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" strokecolor="#4472c4 [3204]" strokeweight="7pt">
                <v:stroke startarrow="block" joinstyle="miter"/>
              </v:line>
            </w:pict>
          </mc:Fallback>
        </mc:AlternateContent>
      </w:r>
      <w:r w:rsidR="00B3037E">
        <w:rPr>
          <w:rFonts w:hint="eastAsia"/>
          <w:i/>
          <w:sz w:val="32"/>
          <w:lang w:eastAsia="zh-TW"/>
        </w:rPr>
        <w:tab/>
      </w:r>
      <w:r w:rsidR="00DB6A2D" w:rsidRPr="00FD7DD3">
        <w:rPr>
          <w:i/>
          <w:sz w:val="32"/>
        </w:rPr>
        <w:t xml:space="preserve">You should see new blocks in the “More blocks” section from your </w:t>
      </w:r>
      <w:r>
        <w:rPr>
          <w:i/>
          <w:sz w:val="32"/>
        </w:rPr>
        <w:br/>
      </w:r>
      <w:r w:rsidR="00DB6A2D" w:rsidRPr="00FD7DD3">
        <w:rPr>
          <w:i/>
          <w:sz w:val="32"/>
        </w:rPr>
        <w:t>“</w:t>
      </w:r>
      <w:r w:rsidR="00BD2771">
        <w:rPr>
          <w:i/>
          <w:sz w:val="32"/>
        </w:rPr>
        <w:t>smart classroom</w:t>
      </w:r>
      <w:r w:rsidR="00DB6A2D" w:rsidRPr="00FD7DD3">
        <w:rPr>
          <w:i/>
          <w:sz w:val="32"/>
        </w:rPr>
        <w:t>” project.</w:t>
      </w:r>
      <w:r w:rsidR="00DB6A2D">
        <w:rPr>
          <w:sz w:val="32"/>
        </w:rPr>
        <w:br/>
      </w:r>
      <w:r w:rsidRPr="00D94157">
        <w:rPr>
          <w:noProof/>
          <w:sz w:val="32"/>
          <w:lang w:val="en-US" w:eastAsia="zh-TW"/>
        </w:rPr>
        <w:drawing>
          <wp:inline distT="0" distB="0" distL="0" distR="0" wp14:anchorId="74EDDB73" wp14:editId="40741EFF">
            <wp:extent cx="5723890" cy="2728912"/>
            <wp:effectExtent l="12700" t="12700" r="16510" b="14605"/>
            <wp:docPr id="50" name="Picture 5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t="1" r="17378" b="36595"/>
                    <a:stretch/>
                  </pic:blipFill>
                  <pic:spPr bwMode="auto">
                    <a:xfrm>
                      <a:off x="0" y="0"/>
                      <a:ext cx="5724144" cy="272903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3566814C" w14:textId="63DDE057" w:rsidR="00CC6DC8" w:rsidRPr="00CC6DC8" w:rsidRDefault="00CC6DC8" w:rsidP="00CC6DC8">
      <w:pPr>
        <w:rPr>
          <w:sz w:val="32"/>
        </w:rPr>
      </w:pPr>
    </w:p>
    <w:p w14:paraId="7F2BD7F9" w14:textId="49E4D8C0" w:rsidR="00775F69" w:rsidRPr="00775F69" w:rsidRDefault="00775F69" w:rsidP="00CC6DC8">
      <w:pPr>
        <w:pStyle w:val="a7"/>
        <w:numPr>
          <w:ilvl w:val="0"/>
          <w:numId w:val="1"/>
        </w:numPr>
        <w:rPr>
          <w:sz w:val="32"/>
          <w:lang w:eastAsia="zh-TW"/>
        </w:rPr>
      </w:pPr>
      <w:r w:rsidRPr="00775F69">
        <w:rPr>
          <w:rFonts w:hint="eastAsia"/>
          <w:sz w:val="32"/>
          <w:lang w:eastAsia="zh-TW"/>
        </w:rPr>
        <w:t>重新載入剛剛的</w:t>
      </w:r>
      <w:r w:rsidRPr="00775F69">
        <w:rPr>
          <w:sz w:val="32"/>
          <w:lang w:val="en-US" w:eastAsia="zh-TW"/>
        </w:rPr>
        <w:t>Scratch</w:t>
      </w:r>
      <w:r w:rsidRPr="00775F69">
        <w:rPr>
          <w:rFonts w:hint="eastAsia"/>
          <w:sz w:val="32"/>
          <w:lang w:val="en-US" w:eastAsia="zh-TW"/>
        </w:rPr>
        <w:t>專案</w:t>
      </w:r>
      <w:r>
        <w:rPr>
          <w:rFonts w:hint="eastAsia"/>
          <w:sz w:val="32"/>
          <w:lang w:val="en-US" w:eastAsia="zh-TW"/>
        </w:rPr>
        <w:t>。</w:t>
      </w:r>
    </w:p>
    <w:p w14:paraId="6B5C19AF" w14:textId="262428D8" w:rsidR="00775F69" w:rsidRPr="00775F69" w:rsidRDefault="00775F69" w:rsidP="00775F69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點選</w:t>
      </w:r>
      <w:r>
        <w:rPr>
          <w:i/>
          <w:sz w:val="28"/>
          <w:szCs w:val="28"/>
          <w:lang w:val="en-US" w:eastAsia="zh-TW"/>
        </w:rPr>
        <w:t xml:space="preserve"> </w:t>
      </w:r>
      <w:r>
        <w:rPr>
          <w:rFonts w:hint="eastAsia"/>
          <w:i/>
          <w:sz w:val="28"/>
          <w:szCs w:val="28"/>
          <w:lang w:val="en-US" w:eastAsia="zh-TW"/>
        </w:rPr>
        <w:t>檔案</w:t>
      </w:r>
      <w:r>
        <w:rPr>
          <w:i/>
          <w:sz w:val="28"/>
          <w:szCs w:val="28"/>
          <w:lang w:val="en-US" w:eastAsia="zh-TW"/>
        </w:rPr>
        <w:t>-&gt;</w:t>
      </w:r>
      <w:r>
        <w:rPr>
          <w:rFonts w:hint="eastAsia"/>
          <w:i/>
          <w:sz w:val="28"/>
          <w:szCs w:val="28"/>
          <w:lang w:val="en-US" w:eastAsia="zh-TW"/>
        </w:rPr>
        <w:t>載入專案</w:t>
      </w:r>
      <w:r w:rsidR="00AE1DFD">
        <w:rPr>
          <w:rFonts w:hint="eastAsia"/>
          <w:i/>
          <w:sz w:val="28"/>
          <w:szCs w:val="28"/>
          <w:lang w:val="en-US" w:eastAsia="zh-TW"/>
        </w:rPr>
        <w:t>，當電腦詢問是否覆蓋目前專案時點選</w:t>
      </w:r>
      <w:r w:rsidR="00AE1DFD">
        <w:rPr>
          <w:i/>
          <w:sz w:val="28"/>
          <w:szCs w:val="28"/>
          <w:lang w:val="en-US" w:eastAsia="zh-TW"/>
        </w:rPr>
        <w:t>OK</w:t>
      </w:r>
    </w:p>
    <w:p w14:paraId="10A62107" w14:textId="648E8BDB" w:rsidR="00B25414" w:rsidRPr="00D120BC" w:rsidRDefault="00CC6DC8" w:rsidP="00775F69">
      <w:pPr>
        <w:pStyle w:val="a7"/>
        <w:ind w:firstLine="720"/>
        <w:rPr>
          <w:i/>
          <w:sz w:val="32"/>
        </w:rPr>
        <w:sectPr w:rsidR="00B25414" w:rsidRPr="00D120BC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r>
        <w:rPr>
          <w:sz w:val="32"/>
        </w:rPr>
        <w:t xml:space="preserve">Load the </w:t>
      </w:r>
      <w:r w:rsidR="00E71532">
        <w:rPr>
          <w:sz w:val="32"/>
        </w:rPr>
        <w:t xml:space="preserve">same starter </w:t>
      </w:r>
      <w:r>
        <w:rPr>
          <w:sz w:val="32"/>
        </w:rPr>
        <w:t xml:space="preserve">Scratch project </w:t>
      </w:r>
      <w:r w:rsidR="00D120BC">
        <w:rPr>
          <w:sz w:val="32"/>
        </w:rPr>
        <w:t xml:space="preserve">you </w:t>
      </w:r>
      <w:r w:rsidR="00E71532">
        <w:rPr>
          <w:sz w:val="32"/>
        </w:rPr>
        <w:t>opened</w:t>
      </w:r>
      <w:r w:rsidR="00D120BC">
        <w:rPr>
          <w:sz w:val="32"/>
        </w:rPr>
        <w:t xml:space="preserve"> before.</w:t>
      </w:r>
      <w:r w:rsidR="00D120BC">
        <w:rPr>
          <w:sz w:val="32"/>
        </w:rPr>
        <w:br/>
      </w:r>
      <w:r w:rsidR="00D120BC" w:rsidRPr="00D120BC">
        <w:rPr>
          <w:i/>
          <w:sz w:val="32"/>
        </w:rPr>
        <w:t xml:space="preserve">Click on </w:t>
      </w:r>
      <w:r w:rsidR="00D120BC" w:rsidRPr="00D120BC">
        <w:rPr>
          <w:b/>
          <w:i/>
          <w:sz w:val="32"/>
        </w:rPr>
        <w:t>File</w:t>
      </w:r>
      <w:r w:rsidR="00D120BC" w:rsidRPr="00D120BC">
        <w:rPr>
          <w:i/>
          <w:sz w:val="32"/>
        </w:rPr>
        <w:t xml:space="preserve"> -&gt; </w:t>
      </w:r>
      <w:r w:rsidR="00D120BC" w:rsidRPr="00D120BC">
        <w:rPr>
          <w:b/>
          <w:i/>
          <w:sz w:val="32"/>
        </w:rPr>
        <w:t>Load</w:t>
      </w:r>
      <w:r w:rsidR="00D94157">
        <w:rPr>
          <w:b/>
          <w:i/>
          <w:sz w:val="32"/>
        </w:rPr>
        <w:t xml:space="preserve"> Project</w:t>
      </w:r>
      <w:r w:rsidR="006032A4">
        <w:rPr>
          <w:b/>
          <w:i/>
          <w:sz w:val="32"/>
        </w:rPr>
        <w:br/>
      </w:r>
      <w:r w:rsidR="006032A4" w:rsidRPr="006032A4">
        <w:rPr>
          <w:i/>
          <w:sz w:val="32"/>
        </w:rPr>
        <w:t>C</w:t>
      </w:r>
      <w:r w:rsidR="006032A4">
        <w:rPr>
          <w:i/>
          <w:sz w:val="32"/>
        </w:rPr>
        <w:t>lick OK when it asks to replace the current project</w:t>
      </w:r>
    </w:p>
    <w:p w14:paraId="5532FC4D" w14:textId="22BCCD41" w:rsidR="00384420" w:rsidRDefault="00384420"/>
    <w:p w14:paraId="6BE3C573" w14:textId="4F8E1694" w:rsidR="006226B0" w:rsidRDefault="006226B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FD6742">
      <w:pPr>
        <w:ind w:right="380"/>
        <w:rPr>
          <w:sz w:val="32"/>
        </w:rPr>
      </w:pPr>
    </w:p>
    <w:p w14:paraId="0081D1B9" w14:textId="0F576141" w:rsidR="001B30D9" w:rsidRDefault="001B30D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CE81388" w14:textId="29A223CA" w:rsidR="00037DC6" w:rsidRDefault="00037DC6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當你給越多範例，電腦就能更好的辨別指令</w:t>
      </w:r>
    </w:p>
    <w:p w14:paraId="689DD4C8" w14:textId="115742F4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 xml:space="preserve">The more examples you give it, the better the computer should get at recognising </w:t>
      </w:r>
      <w:r w:rsidR="00947EC6">
        <w:rPr>
          <w:sz w:val="32"/>
        </w:rPr>
        <w:t>your instructions</w:t>
      </w:r>
      <w:r w:rsidRPr="00384420">
        <w:rPr>
          <w:sz w:val="32"/>
        </w:rPr>
        <w:t xml:space="preserve">. </w:t>
      </w:r>
    </w:p>
    <w:p w14:paraId="09F8EB67" w14:textId="77777777" w:rsidR="00384420" w:rsidRPr="00384420" w:rsidRDefault="00384420" w:rsidP="004F1D88">
      <w:pPr>
        <w:ind w:left="450" w:right="380"/>
        <w:rPr>
          <w:sz w:val="32"/>
        </w:rPr>
      </w:pPr>
    </w:p>
    <w:p w14:paraId="329B14EE" w14:textId="07A1EAE5" w:rsidR="00B31C1E" w:rsidRDefault="00B22A4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蒐集相同數目的指令</w:t>
      </w:r>
    </w:p>
    <w:p w14:paraId="2ACBDDCB" w14:textId="027EBB31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Try and be even</w:t>
      </w:r>
    </w:p>
    <w:p w14:paraId="53C4F82B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4CD16F76" w14:textId="42853F7C" w:rsidR="00B22A48" w:rsidRPr="00A024F1" w:rsidRDefault="00B22A4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 w:rsidRPr="00A024F1">
        <w:rPr>
          <w:rFonts w:hint="eastAsia"/>
          <w:sz w:val="32"/>
          <w:lang w:eastAsia="zh-TW"/>
        </w:rPr>
        <w:t>盡可能讓每種指令的範例數量一樣多</w:t>
      </w:r>
    </w:p>
    <w:p w14:paraId="46715B11" w14:textId="567556E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Try and come up with roughly the same number of examples for </w:t>
      </w:r>
      <w:r w:rsidR="00FD6742">
        <w:rPr>
          <w:sz w:val="32"/>
        </w:rPr>
        <w:t>each command</w:t>
      </w:r>
      <w:r>
        <w:rPr>
          <w:sz w:val="32"/>
        </w:rPr>
        <w:t xml:space="preserve">. </w:t>
      </w:r>
    </w:p>
    <w:p w14:paraId="05BF8607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64DDEB74" w14:textId="638249DD" w:rsidR="00C1532E" w:rsidRDefault="00A024F1" w:rsidP="00A024F1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如果你其中一種指令特別多，那麼電腦可能會更容易將</w:t>
      </w:r>
      <w:r w:rsidR="005A524D">
        <w:rPr>
          <w:rFonts w:hint="eastAsia"/>
          <w:sz w:val="32"/>
          <w:lang w:eastAsia="zh-TW"/>
        </w:rPr>
        <w:t>指令</w:t>
      </w:r>
      <w:r>
        <w:rPr>
          <w:rFonts w:hint="eastAsia"/>
          <w:sz w:val="32"/>
          <w:lang w:eastAsia="zh-TW"/>
        </w:rPr>
        <w:t>判別成這一類，因此會影響到電腦辨識</w:t>
      </w:r>
      <w:r w:rsidR="00684B87">
        <w:rPr>
          <w:rFonts w:hint="eastAsia"/>
          <w:sz w:val="32"/>
          <w:lang w:eastAsia="zh-TW"/>
        </w:rPr>
        <w:t>指令</w:t>
      </w:r>
      <w:r>
        <w:rPr>
          <w:rFonts w:hint="eastAsia"/>
          <w:sz w:val="32"/>
          <w:lang w:eastAsia="zh-TW"/>
        </w:rPr>
        <w:t>的學習</w:t>
      </w:r>
    </w:p>
    <w:p w14:paraId="5CF74632" w14:textId="2F3AA2ED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</w:t>
      </w:r>
      <w:r w:rsidR="0055360B">
        <w:rPr>
          <w:sz w:val="32"/>
        </w:rPr>
        <w:t>command</w:t>
      </w:r>
      <w:r>
        <w:rPr>
          <w:sz w:val="32"/>
        </w:rPr>
        <w:t>, and not the other</w:t>
      </w:r>
      <w:r w:rsidR="0055360B">
        <w:rPr>
          <w:sz w:val="32"/>
        </w:rPr>
        <w:t>s</w:t>
      </w:r>
      <w:r>
        <w:rPr>
          <w:sz w:val="32"/>
        </w:rPr>
        <w:t xml:space="preserve">, the computer might learn that </w:t>
      </w:r>
      <w:r w:rsidR="0055360B">
        <w:rPr>
          <w:sz w:val="32"/>
        </w:rPr>
        <w:t>command</w:t>
      </w:r>
      <w:r>
        <w:rPr>
          <w:sz w:val="32"/>
        </w:rPr>
        <w:t xml:space="preserve"> is more likely, so you’ll affect the way that it learns to recognise messages. </w:t>
      </w:r>
    </w:p>
    <w:p w14:paraId="6DD53534" w14:textId="77777777" w:rsidR="004F1D88" w:rsidRDefault="004F1D88">
      <w:pPr>
        <w:rPr>
          <w:sz w:val="32"/>
        </w:rPr>
      </w:pPr>
    </w:p>
    <w:p w14:paraId="674BA5C6" w14:textId="77777777" w:rsidR="006E75D9" w:rsidRDefault="00ED26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確保範例中有各種圖片</w:t>
      </w:r>
    </w:p>
    <w:p w14:paraId="099133EF" w14:textId="5C238E25" w:rsidR="004F1D88" w:rsidRPr="00384420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Mix things up with your examples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360E077" w14:textId="26900F72" w:rsidR="00F02D6F" w:rsidRDefault="00F02D6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試著找到不同類別的範例</w:t>
      </w:r>
    </w:p>
    <w:p w14:paraId="0C97279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Try to come up with lots of different types of examples</w:t>
      </w:r>
      <w:r w:rsidRPr="00384420">
        <w:rPr>
          <w:sz w:val="32"/>
        </w:rPr>
        <w:t>.</w:t>
      </w:r>
      <w:r>
        <w:rPr>
          <w:sz w:val="32"/>
        </w:rPr>
        <w:t xml:space="preserve"> </w:t>
      </w:r>
    </w:p>
    <w:p w14:paraId="18ECB569" w14:textId="77777777" w:rsidR="006C1E89" w:rsidRDefault="006C1E89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</w:p>
    <w:p w14:paraId="72934321" w14:textId="18582B71" w:rsidR="00164E6A" w:rsidRDefault="00164E6A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舉例來說，確認你的範例中包含了一些很長的指令和一些非常短的指令。</w:t>
      </w:r>
    </w:p>
    <w:p w14:paraId="619AC555" w14:textId="299B750B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4F1D88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lastRenderedPageBreak/>
        <w:t xml:space="preserve">For example, make sure that you include some long examples and some very short ones. </w:t>
      </w:r>
    </w:p>
    <w:p w14:paraId="32D6B9EC" w14:textId="737E21A7" w:rsidR="00532B8E" w:rsidRDefault="00532B8E" w:rsidP="00FD7DD3">
      <w:pPr>
        <w:pStyle w:val="a7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點選『程式』，拖曳程式積木（如下圖），取代專案裡原有程式。</w:t>
      </w:r>
    </w:p>
    <w:p w14:paraId="48DDF735" w14:textId="57E4082B" w:rsidR="00532B8E" w:rsidRPr="00532B8E" w:rsidRDefault="00532B8E" w:rsidP="00532B8E">
      <w:pPr>
        <w:pStyle w:val="a7"/>
        <w:ind w:left="1440"/>
        <w:rPr>
          <w:i/>
          <w:sz w:val="28"/>
          <w:szCs w:val="28"/>
          <w:lang w:val="en-US" w:eastAsia="zh-TW"/>
        </w:rPr>
      </w:pPr>
      <w:r w:rsidRPr="0079300E">
        <w:rPr>
          <w:i/>
          <w:sz w:val="32"/>
        </w:rPr>
        <w:t>“recognise text … (label)”</w:t>
      </w:r>
      <w:r>
        <w:rPr>
          <w:rFonts w:hint="eastAsia"/>
          <w:i/>
          <w:sz w:val="32"/>
          <w:lang w:eastAsia="zh-TW"/>
        </w:rPr>
        <w:t>是此專案新增的積木。當你給了一條訊息，他會依據先前訓練判斷是哪種命令，並回傳一個值</w:t>
      </w:r>
      <w:r>
        <w:rPr>
          <w:i/>
          <w:sz w:val="32"/>
          <w:lang w:val="en-US" w:eastAsia="zh-TW"/>
        </w:rPr>
        <w:t>(label)</w:t>
      </w:r>
    </w:p>
    <w:p w14:paraId="3C12CEF6" w14:textId="2CCCCF60" w:rsidR="000724DF" w:rsidRDefault="0079300E" w:rsidP="00532B8E">
      <w:pPr>
        <w:pStyle w:val="a7"/>
        <w:ind w:firstLine="720"/>
        <w:rPr>
          <w:sz w:val="32"/>
        </w:rPr>
      </w:pPr>
      <w:r>
        <w:rPr>
          <w:sz w:val="32"/>
        </w:rPr>
        <w:t>Click on the “</w:t>
      </w:r>
      <w:r w:rsidRPr="0079300E">
        <w:rPr>
          <w:b/>
          <w:sz w:val="32"/>
        </w:rPr>
        <w:t>Scripts</w:t>
      </w:r>
      <w:r>
        <w:rPr>
          <w:sz w:val="32"/>
        </w:rPr>
        <w:t xml:space="preserve">” </w:t>
      </w:r>
      <w:proofErr w:type="gramStart"/>
      <w:r>
        <w:rPr>
          <w:sz w:val="32"/>
        </w:rPr>
        <w:t>tab, and</w:t>
      </w:r>
      <w:proofErr w:type="gramEnd"/>
      <w:r>
        <w:rPr>
          <w:sz w:val="32"/>
        </w:rPr>
        <w:t xml:space="preserve"> </w:t>
      </w:r>
      <w:r w:rsidR="00E60B58">
        <w:rPr>
          <w:sz w:val="32"/>
        </w:rPr>
        <w:t>update</w:t>
      </w:r>
      <w:r>
        <w:rPr>
          <w:sz w:val="32"/>
        </w:rPr>
        <w:t xml:space="preserve"> the script</w:t>
      </w:r>
      <w:r w:rsidR="00E60B58">
        <w:rPr>
          <w:sz w:val="32"/>
        </w:rPr>
        <w:t xml:space="preserve"> to use your machine learning model </w:t>
      </w:r>
      <w:r w:rsidR="00E60B58" w:rsidRPr="00924ACF">
        <w:rPr>
          <w:b/>
          <w:sz w:val="32"/>
        </w:rPr>
        <w:t>instead</w:t>
      </w:r>
      <w:r w:rsidR="00E60B58">
        <w:rPr>
          <w:sz w:val="32"/>
        </w:rPr>
        <w:t xml:space="preserve"> of the rules</w:t>
      </w:r>
      <w:r w:rsidR="00924ACF">
        <w:rPr>
          <w:sz w:val="32"/>
        </w:rPr>
        <w:t xml:space="preserve"> that are already there</w:t>
      </w:r>
      <w:r>
        <w:rPr>
          <w:sz w:val="32"/>
        </w:rPr>
        <w:t>.</w:t>
      </w:r>
      <w:r>
        <w:rPr>
          <w:sz w:val="32"/>
        </w:rPr>
        <w:br/>
      </w:r>
      <w:r w:rsidRPr="0079300E">
        <w:rPr>
          <w:i/>
          <w:sz w:val="32"/>
        </w:rPr>
        <w:t>The “recognise text … (label)” block is a new block added b</w:t>
      </w:r>
      <w:r w:rsidR="00E04387">
        <w:rPr>
          <w:i/>
          <w:sz w:val="32"/>
        </w:rPr>
        <w:t>y your project. If you give it</w:t>
      </w:r>
      <w:r w:rsidRPr="0079300E">
        <w:rPr>
          <w:i/>
          <w:sz w:val="32"/>
        </w:rPr>
        <w:t xml:space="preserve"> text, it will return </w:t>
      </w:r>
      <w:r w:rsidR="00B84E39">
        <w:rPr>
          <w:i/>
          <w:sz w:val="32"/>
        </w:rPr>
        <w:t xml:space="preserve">the label for one of the four commands </w:t>
      </w:r>
      <w:r w:rsidRPr="0079300E">
        <w:rPr>
          <w:i/>
          <w:sz w:val="32"/>
        </w:rPr>
        <w:t xml:space="preserve">based on the training you’ve given to the computer. </w:t>
      </w:r>
      <w:r w:rsidR="00B84E39">
        <w:rPr>
          <w:i/>
          <w:sz w:val="32"/>
        </w:rPr>
        <w:br/>
      </w:r>
      <w:r w:rsidRPr="0079300E">
        <w:rPr>
          <w:sz w:val="32"/>
        </w:rPr>
        <w:br/>
      </w:r>
      <w:r w:rsidR="007F4646" w:rsidRPr="007F4646">
        <w:rPr>
          <w:noProof/>
          <w:sz w:val="32"/>
          <w:lang w:val="en-US" w:eastAsia="zh-TW"/>
        </w:rPr>
        <w:drawing>
          <wp:inline distT="0" distB="0" distL="0" distR="0" wp14:anchorId="0B4752BA" wp14:editId="4E351E2E">
            <wp:extent cx="5207000" cy="5499100"/>
            <wp:effectExtent l="25400" t="25400" r="25400" b="3810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07000" cy="54991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273D18" w:rsidRPr="00273D18">
        <w:rPr>
          <w:noProof/>
          <w:sz w:val="32"/>
          <w:lang w:eastAsia="en-GB"/>
        </w:rPr>
        <w:t xml:space="preserve"> </w:t>
      </w:r>
    </w:p>
    <w:p w14:paraId="56DD21F4" w14:textId="46DA69E5" w:rsidR="0079300E" w:rsidRPr="0079300E" w:rsidRDefault="0079300E" w:rsidP="0079300E">
      <w:pPr>
        <w:rPr>
          <w:sz w:val="32"/>
        </w:rPr>
      </w:pPr>
    </w:p>
    <w:p w14:paraId="384529C2" w14:textId="767AF859" w:rsidR="00DC081F" w:rsidRDefault="00DC081F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</w:t>
      </w:r>
    </w:p>
    <w:p w14:paraId="44904D54" w14:textId="505FC3FA" w:rsidR="008C1041" w:rsidRDefault="00A35528" w:rsidP="00DC081F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70528" behindDoc="0" locked="0" layoutInCell="1" allowOverlap="1" wp14:anchorId="65627BD5" wp14:editId="5CDB4DBE">
                <wp:simplePos x="0" y="0"/>
                <wp:positionH relativeFrom="column">
                  <wp:posOffset>2245458</wp:posOffset>
                </wp:positionH>
                <wp:positionV relativeFrom="paragraph">
                  <wp:posOffset>644427</wp:posOffset>
                </wp:positionV>
                <wp:extent cx="1066067" cy="1479648"/>
                <wp:effectExtent l="50800" t="50800" r="26670" b="69850"/>
                <wp:wrapNone/>
                <wp:docPr id="54" name="Straight Connector 5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066067" cy="1479648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4" o:spid="_x0000_s1026" style="position:absolute;z-index:2516705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6.8pt,50.75pt" to="260.75pt,167.2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" strokecolor="#4472c4 [3204]" strokeweight="7pt">
                <v:stroke startarrow="block" joinstyle="miter"/>
              </v:line>
            </w:pict>
          </mc:Fallback>
        </mc:AlternateContent>
      </w:r>
      <w:r w:rsidR="00DC081F">
        <w:rPr>
          <w:sz w:val="32"/>
        </w:rPr>
        <w:tab/>
      </w:r>
      <w:r w:rsidR="0079300E">
        <w:rPr>
          <w:sz w:val="32"/>
        </w:rPr>
        <w:t xml:space="preserve">Click the </w:t>
      </w:r>
      <w:r w:rsidR="0079300E" w:rsidRPr="0079300E">
        <w:rPr>
          <w:b/>
          <w:sz w:val="32"/>
        </w:rPr>
        <w:t>green flag</w:t>
      </w:r>
      <w:r w:rsidR="0079300E">
        <w:rPr>
          <w:sz w:val="32"/>
        </w:rPr>
        <w:t xml:space="preserve"> to test</w:t>
      </w:r>
      <w:r w:rsidR="00D07A12">
        <w:rPr>
          <w:sz w:val="32"/>
        </w:rPr>
        <w:t xml:space="preserve"> again</w:t>
      </w:r>
      <w:r w:rsidR="0079300E">
        <w:rPr>
          <w:sz w:val="32"/>
        </w:rPr>
        <w:t xml:space="preserve">. </w:t>
      </w:r>
      <w:r w:rsidR="008C1041">
        <w:rPr>
          <w:sz w:val="32"/>
        </w:rPr>
        <w:br/>
      </w:r>
      <w:r w:rsidRPr="00A35528">
        <w:rPr>
          <w:noProof/>
          <w:sz w:val="32"/>
          <w:lang w:val="en-US" w:eastAsia="zh-TW"/>
        </w:rPr>
        <w:drawing>
          <wp:inline distT="0" distB="0" distL="0" distR="0" wp14:anchorId="68EC8BE4" wp14:editId="2F2AA8DA">
            <wp:extent cx="5724144" cy="2293525"/>
            <wp:effectExtent l="25400" t="25400" r="16510" b="18415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29352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2ED3F89" w14:textId="582DB85A" w:rsidR="00352D79" w:rsidRDefault="00E35684">
      <w:pPr>
        <w:rPr>
          <w:sz w:val="32"/>
        </w:rPr>
      </w:pPr>
      <w:r>
        <w:rPr>
          <w:sz w:val="32"/>
        </w:rPr>
        <w:br/>
      </w:r>
    </w:p>
    <w:p w14:paraId="780EF801" w14:textId="714D2B88" w:rsidR="0053611A" w:rsidRDefault="0053611A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進行測試</w:t>
      </w:r>
    </w:p>
    <w:p w14:paraId="07D622A8" w14:textId="4705BF44" w:rsidR="00A4452D" w:rsidRDefault="00A4452D" w:rsidP="00A4452D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eastAsia="zh-TW"/>
        </w:rPr>
        <w:t>輸入一條指令並按下</w:t>
      </w:r>
      <w:r>
        <w:rPr>
          <w:i/>
          <w:sz w:val="28"/>
          <w:szCs w:val="28"/>
          <w:lang w:val="en-US" w:eastAsia="zh-TW"/>
        </w:rPr>
        <w:t>enter</w:t>
      </w:r>
      <w:r>
        <w:rPr>
          <w:rFonts w:hint="eastAsia"/>
          <w:i/>
          <w:sz w:val="28"/>
          <w:szCs w:val="28"/>
          <w:lang w:val="en-US" w:eastAsia="zh-TW"/>
        </w:rPr>
        <w:t>鍵，</w:t>
      </w:r>
      <w:r w:rsidR="00267547">
        <w:rPr>
          <w:rFonts w:hint="eastAsia"/>
          <w:i/>
          <w:sz w:val="28"/>
          <w:szCs w:val="28"/>
          <w:lang w:val="en-US" w:eastAsia="zh-TW"/>
        </w:rPr>
        <w:t>電風或風扇就會依照指令運作。</w:t>
      </w:r>
    </w:p>
    <w:p w14:paraId="42876DC4" w14:textId="6ADD34D3" w:rsidR="00267547" w:rsidRPr="00A4452D" w:rsidRDefault="00267547" w:rsidP="00A4452D">
      <w:pPr>
        <w:pStyle w:val="a7"/>
        <w:ind w:left="1440"/>
        <w:rPr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確認你所使用的測試指令沒有在前面的訓練中使用過。</w:t>
      </w:r>
    </w:p>
    <w:p w14:paraId="2240DC4B" w14:textId="02E79510" w:rsidR="001D63FA" w:rsidRPr="001D63FA" w:rsidRDefault="008C1041" w:rsidP="0053611A">
      <w:pPr>
        <w:pStyle w:val="a7"/>
        <w:ind w:firstLine="720"/>
        <w:rPr>
          <w:sz w:val="32"/>
        </w:rPr>
      </w:pPr>
      <w:r>
        <w:rPr>
          <w:sz w:val="32"/>
        </w:rPr>
        <w:t>Test your project</w:t>
      </w:r>
      <w:r w:rsidR="005F56B2">
        <w:rPr>
          <w:sz w:val="32"/>
        </w:rPr>
        <w:br/>
      </w:r>
      <w:r w:rsidR="00B25414" w:rsidRPr="005F56B2">
        <w:rPr>
          <w:i/>
          <w:sz w:val="32"/>
        </w:rPr>
        <w:t xml:space="preserve">Type </w:t>
      </w:r>
      <w:r w:rsidR="00A35528">
        <w:rPr>
          <w:i/>
          <w:sz w:val="32"/>
        </w:rPr>
        <w:t>a command</w:t>
      </w:r>
      <w:r w:rsidR="00B25414" w:rsidRPr="005F56B2">
        <w:rPr>
          <w:i/>
          <w:sz w:val="32"/>
        </w:rPr>
        <w:t xml:space="preserve"> and press enter. The </w:t>
      </w:r>
      <w:r w:rsidR="00A35528">
        <w:rPr>
          <w:i/>
          <w:sz w:val="32"/>
        </w:rPr>
        <w:t>fan or lamp should react to your instructions</w:t>
      </w:r>
      <w:r w:rsidR="00B25414" w:rsidRPr="005F56B2">
        <w:rPr>
          <w:i/>
          <w:sz w:val="32"/>
        </w:rPr>
        <w:t xml:space="preserve">. </w:t>
      </w:r>
      <w:r w:rsidR="00A35528">
        <w:rPr>
          <w:i/>
          <w:sz w:val="32"/>
        </w:rPr>
        <w:br/>
        <w:t>Make sure you test that t</w:t>
      </w:r>
      <w:r w:rsidR="00352D79">
        <w:rPr>
          <w:i/>
          <w:sz w:val="32"/>
        </w:rPr>
        <w:t xml:space="preserve">his </w:t>
      </w:r>
      <w:r w:rsidR="00A35528">
        <w:rPr>
          <w:i/>
          <w:sz w:val="32"/>
        </w:rPr>
        <w:t>w</w:t>
      </w:r>
      <w:r w:rsidR="00352D79">
        <w:rPr>
          <w:i/>
          <w:sz w:val="32"/>
        </w:rPr>
        <w:t>ork</w:t>
      </w:r>
      <w:r w:rsidR="00A35528">
        <w:rPr>
          <w:i/>
          <w:sz w:val="32"/>
        </w:rPr>
        <w:t>s</w:t>
      </w:r>
      <w:r w:rsidR="00352D79">
        <w:rPr>
          <w:i/>
          <w:sz w:val="32"/>
        </w:rPr>
        <w:t xml:space="preserve"> </w:t>
      </w:r>
      <w:r w:rsidR="00A35528" w:rsidRPr="00A35528">
        <w:rPr>
          <w:b/>
          <w:i/>
          <w:sz w:val="32"/>
        </w:rPr>
        <w:t xml:space="preserve">even </w:t>
      </w:r>
      <w:r w:rsidR="00352D79" w:rsidRPr="00A35528">
        <w:rPr>
          <w:b/>
          <w:i/>
          <w:sz w:val="32"/>
        </w:rPr>
        <w:t>for messages that you didn’t include in your training</w:t>
      </w:r>
      <w:r w:rsidR="00352D79">
        <w:rPr>
          <w:i/>
          <w:sz w:val="32"/>
        </w:rPr>
        <w:t>.</w:t>
      </w:r>
      <w:r>
        <w:rPr>
          <w:i/>
          <w:sz w:val="32"/>
        </w:rPr>
        <w:br/>
      </w:r>
      <w:r w:rsidR="00A35528" w:rsidRPr="00A35528">
        <w:rPr>
          <w:noProof/>
          <w:sz w:val="32"/>
          <w:lang w:val="en-US" w:eastAsia="zh-TW"/>
        </w:rPr>
        <w:drawing>
          <wp:inline distT="0" distB="0" distL="0" distR="0" wp14:anchorId="094E3652" wp14:editId="3F238315">
            <wp:extent cx="5724144" cy="3184193"/>
            <wp:effectExtent l="25400" t="25400" r="16510" b="16510"/>
            <wp:docPr id="55" name="Picture 5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41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6FB32A42" w14:textId="6D064982" w:rsidR="001D63FA" w:rsidRPr="001D63FA" w:rsidRDefault="00E35684" w:rsidP="001D63FA">
      <w:pPr>
        <w:rPr>
          <w:i/>
          <w:sz w:val="32"/>
        </w:rPr>
      </w:pPr>
      <w:r>
        <w:rPr>
          <w:i/>
          <w:sz w:val="32"/>
        </w:rPr>
        <w:br/>
      </w:r>
    </w:p>
    <w:p w14:paraId="62A412CF" w14:textId="4B728510" w:rsidR="008B6200" w:rsidRDefault="008B6200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存檔</w:t>
      </w:r>
    </w:p>
    <w:p w14:paraId="036785F1" w14:textId="59DA23FD" w:rsidR="008B6200" w:rsidRPr="008B6200" w:rsidRDefault="008B6200" w:rsidP="008B6200">
      <w:pPr>
        <w:pStyle w:val="a7"/>
        <w:ind w:left="1440"/>
        <w:rPr>
          <w:sz w:val="32"/>
          <w:lang w:val="en-US" w:eastAsia="zh-TW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sz w:val="32"/>
          <w:lang w:val="en-US"/>
        </w:rPr>
        <w:t xml:space="preserve"> </w:t>
      </w:r>
      <w:r>
        <w:rPr>
          <w:rFonts w:hint="eastAsia"/>
          <w:sz w:val="32"/>
          <w:lang w:val="en-US" w:eastAsia="zh-TW"/>
        </w:rPr>
        <w:t>檔案</w:t>
      </w:r>
      <w:r>
        <w:rPr>
          <w:sz w:val="32"/>
          <w:lang w:val="en-US" w:eastAsia="zh-TW"/>
        </w:rPr>
        <w:t xml:space="preserve">-&gt; </w:t>
      </w:r>
      <w:r>
        <w:rPr>
          <w:rFonts w:hint="eastAsia"/>
          <w:sz w:val="32"/>
          <w:lang w:val="en-US" w:eastAsia="zh-TW"/>
        </w:rPr>
        <w:t>儲存專案</w:t>
      </w:r>
    </w:p>
    <w:p w14:paraId="1F87376B" w14:textId="35FF42F4" w:rsidR="005F56B2" w:rsidRDefault="001D63FA" w:rsidP="008B6200">
      <w:pPr>
        <w:pStyle w:val="a7"/>
        <w:ind w:firstLine="720"/>
        <w:rPr>
          <w:sz w:val="32"/>
        </w:rPr>
      </w:pPr>
      <w:r>
        <w:rPr>
          <w:sz w:val="32"/>
        </w:rPr>
        <w:t>Save your project.</w:t>
      </w:r>
      <w:r w:rsidR="00387A8C">
        <w:rPr>
          <w:sz w:val="32"/>
        </w:rPr>
        <w:br/>
      </w:r>
      <w:r w:rsidR="00A159D9">
        <w:rPr>
          <w:i/>
          <w:sz w:val="32"/>
        </w:rPr>
        <w:t xml:space="preserve">Click </w:t>
      </w:r>
      <w:r w:rsidR="00387A8C" w:rsidRPr="00347253">
        <w:rPr>
          <w:b/>
          <w:i/>
          <w:sz w:val="32"/>
        </w:rPr>
        <w:t>File</w:t>
      </w:r>
      <w:r w:rsidR="00387A8C">
        <w:rPr>
          <w:i/>
          <w:sz w:val="32"/>
        </w:rPr>
        <w:t xml:space="preserve"> -&gt; </w:t>
      </w:r>
      <w:r w:rsidR="00387A8C" w:rsidRPr="00347253">
        <w:rPr>
          <w:b/>
          <w:i/>
          <w:sz w:val="32"/>
        </w:rPr>
        <w:t>Save Project</w:t>
      </w:r>
      <w:r w:rsidR="00B25414" w:rsidRPr="005F56B2">
        <w:rPr>
          <w:i/>
          <w:sz w:val="32"/>
        </w:rPr>
        <w:br/>
      </w:r>
    </w:p>
    <w:p w14:paraId="65DF8EBE" w14:textId="77777777" w:rsidR="00765CFB" w:rsidRDefault="00AA3484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新細明體" w:eastAsia="新細明體" w:cs="新細明體"/>
          <w:color w:val="385623"/>
          <w:sz w:val="40"/>
          <w:szCs w:val="40"/>
          <w:lang w:val="en-US" w:eastAsia="zh-TW"/>
        </w:rPr>
      </w:pPr>
      <w:r>
        <w:rPr>
          <w:rFonts w:ascii="新細明體" w:eastAsia="新細明體" w:cs="新細明體" w:hint="eastAsia"/>
          <w:color w:val="385623"/>
          <w:sz w:val="40"/>
          <w:szCs w:val="40"/>
          <w:lang w:val="en-US" w:eastAsia="zh-TW"/>
        </w:rPr>
        <w:t>到目前為止，你做了哪些事情？</w:t>
      </w:r>
    </w:p>
    <w:p w14:paraId="2BCFB38F" w14:textId="4C740051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BEAA352" w14:textId="42041791" w:rsidR="00D20A6D" w:rsidRPr="00D20A6D" w:rsidRDefault="00D20A6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你調整了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的智慧教室專案，讓他不再是依照寫好的規則執行專案，而是使用機器學習的方式</w:t>
      </w:r>
      <w:r w:rsidR="00133D05">
        <w:rPr>
          <w:rFonts w:ascii="Garamond" w:hAnsi="Garamond" w:hint="eastAsia"/>
          <w:sz w:val="36"/>
          <w:lang w:val="en-US" w:eastAsia="zh-TW"/>
        </w:rPr>
        <w:t>執行。</w:t>
      </w:r>
    </w:p>
    <w:p w14:paraId="57778C26" w14:textId="00987932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modified your Scratch </w:t>
      </w:r>
      <w:r w:rsidR="00A35528">
        <w:rPr>
          <w:rFonts w:ascii="Garamond" w:hAnsi="Garamond"/>
          <w:sz w:val="36"/>
        </w:rPr>
        <w:t>smart classroom assistant</w:t>
      </w:r>
      <w:r>
        <w:rPr>
          <w:rFonts w:ascii="Garamond" w:hAnsi="Garamond"/>
          <w:sz w:val="36"/>
        </w:rPr>
        <w:t xml:space="preserve"> to use machine learning instead of your earlier rules-based approach. </w:t>
      </w:r>
    </w:p>
    <w:p w14:paraId="0149BCA2" w14:textId="77777777" w:rsidR="00021371" w:rsidRDefault="000213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4D64AE7" w14:textId="796A9C3B" w:rsidR="00021371" w:rsidRDefault="00021371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訓練電腦自己辨識指令比試圖列出</w:t>
      </w:r>
      <w:ins w:id="1" w:author="Sung-Shine Lee" w:date="2018-12-16T17:48:00Z">
        <w:r w:rsidR="00200C48">
          <w:rPr>
            <w:rFonts w:ascii="Garamond" w:hAnsi="Garamond" w:hint="eastAsia"/>
            <w:sz w:val="36"/>
            <w:lang w:eastAsia="zh-TW"/>
          </w:rPr>
          <w:t>所有</w:t>
        </w:r>
      </w:ins>
      <w:del w:id="2" w:author="Sung-Shine Lee" w:date="2018-12-16T17:48:00Z">
        <w:r w:rsidDel="00200C48">
          <w:rPr>
            <w:rFonts w:ascii="Garamond" w:hAnsi="Garamond" w:hint="eastAsia"/>
            <w:sz w:val="36"/>
            <w:lang w:eastAsia="zh-TW"/>
          </w:rPr>
          <w:delText>一長串</w:delText>
        </w:r>
      </w:del>
      <w:r>
        <w:rPr>
          <w:rFonts w:ascii="Garamond" w:hAnsi="Garamond" w:hint="eastAsia"/>
          <w:sz w:val="36"/>
          <w:lang w:eastAsia="zh-TW"/>
        </w:rPr>
        <w:t>可能出現的指令來得有效率。</w:t>
      </w:r>
    </w:p>
    <w:p w14:paraId="1618C6F8" w14:textId="0E7A1E3C" w:rsidR="005F56B2" w:rsidRPr="00200C48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  <w:rPrChange w:id="3" w:author="Sung-Shine Lee" w:date="2018-12-16T17:50:00Z">
            <w:rPr>
              <w:rFonts w:ascii="Garamond" w:hAnsi="Garamond"/>
              <w:sz w:val="36"/>
            </w:rPr>
          </w:rPrChange>
        </w:rPr>
      </w:pPr>
      <w:r>
        <w:rPr>
          <w:rFonts w:ascii="Garamond" w:hAnsi="Garamond"/>
          <w:sz w:val="36"/>
        </w:rPr>
        <w:t xml:space="preserve">Training the computer to be able to recognise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for itself should be much quicker than trying to m</w:t>
      </w:r>
      <w:r w:rsidR="00EC1117">
        <w:rPr>
          <w:rFonts w:ascii="Garamond" w:hAnsi="Garamond"/>
          <w:sz w:val="36"/>
        </w:rPr>
        <w:t xml:space="preserve">ake a list of every possible </w:t>
      </w:r>
      <w:r w:rsidR="00A35528">
        <w:rPr>
          <w:rFonts w:ascii="Garamond" w:hAnsi="Garamond"/>
          <w:sz w:val="36"/>
        </w:rPr>
        <w:t>command</w:t>
      </w:r>
      <w:r w:rsidR="00EC1117">
        <w:rPr>
          <w:rFonts w:ascii="Garamond" w:hAnsi="Garamond"/>
          <w:sz w:val="36"/>
        </w:rPr>
        <w:t xml:space="preserve">. </w:t>
      </w:r>
    </w:p>
    <w:p w14:paraId="1ECB7EA6" w14:textId="77777777" w:rsidR="00EC1117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8648017" w14:textId="6F8B3D59" w:rsidR="00562CED" w:rsidRDefault="00562CED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當你給了越多範例，電腦的辨識結果正確率就</w:t>
      </w:r>
      <w:r w:rsidR="00A525D4">
        <w:rPr>
          <w:rFonts w:ascii="Garamond" w:hAnsi="Garamond" w:hint="eastAsia"/>
          <w:sz w:val="36"/>
          <w:lang w:eastAsia="zh-TW"/>
        </w:rPr>
        <w:t>應該</w:t>
      </w:r>
      <w:r>
        <w:rPr>
          <w:rFonts w:ascii="Garamond" w:hAnsi="Garamond" w:hint="eastAsia"/>
          <w:sz w:val="36"/>
          <w:lang w:eastAsia="zh-TW"/>
        </w:rPr>
        <w:t>越高</w:t>
      </w:r>
    </w:p>
    <w:p w14:paraId="789612DC" w14:textId="7D39AE41" w:rsidR="008464F3" w:rsidRDefault="00EC1117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 more examples you give it, the better it should get at recognising </w:t>
      </w:r>
      <w:r w:rsidR="00A35528">
        <w:rPr>
          <w:rFonts w:ascii="Garamond" w:hAnsi="Garamond"/>
          <w:sz w:val="36"/>
        </w:rPr>
        <w:t>instructions</w:t>
      </w:r>
      <w:r>
        <w:rPr>
          <w:rFonts w:ascii="Garamond" w:hAnsi="Garamond"/>
          <w:sz w:val="36"/>
        </w:rPr>
        <w:t xml:space="preserve"> correctly.</w:t>
      </w:r>
    </w:p>
    <w:p w14:paraId="7235523C" w14:textId="77777777" w:rsidR="005F56B2" w:rsidRPr="005F56B2" w:rsidRDefault="005F56B2" w:rsidP="005F56B2">
      <w:pPr>
        <w:rPr>
          <w:sz w:val="32"/>
        </w:rPr>
      </w:pPr>
    </w:p>
    <w:p w14:paraId="0DCA3B9A" w14:textId="7B07E217" w:rsidR="004F1D88" w:rsidRDefault="004F1D88">
      <w:pPr>
        <w:rPr>
          <w:sz w:val="32"/>
        </w:rPr>
      </w:pPr>
    </w:p>
    <w:p w14:paraId="03C8F3F3" w14:textId="5282B48A" w:rsidR="0087215F" w:rsidRPr="0087215F" w:rsidRDefault="0087215F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回到訓練模型視窗的</w:t>
      </w:r>
      <w:r>
        <w:rPr>
          <w:b/>
          <w:sz w:val="32"/>
        </w:rPr>
        <w:t>Learn &amp; Test</w:t>
      </w:r>
      <w:r w:rsidRPr="0087215F">
        <w:rPr>
          <w:rFonts w:hint="eastAsia"/>
          <w:sz w:val="32"/>
          <w:lang w:eastAsia="zh-TW"/>
        </w:rPr>
        <w:t>頁面</w:t>
      </w:r>
      <w:r>
        <w:rPr>
          <w:rFonts w:hint="eastAsia"/>
          <w:sz w:val="32"/>
          <w:lang w:eastAsia="zh-TW"/>
        </w:rPr>
        <w:t>，但先不要關掉</w:t>
      </w:r>
      <w:r>
        <w:rPr>
          <w:sz w:val="32"/>
          <w:lang w:val="en-US" w:eastAsia="zh-TW"/>
        </w:rPr>
        <w:t>Scratch</w:t>
      </w:r>
      <w:r>
        <w:rPr>
          <w:rFonts w:hint="eastAsia"/>
          <w:sz w:val="32"/>
          <w:lang w:val="en-US" w:eastAsia="zh-TW"/>
        </w:rPr>
        <w:t>，我們晚點還會用到。</w:t>
      </w:r>
    </w:p>
    <w:p w14:paraId="7B54EA2C" w14:textId="22C32641" w:rsidR="0087215F" w:rsidRDefault="0087215F" w:rsidP="0087215F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在</w:t>
      </w:r>
      <w:r>
        <w:rPr>
          <w:b/>
          <w:sz w:val="32"/>
          <w:lang w:eastAsia="zh-TW"/>
        </w:rPr>
        <w:t>Learn &amp; Test</w:t>
      </w:r>
      <w:r w:rsidRPr="0087215F">
        <w:rPr>
          <w:rFonts w:hint="eastAsia"/>
          <w:sz w:val="32"/>
          <w:lang w:eastAsia="zh-TW"/>
        </w:rPr>
        <w:t>頁面</w:t>
      </w:r>
      <w:r>
        <w:rPr>
          <w:rFonts w:hint="eastAsia"/>
          <w:sz w:val="32"/>
          <w:lang w:eastAsia="zh-TW"/>
        </w:rPr>
        <w:t>的測試方格裡輸入一條跟電燈和電扇都無關的指令</w:t>
      </w:r>
      <w:r w:rsidR="002F597F">
        <w:rPr>
          <w:rFonts w:hint="eastAsia"/>
          <w:sz w:val="32"/>
          <w:lang w:eastAsia="zh-TW"/>
        </w:rPr>
        <w:t>。</w:t>
      </w:r>
    </w:p>
    <w:p w14:paraId="339F5B6A" w14:textId="7EFD55D8" w:rsidR="002F597F" w:rsidRPr="002F597F" w:rsidRDefault="002F597F" w:rsidP="0087215F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比如，輸入</w:t>
      </w:r>
      <w:r>
        <w:rPr>
          <w:i/>
          <w:sz w:val="32"/>
        </w:rPr>
        <w:t>make me a cheese sandwich</w:t>
      </w:r>
      <w:r>
        <w:rPr>
          <w:rFonts w:hint="eastAsia"/>
          <w:i/>
          <w:sz w:val="32"/>
          <w:lang w:eastAsia="zh-TW"/>
        </w:rPr>
        <w:t>（幫我做一個起司三明治）</w:t>
      </w:r>
      <w:r w:rsidR="007A6579">
        <w:rPr>
          <w:rFonts w:hint="eastAsia"/>
          <w:i/>
          <w:sz w:val="32"/>
          <w:lang w:eastAsia="zh-TW"/>
        </w:rPr>
        <w:t>。</w:t>
      </w:r>
    </w:p>
    <w:p w14:paraId="41623C09" w14:textId="4F436307" w:rsidR="00E01970" w:rsidRPr="00E01970" w:rsidRDefault="00E01970" w:rsidP="0087215F">
      <w:pPr>
        <w:pStyle w:val="a7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2576" behindDoc="0" locked="0" layoutInCell="1" allowOverlap="1" wp14:anchorId="2A00EE9C" wp14:editId="00CD80C6">
                <wp:simplePos x="0" y="0"/>
                <wp:positionH relativeFrom="column">
                  <wp:posOffset>2009140</wp:posOffset>
                </wp:positionH>
                <wp:positionV relativeFrom="paragraph">
                  <wp:posOffset>3368626</wp:posOffset>
                </wp:positionV>
                <wp:extent cx="3276112" cy="1029482"/>
                <wp:effectExtent l="50800" t="50800" r="51435" b="113665"/>
                <wp:wrapNone/>
                <wp:docPr id="57" name="Straight Connector 5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276112" cy="1029482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7" o:spid="_x0000_s1026" style="position:absolute;flip:y;z-index:2516725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8.2pt,265.25pt" to="416.15pt,346.3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" strokecolor="#4472c4 [3204]" strokeweight="7pt">
                <v:stroke startarrow="block" joinstyle="miter"/>
              </v:line>
            </w:pict>
          </mc:Fallback>
        </mc:AlternateContent>
      </w:r>
      <w:r w:rsidR="0087215F">
        <w:rPr>
          <w:rFonts w:hint="eastAsia"/>
          <w:sz w:val="32"/>
          <w:lang w:eastAsia="zh-TW"/>
        </w:rPr>
        <w:tab/>
      </w:r>
      <w:r w:rsidR="002A0495">
        <w:rPr>
          <w:sz w:val="32"/>
        </w:rPr>
        <w:t xml:space="preserve">Leave Scratch open (we’ll come back in a moment) but go back to the </w:t>
      </w:r>
      <w:r w:rsidR="002A0495">
        <w:rPr>
          <w:b/>
          <w:sz w:val="32"/>
        </w:rPr>
        <w:t xml:space="preserve">Learn &amp; Test </w:t>
      </w:r>
      <w:r w:rsidR="008E0042">
        <w:rPr>
          <w:sz w:val="32"/>
        </w:rPr>
        <w:t>page in the Training tool.</w:t>
      </w:r>
      <w:r w:rsidR="002A0495">
        <w:rPr>
          <w:sz w:val="32"/>
        </w:rPr>
        <w:br/>
      </w:r>
      <w:r w:rsidR="002A0495">
        <w:rPr>
          <w:sz w:val="32"/>
        </w:rPr>
        <w:lastRenderedPageBreak/>
        <w:t xml:space="preserve">Type a message into the Test box that has nothing to do with lamps or fans. </w:t>
      </w:r>
      <w:r>
        <w:rPr>
          <w:sz w:val="32"/>
        </w:rPr>
        <w:br/>
      </w:r>
      <w:r>
        <w:rPr>
          <w:i/>
          <w:sz w:val="32"/>
        </w:rPr>
        <w:t>For example, “make me a cheese sandwich”</w:t>
      </w:r>
      <w:r>
        <w:rPr>
          <w:sz w:val="32"/>
        </w:rPr>
        <w:br/>
      </w:r>
      <w:r w:rsidRPr="00E01970">
        <w:rPr>
          <w:noProof/>
          <w:sz w:val="32"/>
          <w:lang w:val="en-US" w:eastAsia="zh-TW"/>
        </w:rPr>
        <w:drawing>
          <wp:inline distT="0" distB="0" distL="0" distR="0" wp14:anchorId="4918F926" wp14:editId="683065BC">
            <wp:extent cx="5724144" cy="3735059"/>
            <wp:effectExtent l="25400" t="25400" r="16510" b="24765"/>
            <wp:docPr id="56" name="Picture 5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73505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037418" w14:textId="6F7145B9" w:rsidR="00BA54E3" w:rsidRPr="008B1CBC" w:rsidRDefault="00BA54E3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查看信心分數</w:t>
      </w:r>
      <w:r>
        <w:rPr>
          <w:sz w:val="32"/>
          <w:lang w:val="en-US"/>
        </w:rPr>
        <w:t>(confidence score)</w:t>
      </w:r>
      <w:r>
        <w:rPr>
          <w:rFonts w:hint="eastAsia"/>
          <w:sz w:val="32"/>
          <w:lang w:val="en-US" w:eastAsia="zh-TW"/>
        </w:rPr>
        <w:t>，你會發現分數很低。</w:t>
      </w:r>
    </w:p>
    <w:p w14:paraId="16CFC0B3" w14:textId="3A3B8607" w:rsidR="008B1CBC" w:rsidRDefault="008B1CBC" w:rsidP="008B1CBC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輸入另一個指令</w:t>
      </w:r>
      <w:r>
        <w:rPr>
          <w:sz w:val="32"/>
        </w:rPr>
        <w:t>turn on the lamp</w:t>
      </w:r>
      <w:r>
        <w:rPr>
          <w:rFonts w:hint="eastAsia"/>
          <w:sz w:val="32"/>
          <w:lang w:eastAsia="zh-TW"/>
        </w:rPr>
        <w:t>（開燈），比較兩條指令的信心分數。</w:t>
      </w:r>
    </w:p>
    <w:p w14:paraId="18919B5A" w14:textId="719A3D7B" w:rsidR="008B1CBC" w:rsidRPr="00040C9A" w:rsidRDefault="008B1CBC" w:rsidP="008B1CBC">
      <w:pPr>
        <w:pStyle w:val="a7"/>
        <w:ind w:left="1440"/>
        <w:rPr>
          <w:b/>
          <w:i/>
          <w:sz w:val="28"/>
          <w:szCs w:val="28"/>
          <w:lang w:eastAsia="zh-TW"/>
        </w:rPr>
      </w:pPr>
      <w:r w:rsidRPr="00040C9A">
        <w:rPr>
          <w:rFonts w:hint="eastAsia"/>
          <w:b/>
          <w:i/>
          <w:sz w:val="28"/>
          <w:szCs w:val="28"/>
          <w:lang w:eastAsia="zh-TW"/>
        </w:rPr>
        <w:t>電腦</w:t>
      </w:r>
      <w:r w:rsidR="00040C9A">
        <w:rPr>
          <w:rFonts w:hint="eastAsia"/>
          <w:b/>
          <w:i/>
          <w:sz w:val="28"/>
          <w:szCs w:val="28"/>
          <w:lang w:eastAsia="zh-TW"/>
        </w:rPr>
        <w:t>是在</w:t>
      </w:r>
      <w:r w:rsidRPr="00040C9A">
        <w:rPr>
          <w:rFonts w:hint="eastAsia"/>
          <w:b/>
          <w:i/>
          <w:sz w:val="28"/>
          <w:szCs w:val="28"/>
          <w:lang w:eastAsia="zh-TW"/>
        </w:rPr>
        <w:t>告訴你他不是那麼確定你所下達的指令，因為這條指令跟從範例中學到的很不一樣</w:t>
      </w:r>
    </w:p>
    <w:p w14:paraId="207C235D" w14:textId="7CFDC359" w:rsidR="00E01970" w:rsidRPr="00E01970" w:rsidRDefault="00E01970" w:rsidP="00BA54E3">
      <w:pPr>
        <w:pStyle w:val="a7"/>
        <w:ind w:firstLine="720"/>
        <w:rPr>
          <w:sz w:val="32"/>
        </w:rPr>
      </w:pPr>
      <w:r>
        <w:rPr>
          <w:sz w:val="32"/>
        </w:rPr>
        <w:t>Look at the confidence score, and check</w:t>
      </w:r>
      <w:r w:rsidR="004107EF">
        <w:rPr>
          <w:sz w:val="32"/>
        </w:rPr>
        <w:t xml:space="preserve"> that</w:t>
      </w:r>
      <w:r>
        <w:rPr>
          <w:sz w:val="32"/>
        </w:rPr>
        <w:t xml:space="preserve"> it’s very low. Compare this with the score you get from commands like “turn on the lamp”. </w:t>
      </w:r>
      <w:r>
        <w:rPr>
          <w:sz w:val="32"/>
        </w:rPr>
        <w:br/>
      </w:r>
      <w:r w:rsidRPr="00A20933">
        <w:rPr>
          <w:b/>
          <w:i/>
          <w:sz w:val="32"/>
        </w:rPr>
        <w:t>This is the computer’s way of telling you that it’s not very certain it understands your command, because it doesn’t look like what it learned from your examples.</w:t>
      </w:r>
      <w:r>
        <w:rPr>
          <w:i/>
          <w:sz w:val="32"/>
        </w:rPr>
        <w:br/>
      </w:r>
    </w:p>
    <w:p w14:paraId="1E500E50" w14:textId="2FCAFA6B" w:rsidR="00040C9A" w:rsidRDefault="00524BE9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回到</w:t>
      </w:r>
      <w:r>
        <w:rPr>
          <w:sz w:val="32"/>
          <w:lang w:val="en-US" w:eastAsia="zh-TW"/>
        </w:rPr>
        <w:t>Scratch</w:t>
      </w:r>
    </w:p>
    <w:p w14:paraId="4C664AA2" w14:textId="794592C7" w:rsidR="00E01970" w:rsidRPr="00E01970" w:rsidRDefault="00E01970" w:rsidP="00040C9A">
      <w:pPr>
        <w:pStyle w:val="a7"/>
        <w:ind w:firstLine="720"/>
        <w:rPr>
          <w:sz w:val="32"/>
        </w:rPr>
      </w:pPr>
      <w:r>
        <w:rPr>
          <w:sz w:val="32"/>
        </w:rPr>
        <w:t xml:space="preserve">Go back to Scratch. </w:t>
      </w:r>
      <w:r>
        <w:rPr>
          <w:sz w:val="32"/>
        </w:rPr>
        <w:br/>
      </w:r>
      <w:r w:rsidR="00C82021">
        <w:rPr>
          <w:i/>
          <w:sz w:val="32"/>
        </w:rPr>
        <w:t>You can o</w:t>
      </w:r>
      <w:r>
        <w:rPr>
          <w:i/>
          <w:sz w:val="32"/>
        </w:rPr>
        <w:t xml:space="preserve">pen your saved project from before if you closed the window. </w:t>
      </w:r>
      <w:r>
        <w:rPr>
          <w:i/>
          <w:sz w:val="32"/>
        </w:rPr>
        <w:br/>
      </w:r>
    </w:p>
    <w:p w14:paraId="59AD48F5" w14:textId="5EB9C5C1" w:rsidR="00740516" w:rsidRDefault="00740516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更新角色</w:t>
      </w:r>
      <w:r>
        <w:rPr>
          <w:sz w:val="32"/>
        </w:rPr>
        <w:t>“classroom”</w:t>
      </w:r>
      <w:r>
        <w:rPr>
          <w:rFonts w:hint="eastAsia"/>
          <w:sz w:val="32"/>
          <w:lang w:eastAsia="zh-TW"/>
        </w:rPr>
        <w:t>的程式，</w:t>
      </w:r>
      <w:r w:rsidR="00C30089">
        <w:rPr>
          <w:rFonts w:hint="eastAsia"/>
          <w:sz w:val="32"/>
          <w:lang w:eastAsia="zh-TW"/>
        </w:rPr>
        <w:t>加入</w:t>
      </w:r>
      <w:r w:rsidR="00C30089">
        <w:rPr>
          <w:rFonts w:hint="eastAsia"/>
          <w:sz w:val="32"/>
          <w:lang w:val="en-US" w:eastAsia="zh-TW"/>
        </w:rPr>
        <w:t>信心分數的積木</w:t>
      </w:r>
      <w:r w:rsidR="00C30089">
        <w:rPr>
          <w:sz w:val="32"/>
          <w:lang w:val="en-US" w:eastAsia="zh-TW"/>
        </w:rPr>
        <w:t>(confidence score)</w:t>
      </w:r>
    </w:p>
    <w:p w14:paraId="1A0A23D1" w14:textId="130BB676" w:rsidR="00620C9B" w:rsidRDefault="00E01970" w:rsidP="00740516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Modify the script for the “classroom” sprite so that</w:t>
      </w:r>
      <w:r w:rsidR="00620C9B">
        <w:rPr>
          <w:sz w:val="32"/>
        </w:rPr>
        <w:t xml:space="preserve"> it uses this confidence score.</w:t>
      </w:r>
      <w:r w:rsidR="00620C9B">
        <w:rPr>
          <w:sz w:val="32"/>
        </w:rPr>
        <w:br/>
      </w:r>
      <w:r w:rsidR="00620C9B" w:rsidRPr="00620C9B">
        <w:rPr>
          <w:noProof/>
          <w:sz w:val="32"/>
          <w:lang w:val="en-US" w:eastAsia="zh-TW"/>
        </w:rPr>
        <w:drawing>
          <wp:inline distT="0" distB="0" distL="0" distR="0" wp14:anchorId="436394E0" wp14:editId="23C2DAC4">
            <wp:extent cx="4663438" cy="5721178"/>
            <wp:effectExtent l="25400" t="25400" r="36195" b="19685"/>
            <wp:docPr id="59" name="Picture 5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3"/>
                    <a:srcRect b="4111"/>
                    <a:stretch/>
                  </pic:blipFill>
                  <pic:spPr bwMode="auto">
                    <a:xfrm>
                      <a:off x="0" y="0"/>
                      <a:ext cx="4663440" cy="57211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051653C2" w14:textId="2C08460B" w:rsidR="000E30DF" w:rsidRDefault="000E30DF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點擊綠旗</w:t>
      </w:r>
    </w:p>
    <w:p w14:paraId="252AB6B6" w14:textId="18F51E92" w:rsidR="000E30DF" w:rsidRPr="000E30DF" w:rsidRDefault="000E30DF" w:rsidP="000E30DF">
      <w:pPr>
        <w:pStyle w:val="a7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試試輸入一條跟電扇與電燈都無關的指令、</w:t>
      </w:r>
      <w:r w:rsidRPr="000E30DF">
        <w:rPr>
          <w:rFonts w:hint="eastAsia"/>
          <w:i/>
          <w:sz w:val="28"/>
          <w:szCs w:val="28"/>
          <w:lang w:eastAsia="zh-TW"/>
        </w:rPr>
        <w:t>試試要求關掉某項物件</w:t>
      </w:r>
      <w:r>
        <w:rPr>
          <w:rFonts w:hint="eastAsia"/>
          <w:i/>
          <w:sz w:val="28"/>
          <w:szCs w:val="28"/>
          <w:lang w:eastAsia="zh-TW"/>
        </w:rPr>
        <w:t>，看看是否都能正確執行</w:t>
      </w:r>
      <w:r w:rsidRPr="000E30DF">
        <w:rPr>
          <w:rFonts w:hint="eastAsia"/>
          <w:i/>
          <w:sz w:val="28"/>
          <w:szCs w:val="28"/>
          <w:lang w:eastAsia="zh-TW"/>
        </w:rPr>
        <w:t>。</w:t>
      </w:r>
    </w:p>
    <w:p w14:paraId="63C90F9A" w14:textId="7FE81FE2" w:rsidR="00931540" w:rsidRDefault="00931540" w:rsidP="000E30DF">
      <w:pPr>
        <w:pStyle w:val="a7"/>
        <w:ind w:firstLine="720"/>
        <w:rPr>
          <w:sz w:val="32"/>
        </w:rPr>
      </w:pPr>
      <w:r>
        <w:rPr>
          <w:sz w:val="32"/>
        </w:rPr>
        <w:t xml:space="preserve">Click the </w:t>
      </w:r>
      <w:r w:rsidRPr="00931540">
        <w:rPr>
          <w:b/>
          <w:sz w:val="32"/>
        </w:rPr>
        <w:t>green flag</w:t>
      </w:r>
      <w:r>
        <w:rPr>
          <w:sz w:val="32"/>
        </w:rPr>
        <w:t xml:space="preserve"> and test again</w:t>
      </w:r>
      <w:r>
        <w:rPr>
          <w:sz w:val="32"/>
        </w:rPr>
        <w:br/>
      </w:r>
      <w:r w:rsidR="009E0F38">
        <w:rPr>
          <w:i/>
          <w:sz w:val="32"/>
        </w:rPr>
        <w:t xml:space="preserve">Try typing </w:t>
      </w:r>
      <w:r>
        <w:rPr>
          <w:i/>
          <w:sz w:val="32"/>
        </w:rPr>
        <w:t xml:space="preserve">commands that have nothing to do with the fan or lamp. </w:t>
      </w:r>
      <w:r>
        <w:rPr>
          <w:i/>
          <w:sz w:val="32"/>
        </w:rPr>
        <w:br/>
        <w:t xml:space="preserve">Try asking for something to be turned on or off. </w:t>
      </w:r>
      <w:r>
        <w:rPr>
          <w:i/>
          <w:sz w:val="32"/>
        </w:rPr>
        <w:br/>
        <w:t>Check that your classroom reacts in the right way.</w:t>
      </w:r>
      <w:r>
        <w:rPr>
          <w:sz w:val="32"/>
        </w:rPr>
        <w:br/>
      </w:r>
    </w:p>
    <w:p w14:paraId="7ED80289" w14:textId="3FE63FC3" w:rsidR="007B07C3" w:rsidRDefault="007B07C3" w:rsidP="002A0495">
      <w:pPr>
        <w:pStyle w:val="a7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存檔</w:t>
      </w:r>
    </w:p>
    <w:p w14:paraId="00D47049" w14:textId="26619213" w:rsidR="00620C9B" w:rsidRDefault="00620C9B" w:rsidP="007B07C3">
      <w:pPr>
        <w:pStyle w:val="a7"/>
        <w:ind w:firstLine="720"/>
        <w:rPr>
          <w:sz w:val="32"/>
        </w:rPr>
      </w:pPr>
      <w:r>
        <w:rPr>
          <w:sz w:val="32"/>
        </w:rPr>
        <w:lastRenderedPageBreak/>
        <w:t>Save your project</w:t>
      </w:r>
      <w:r w:rsidR="006C7EEB">
        <w:rPr>
          <w:sz w:val="32"/>
        </w:rPr>
        <w:br/>
      </w:r>
      <w:r w:rsidR="006C7EEB">
        <w:rPr>
          <w:i/>
          <w:sz w:val="32"/>
        </w:rPr>
        <w:t>You’ve finished!</w:t>
      </w:r>
    </w:p>
    <w:p w14:paraId="40637130" w14:textId="77777777" w:rsidR="00620C9B" w:rsidRDefault="00620C9B" w:rsidP="00620C9B">
      <w:pPr>
        <w:rPr>
          <w:sz w:val="32"/>
        </w:rPr>
      </w:pPr>
    </w:p>
    <w:p w14:paraId="41FA231B" w14:textId="77777777" w:rsidR="00620C9B" w:rsidRDefault="00620C9B" w:rsidP="00620C9B">
      <w:pPr>
        <w:rPr>
          <w:sz w:val="32"/>
        </w:rPr>
      </w:pPr>
    </w:p>
    <w:p w14:paraId="34218ABE" w14:textId="77777777" w:rsidR="00620C9B" w:rsidRDefault="00620C9B" w:rsidP="00620C9B">
      <w:pPr>
        <w:rPr>
          <w:sz w:val="32"/>
        </w:rPr>
      </w:pPr>
    </w:p>
    <w:p w14:paraId="364C6E40" w14:textId="29CA2265" w:rsidR="0049019E" w:rsidRDefault="0049019E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你完成了哪些東西？</w:t>
      </w:r>
    </w:p>
    <w:p w14:paraId="05D45CE4" w14:textId="2AE8CF69" w:rsidR="00620C9B" w:rsidRPr="0066410F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0E46AF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</w:t>
      </w:r>
      <w:r>
        <w:rPr>
          <w:rFonts w:ascii="Garamond" w:hAnsi="Garamond"/>
          <w:b/>
          <w:color w:val="385623" w:themeColor="accent6" w:themeShade="80"/>
          <w:sz w:val="40"/>
        </w:rPr>
        <w:t>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EFC3D5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B7C52BC" w14:textId="55F24A4F" w:rsidR="00200C48" w:rsidRDefault="0045327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4" w:author="Sung-Shine Lee" w:date="2018-12-16T17:51:00Z"/>
          <w:rFonts w:ascii="Garamond" w:hAnsi="Garamond"/>
          <w:color w:val="FF0000"/>
          <w:sz w:val="36"/>
          <w:lang w:eastAsia="zh-TW"/>
        </w:rPr>
      </w:pPr>
      <w:r w:rsidRPr="00665FA1">
        <w:rPr>
          <w:rFonts w:ascii="Garamond" w:hAnsi="Garamond" w:hint="eastAsia"/>
          <w:color w:val="FF0000"/>
          <w:sz w:val="36"/>
          <w:lang w:eastAsia="zh-TW"/>
        </w:rPr>
        <w:t>你訓練了一個</w:t>
      </w:r>
      <w:ins w:id="5" w:author="Sung-Shine Lee" w:date="2018-12-16T18:01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簡單的</w:t>
        </w:r>
      </w:ins>
      <w:ins w:id="6" w:author="Sung-Shine Lee" w:date="2018-12-16T17:51:00Z">
        <w:r w:rsidR="00200C48">
          <w:rPr>
            <w:rFonts w:ascii="Garamond" w:hAnsi="Garamond" w:hint="eastAsia"/>
            <w:color w:val="FF0000"/>
            <w:sz w:val="36"/>
            <w:lang w:eastAsia="zh-TW"/>
          </w:rPr>
          <w:t>智慧</w:t>
        </w:r>
      </w:ins>
      <w:del w:id="7" w:author="Sung-Shine Lee" w:date="2018-12-16T17:51:00Z">
        <w:r w:rsidRPr="00665FA1" w:rsidDel="00200C48">
          <w:rPr>
            <w:rFonts w:ascii="Garamond" w:hAnsi="Garamond" w:hint="eastAsia"/>
            <w:color w:val="FF0000"/>
            <w:sz w:val="36"/>
            <w:lang w:eastAsia="zh-TW"/>
          </w:rPr>
          <w:delText>聰明的</w:delText>
        </w:r>
      </w:del>
      <w:r w:rsidRPr="00665FA1">
        <w:rPr>
          <w:rFonts w:ascii="Garamond" w:hAnsi="Garamond" w:hint="eastAsia"/>
          <w:color w:val="FF0000"/>
          <w:sz w:val="36"/>
          <w:lang w:eastAsia="zh-TW"/>
        </w:rPr>
        <w:t>助理</w:t>
      </w:r>
      <w:ins w:id="8" w:author="Sung-Shine Lee" w:date="2018-12-16T18:01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。智慧助理就是</w:t>
        </w:r>
      </w:ins>
      <w:ins w:id="9" w:author="Sung-Shine Lee" w:date="2018-12-16T17:53:00Z">
        <w:r w:rsidR="00200C48">
          <w:rPr>
            <w:rFonts w:ascii="Garamond" w:hAnsi="Garamond" w:hint="eastAsia"/>
            <w:color w:val="FF0000"/>
            <w:sz w:val="36"/>
            <w:lang w:eastAsia="zh-TW"/>
          </w:rPr>
          <w:t>那種在現代手機</w:t>
        </w:r>
      </w:ins>
      <w:ins w:id="10" w:author="Sung-Shine Lee" w:date="2018-12-16T18:00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裡</w:t>
        </w:r>
      </w:ins>
      <w:ins w:id="11" w:author="Sung-Shine Lee" w:date="2018-12-16T17:53:00Z">
        <w:r w:rsidR="00200C48">
          <w:rPr>
            <w:rFonts w:ascii="Garamond" w:hAnsi="Garamond" w:hint="eastAsia"/>
            <w:color w:val="FF0000"/>
            <w:sz w:val="36"/>
            <w:lang w:eastAsia="zh-TW"/>
          </w:rPr>
          <w:t>或是虛擬助理裝置上</w:t>
        </w:r>
      </w:ins>
      <w:ins w:id="12" w:author="Sung-Shine Lee" w:date="2018-12-16T18:01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協助使用者的軟體。（</w:t>
        </w:r>
      </w:ins>
      <w:ins w:id="13" w:author="Sung-Shine Lee" w:date="2018-12-16T18:02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像是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Apple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手機上的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Siri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、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Android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手機上的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Google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助理、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Amazon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的</w:t>
        </w:r>
        <w:r w:rsidR="00635CDF">
          <w:rPr>
            <w:rFonts w:ascii="Garamond" w:hAnsi="Garamond"/>
            <w:color w:val="FF0000"/>
            <w:sz w:val="36"/>
            <w:lang w:val="en-US" w:eastAsia="zh-TW"/>
          </w:rPr>
          <w:t>Alexa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、</w:t>
        </w:r>
      </w:ins>
      <w:ins w:id="14" w:author="Sung-Shine Lee" w:date="2018-12-16T18:03:00Z">
        <w:r w:rsidR="00635CDF">
          <w:rPr>
            <w:rFonts w:ascii="Garamond" w:hAnsi="Garamond"/>
            <w:color w:val="FF0000"/>
            <w:sz w:val="36"/>
            <w:lang w:val="en-US" w:eastAsia="zh-TW"/>
          </w:rPr>
          <w:t>Google’s Home</w:t>
        </w:r>
        <w:r w:rsidR="00635CDF">
          <w:rPr>
            <w:rFonts w:ascii="Garamond" w:hAnsi="Garamond" w:hint="eastAsia"/>
            <w:color w:val="FF0000"/>
            <w:sz w:val="36"/>
            <w:lang w:val="en-US" w:eastAsia="zh-TW"/>
          </w:rPr>
          <w:t>等等</w:t>
        </w:r>
      </w:ins>
      <w:ins w:id="15" w:author="Sung-Shine Lee" w:date="2018-12-16T18:01:00Z">
        <w:r w:rsidR="00635CDF">
          <w:rPr>
            <w:rFonts w:ascii="Garamond" w:hAnsi="Garamond" w:hint="eastAsia"/>
            <w:color w:val="FF0000"/>
            <w:sz w:val="36"/>
            <w:lang w:eastAsia="zh-TW"/>
          </w:rPr>
          <w:t>）</w:t>
        </w:r>
      </w:ins>
      <w:del w:id="16" w:author="Sung-Shine Lee" w:date="2018-12-16T17:52:00Z">
        <w:r w:rsidRPr="00665FA1" w:rsidDel="00200C48">
          <w:rPr>
            <w:rFonts w:ascii="Garamond" w:hAnsi="Garamond" w:hint="eastAsia"/>
            <w:color w:val="FF0000"/>
            <w:sz w:val="36"/>
            <w:lang w:eastAsia="zh-TW"/>
          </w:rPr>
          <w:delText>，</w:delText>
        </w:r>
      </w:del>
    </w:p>
    <w:p w14:paraId="5B5F9C3F" w14:textId="77777777" w:rsidR="00200C48" w:rsidRDefault="00200C48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ins w:id="17" w:author="Sung-Shine Lee" w:date="2018-12-16T17:51:00Z"/>
          <w:rFonts w:ascii="Garamond" w:hAnsi="Garamond"/>
          <w:color w:val="FF0000"/>
          <w:sz w:val="36"/>
          <w:lang w:eastAsia="zh-TW"/>
        </w:rPr>
      </w:pPr>
    </w:p>
    <w:p w14:paraId="4D31044A" w14:textId="2686322A" w:rsidR="0045327B" w:rsidRPr="00665FA1" w:rsidDel="00635CDF" w:rsidRDefault="0045327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8" w:author="Sung-Shine Lee" w:date="2018-12-16T18:03:00Z"/>
          <w:rFonts w:ascii="Garamond" w:hAnsi="Garamond"/>
          <w:color w:val="FF0000"/>
          <w:sz w:val="36"/>
          <w:lang w:val="en-US" w:eastAsia="zh-TW"/>
        </w:rPr>
      </w:pPr>
      <w:bookmarkStart w:id="19" w:name="_GoBack"/>
      <w:bookmarkEnd w:id="19"/>
      <w:del w:id="20" w:author="Sung-Shine Lee" w:date="2018-12-16T18:03:00Z"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像是</w:delText>
        </w:r>
        <w:r w:rsidR="00F32438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在手機上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使用</w:delText>
        </w:r>
        <w:r w:rsidR="007A6EBD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的軟體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（比如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Apple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的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Siri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或是</w:delText>
        </w:r>
        <w:r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Google</w:delText>
        </w:r>
        <w:r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助理</w:delText>
        </w:r>
        <w:r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）</w:delText>
        </w:r>
        <w:r w:rsidR="007A6EBD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或虛擬的助理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（比如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Amazon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的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Alexa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val="en-US" w:eastAsia="zh-TW"/>
          </w:rPr>
          <w:delText>或</w:delText>
        </w:r>
        <w:r w:rsidR="00665FA1" w:rsidRPr="00665FA1" w:rsidDel="00635CDF">
          <w:rPr>
            <w:rFonts w:ascii="Garamond" w:hAnsi="Garamond"/>
            <w:color w:val="FF0000"/>
            <w:sz w:val="36"/>
            <w:lang w:val="en-US" w:eastAsia="zh-TW"/>
          </w:rPr>
          <w:delText>Google’s home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），</w:delText>
        </w:r>
        <w:r w:rsid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不過是比較簡單</w:delText>
        </w:r>
        <w:r w:rsidR="00665FA1" w:rsidRP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的版本</w:delText>
        </w:r>
        <w:r w:rsidR="00665FA1" w:rsidDel="00635CDF">
          <w:rPr>
            <w:rFonts w:ascii="Garamond" w:hAnsi="Garamond" w:hint="eastAsia"/>
            <w:color w:val="FF0000"/>
            <w:sz w:val="36"/>
            <w:lang w:eastAsia="zh-TW"/>
          </w:rPr>
          <w:delText>。</w:delText>
        </w:r>
      </w:del>
    </w:p>
    <w:p w14:paraId="37B22079" w14:textId="73A1CBDD" w:rsidR="007F2A3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</w:t>
      </w:r>
      <w:r w:rsidR="007F2A3B">
        <w:rPr>
          <w:rFonts w:ascii="Garamond" w:hAnsi="Garamond"/>
          <w:sz w:val="36"/>
        </w:rPr>
        <w:t>trained a smart assistant – like a simple version of the assistants you can get on modern smartphones</w:t>
      </w:r>
      <w:r w:rsidR="009C0F1F">
        <w:rPr>
          <w:rFonts w:ascii="Garamond" w:hAnsi="Garamond"/>
          <w:sz w:val="36"/>
        </w:rPr>
        <w:t xml:space="preserve"> (like Apple’s Siri or Google’s Assistant)</w:t>
      </w:r>
      <w:r w:rsidR="00651105">
        <w:rPr>
          <w:rFonts w:ascii="Garamond" w:hAnsi="Garamond"/>
          <w:sz w:val="36"/>
        </w:rPr>
        <w:t xml:space="preserve"> or </w:t>
      </w:r>
      <w:r w:rsidR="009C0F1F">
        <w:rPr>
          <w:rFonts w:ascii="Garamond" w:hAnsi="Garamond"/>
          <w:sz w:val="36"/>
        </w:rPr>
        <w:t xml:space="preserve">virtual assistant </w:t>
      </w:r>
      <w:r w:rsidR="00651105">
        <w:rPr>
          <w:rFonts w:ascii="Garamond" w:hAnsi="Garamond"/>
          <w:sz w:val="36"/>
        </w:rPr>
        <w:t xml:space="preserve">devices </w:t>
      </w:r>
      <w:r w:rsidR="009C0F1F">
        <w:rPr>
          <w:rFonts w:ascii="Garamond" w:hAnsi="Garamond"/>
          <w:sz w:val="36"/>
        </w:rPr>
        <w:t>(</w:t>
      </w:r>
      <w:r w:rsidR="00651105">
        <w:rPr>
          <w:rFonts w:ascii="Garamond" w:hAnsi="Garamond"/>
          <w:sz w:val="36"/>
        </w:rPr>
        <w:t>like Amazon’s Alexa</w:t>
      </w:r>
      <w:r w:rsidR="009C0F1F">
        <w:rPr>
          <w:rFonts w:ascii="Garamond" w:hAnsi="Garamond"/>
          <w:sz w:val="36"/>
        </w:rPr>
        <w:t xml:space="preserve"> or Google’s Home)</w:t>
      </w:r>
      <w:r w:rsidR="007F2A3B">
        <w:rPr>
          <w:rFonts w:ascii="Garamond" w:hAnsi="Garamond"/>
          <w:sz w:val="36"/>
        </w:rPr>
        <w:t>.</w:t>
      </w:r>
    </w:p>
    <w:p w14:paraId="73E8B2BF" w14:textId="77777777" w:rsidR="007F2A3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867035A" w14:textId="32DE8C76" w:rsidR="000C4AA9" w:rsidRPr="000C4AA9" w:rsidRDefault="000C4AA9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你使用機器學習，在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中創造了一個智慧教室助理，而不是使用以前那種寫規則的方法。</w:t>
      </w:r>
    </w:p>
    <w:p w14:paraId="6DCA1A61" w14:textId="70370DF9" w:rsidR="00620C9B" w:rsidRDefault="007F2A3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You’ve used it to create a </w:t>
      </w:r>
      <w:r w:rsidR="00620C9B">
        <w:rPr>
          <w:rFonts w:ascii="Garamond" w:hAnsi="Garamond"/>
          <w:sz w:val="36"/>
        </w:rPr>
        <w:t xml:space="preserve">smart classroom assistant </w:t>
      </w:r>
      <w:r>
        <w:rPr>
          <w:rFonts w:ascii="Garamond" w:hAnsi="Garamond"/>
          <w:sz w:val="36"/>
        </w:rPr>
        <w:t>in Scratch, using</w:t>
      </w:r>
      <w:r w:rsidR="00620C9B">
        <w:rPr>
          <w:rFonts w:ascii="Garamond" w:hAnsi="Garamond"/>
          <w:sz w:val="36"/>
        </w:rPr>
        <w:t xml:space="preserve"> machine learning instead of your earlier rules-based approach. </w:t>
      </w:r>
    </w:p>
    <w:p w14:paraId="7D62EB07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5D342A1" w14:textId="48190E91" w:rsidR="006C07E6" w:rsidRDefault="006C07E6" w:rsidP="006C07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訓練電腦自己辨識指令比試圖列出一長串可能出現的指令容易得多。而且當給了越多範例，電腦的辨識結果越好。</w:t>
      </w:r>
    </w:p>
    <w:p w14:paraId="4138FA83" w14:textId="77777777" w:rsidR="006C07E6" w:rsidRDefault="006C07E6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6DF6C0B" w14:textId="791C51F2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Training the computer to be able to recognise instructions </w:t>
      </w:r>
      <w:r w:rsidR="006C7EEB">
        <w:rPr>
          <w:rFonts w:ascii="Garamond" w:hAnsi="Garamond"/>
          <w:sz w:val="36"/>
        </w:rPr>
        <w:t xml:space="preserve">was hopefully much easier than </w:t>
      </w:r>
      <w:r>
        <w:rPr>
          <w:rFonts w:ascii="Garamond" w:hAnsi="Garamond"/>
          <w:sz w:val="36"/>
        </w:rPr>
        <w:t xml:space="preserve">trying to make a list of every possible command. </w:t>
      </w:r>
      <w:r w:rsidR="006C7EEB">
        <w:rPr>
          <w:rFonts w:ascii="Garamond" w:hAnsi="Garamond"/>
          <w:sz w:val="36"/>
        </w:rPr>
        <w:t xml:space="preserve">And the more examples you give it, the better it gets at recognising instructions and the more confident it gets in doing that. </w:t>
      </w:r>
    </w:p>
    <w:p w14:paraId="5440CF9E" w14:textId="77777777" w:rsidR="00620C9B" w:rsidRDefault="00620C9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450BC20" w14:textId="19A1DAE4" w:rsidR="006C07E6" w:rsidRDefault="006C07E6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接下來，如果電腦不確定你的指令內容，他會要求你再</w:t>
      </w:r>
      <w:r w:rsidR="00CF3430">
        <w:rPr>
          <w:rFonts w:ascii="Garamond" w:hAnsi="Garamond" w:hint="eastAsia"/>
          <w:sz w:val="36"/>
          <w:lang w:eastAsia="zh-TW"/>
        </w:rPr>
        <w:t>試</w:t>
      </w:r>
      <w:r>
        <w:rPr>
          <w:rFonts w:ascii="Garamond" w:hAnsi="Garamond" w:hint="eastAsia"/>
          <w:sz w:val="36"/>
          <w:lang w:eastAsia="zh-TW"/>
        </w:rPr>
        <w:t>一次</w:t>
      </w:r>
      <w:r w:rsidR="00CF3430">
        <w:rPr>
          <w:rFonts w:ascii="Garamond" w:hAnsi="Garamond" w:hint="eastAsia"/>
          <w:sz w:val="36"/>
          <w:lang w:eastAsia="zh-TW"/>
        </w:rPr>
        <w:t>。</w:t>
      </w:r>
    </w:p>
    <w:p w14:paraId="5569B045" w14:textId="4596BA0D" w:rsidR="00620C9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And </w:t>
      </w:r>
      <w:r w:rsidR="00691B41">
        <w:rPr>
          <w:rFonts w:ascii="Garamond" w:hAnsi="Garamond"/>
          <w:sz w:val="36"/>
        </w:rPr>
        <w:t>now,</w:t>
      </w:r>
      <w:r>
        <w:rPr>
          <w:rFonts w:ascii="Garamond" w:hAnsi="Garamond"/>
          <w:sz w:val="36"/>
        </w:rPr>
        <w:t xml:space="preserve"> </w:t>
      </w:r>
      <w:r w:rsidR="00651105">
        <w:rPr>
          <w:rFonts w:ascii="Garamond" w:hAnsi="Garamond"/>
          <w:sz w:val="36"/>
        </w:rPr>
        <w:t xml:space="preserve">if </w:t>
      </w:r>
      <w:r>
        <w:rPr>
          <w:rFonts w:ascii="Garamond" w:hAnsi="Garamond"/>
          <w:sz w:val="36"/>
        </w:rPr>
        <w:t xml:space="preserve">it’s not sure what you mean, it will ask you to try again. </w:t>
      </w:r>
    </w:p>
    <w:p w14:paraId="04437EFF" w14:textId="77777777" w:rsidR="006C7EEB" w:rsidRDefault="006C7EEB" w:rsidP="00620C9B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09959796" w14:textId="4AE50CA4" w:rsidR="00D3668A" w:rsidRDefault="00D3668A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276D154B" w14:textId="77777777" w:rsidR="007157D4" w:rsidRDefault="007157D4" w:rsidP="00D3668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/>
        </w:rPr>
      </w:pPr>
    </w:p>
    <w:p w14:paraId="3E7E8AFB" w14:textId="77777777" w:rsidR="00D3668A" w:rsidRPr="0045362A" w:rsidRDefault="00D3668A" w:rsidP="00D3668A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61A640D4" w14:textId="77777777" w:rsidR="00E679AD" w:rsidRDefault="00E679AD" w:rsidP="00384420">
      <w:pPr>
        <w:rPr>
          <w:sz w:val="32"/>
          <w:lang w:eastAsia="zh-TW"/>
        </w:rPr>
      </w:pP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60625DF9" w14:textId="38BBF82B" w:rsidR="00E13C4C" w:rsidRDefault="00E13C4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lang w:eastAsia="zh-TW"/>
        </w:rPr>
      </w:pPr>
      <w:r>
        <w:rPr>
          <w:rFonts w:hint="eastAsia"/>
          <w:b/>
          <w:sz w:val="28"/>
          <w:lang w:eastAsia="zh-TW"/>
        </w:rPr>
        <w:t>試試其他裝置</w:t>
      </w:r>
    </w:p>
    <w:p w14:paraId="5434E1C1" w14:textId="425475D5" w:rsidR="00E679AD" w:rsidRPr="00BD64A3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Try another device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1E2C53E1" w14:textId="18D289D8" w:rsidR="00E13C4C" w:rsidRPr="00BD64A3" w:rsidRDefault="00E13C4C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除了電燈和電扇，你能為你的智慧教室加入其他裝置嗎？</w:t>
      </w:r>
    </w:p>
    <w:p w14:paraId="3593816A" w14:textId="6D747038" w:rsidR="00E679AD" w:rsidRPr="00BD64A3" w:rsidRDefault="00E679AD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Instead of </w:t>
      </w:r>
      <w:r w:rsidR="005C51EB" w:rsidRPr="00BD64A3">
        <w:rPr>
          <w:sz w:val="28"/>
        </w:rPr>
        <w:t>just a fan and a lamp, can you add another device</w:t>
      </w:r>
      <w:r w:rsidR="00EA67C0" w:rsidRPr="00BD64A3">
        <w:rPr>
          <w:sz w:val="28"/>
        </w:rPr>
        <w:t xml:space="preserve"> to your smart classroom</w:t>
      </w:r>
      <w:r w:rsidR="005C51EB" w:rsidRPr="00BD64A3">
        <w:rPr>
          <w:sz w:val="28"/>
        </w:rPr>
        <w:t xml:space="preserve">? </w:t>
      </w:r>
    </w:p>
    <w:p w14:paraId="54F49F80" w14:textId="77777777" w:rsidR="00E679AD" w:rsidRPr="00BD64A3" w:rsidRDefault="00E679AD" w:rsidP="004F1D88">
      <w:pPr>
        <w:ind w:left="360" w:right="560"/>
        <w:rPr>
          <w:sz w:val="28"/>
        </w:rPr>
      </w:pPr>
    </w:p>
    <w:p w14:paraId="2F83BB55" w14:textId="29324AA5" w:rsidR="009F5C8F" w:rsidRPr="009F5C8F" w:rsidRDefault="009F5C8F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28"/>
          <w:lang w:eastAsia="zh-TW"/>
        </w:rPr>
      </w:pPr>
      <w:r w:rsidRPr="009F5C8F">
        <w:rPr>
          <w:rFonts w:hint="eastAsia"/>
          <w:b/>
          <w:color w:val="FF0000"/>
          <w:sz w:val="28"/>
          <w:lang w:eastAsia="zh-TW"/>
        </w:rPr>
        <w:t>嘗試不同信心</w:t>
      </w:r>
      <w:r w:rsidR="007B1453">
        <w:rPr>
          <w:rFonts w:hint="eastAsia"/>
          <w:b/>
          <w:color w:val="FF0000"/>
          <w:sz w:val="28"/>
          <w:lang w:eastAsia="zh-TW"/>
        </w:rPr>
        <w:t>基準點</w:t>
      </w:r>
    </w:p>
    <w:p w14:paraId="345C7F10" w14:textId="34F10D6F" w:rsidR="001848D8" w:rsidRPr="009F5C8F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28"/>
        </w:rPr>
      </w:pPr>
      <w:r w:rsidRPr="009F5C8F">
        <w:rPr>
          <w:b/>
          <w:color w:val="FF0000"/>
          <w:sz w:val="28"/>
        </w:rPr>
        <w:t>Try different confidence limits</w:t>
      </w:r>
    </w:p>
    <w:p w14:paraId="5B83674C" w14:textId="77777777" w:rsidR="001848D8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03AA6378" w14:textId="227D6EBA" w:rsidR="00657F22" w:rsidRPr="007B1453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val="en-US" w:eastAsia="zh-TW"/>
        </w:rPr>
      </w:pPr>
      <w:r>
        <w:rPr>
          <w:rFonts w:hint="eastAsia"/>
          <w:sz w:val="28"/>
          <w:lang w:val="en-US" w:eastAsia="zh-TW"/>
        </w:rPr>
        <w:t>對於電腦是否有把握</w:t>
      </w:r>
      <w:r w:rsidR="000E43C8">
        <w:rPr>
          <w:rFonts w:hint="eastAsia"/>
          <w:sz w:val="28"/>
          <w:lang w:val="en-US" w:eastAsia="zh-TW"/>
        </w:rPr>
        <w:t>正確</w:t>
      </w:r>
      <w:r>
        <w:rPr>
          <w:rFonts w:hint="eastAsia"/>
          <w:sz w:val="28"/>
          <w:lang w:val="en-US" w:eastAsia="zh-TW"/>
        </w:rPr>
        <w:t>辨別一條指令，</w:t>
      </w:r>
      <w:r>
        <w:rPr>
          <w:sz w:val="28"/>
          <w:lang w:val="en-US" w:eastAsia="zh-TW"/>
        </w:rPr>
        <w:t>70%</w:t>
      </w:r>
      <w:r>
        <w:rPr>
          <w:rFonts w:hint="eastAsia"/>
          <w:sz w:val="28"/>
          <w:lang w:val="en-US" w:eastAsia="zh-TW"/>
        </w:rPr>
        <w:t>會是一個好的基準點嗎？</w:t>
      </w:r>
    </w:p>
    <w:p w14:paraId="6B4FA87E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Is 70% the right threshold to use to decide whether the computer has recognised the command?</w:t>
      </w:r>
    </w:p>
    <w:p w14:paraId="17C04497" w14:textId="77777777" w:rsidR="001848D8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09666899" w14:textId="492AED98" w:rsidR="007B1453" w:rsidRPr="00BD64A3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實驗各種不同數值，直到你的機器學習模型可以順利運作</w:t>
      </w:r>
    </w:p>
    <w:p w14:paraId="4614137F" w14:textId="77777777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Experiment with different values until you have a value that works well for your machine learning model. </w:t>
      </w:r>
    </w:p>
    <w:p w14:paraId="351C7A52" w14:textId="77777777" w:rsidR="001848D8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0EE9AC59" w14:textId="7B7CEAFF" w:rsidR="007B1453" w:rsidRPr="00BD64A3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如果你選了一個太高的基準點，電腦很容易回答：抱歉，我不懂你在說什麼。</w:t>
      </w:r>
    </w:p>
    <w:p w14:paraId="26021844" w14:textId="77777777" w:rsidR="001848D8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  <w:r w:rsidRPr="00BD64A3">
        <w:rPr>
          <w:sz w:val="28"/>
        </w:rPr>
        <w:t xml:space="preserve">If you choose a number that is too high, the computer will say “Sorry I’m not sure what you mean” too often. </w:t>
      </w:r>
    </w:p>
    <w:p w14:paraId="3FCF2EA2" w14:textId="77777777" w:rsidR="007B1453" w:rsidRPr="00BD64A3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61162311" w14:textId="34CD374C" w:rsidR="00517CAA" w:rsidRPr="00BD64A3" w:rsidRDefault="007B1453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  <w:r>
        <w:rPr>
          <w:rFonts w:hint="eastAsia"/>
          <w:sz w:val="28"/>
          <w:lang w:eastAsia="zh-TW"/>
        </w:rPr>
        <w:t>而如果你選了一個太低的基準點，電腦又會太容易辨別錯誤。</w:t>
      </w:r>
    </w:p>
    <w:p w14:paraId="5B1EAA52" w14:textId="2648637A" w:rsidR="001848D8" w:rsidRPr="00BD64A3" w:rsidRDefault="001848D8" w:rsidP="001848D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If you choose a number that is too low, the computer will get too many things wrong. </w:t>
      </w:r>
    </w:p>
    <w:p w14:paraId="29F8442F" w14:textId="77777777" w:rsidR="001848D8" w:rsidRPr="00BD64A3" w:rsidRDefault="001848D8" w:rsidP="004F1D88">
      <w:pPr>
        <w:ind w:left="360" w:right="560"/>
        <w:rPr>
          <w:sz w:val="28"/>
        </w:rPr>
      </w:pPr>
    </w:p>
    <w:p w14:paraId="65380F46" w14:textId="0F06861C" w:rsidR="006E6487" w:rsidRDefault="006E6487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  <w:lang w:eastAsia="zh-TW"/>
        </w:rPr>
      </w:pPr>
      <w:r>
        <w:rPr>
          <w:rFonts w:hint="eastAsia"/>
          <w:b/>
          <w:sz w:val="28"/>
          <w:lang w:eastAsia="zh-TW"/>
        </w:rPr>
        <w:t>搬到現實生活中！</w:t>
      </w:r>
    </w:p>
    <w:p w14:paraId="39751523" w14:textId="1BB304DE" w:rsidR="009C0F1F" w:rsidRPr="00BD64A3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28"/>
        </w:rPr>
      </w:pPr>
      <w:r w:rsidRPr="00BD64A3">
        <w:rPr>
          <w:b/>
          <w:sz w:val="28"/>
        </w:rPr>
        <w:t>Do it for real!</w:t>
      </w:r>
    </w:p>
    <w:p w14:paraId="5BB8B13C" w14:textId="77777777" w:rsidR="009C0F1F" w:rsidRDefault="009C0F1F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713BB03F" w14:textId="7F920669" w:rsidR="00F0481B" w:rsidRPr="00F0481B" w:rsidRDefault="00F0481B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val="en-US" w:eastAsia="zh-TW"/>
        </w:rPr>
      </w:pPr>
      <w:r>
        <w:rPr>
          <w:rFonts w:hint="eastAsia"/>
          <w:sz w:val="28"/>
          <w:lang w:eastAsia="zh-TW"/>
        </w:rPr>
        <w:t>研究一下</w:t>
      </w:r>
      <w:r>
        <w:rPr>
          <w:sz w:val="28"/>
          <w:lang w:val="en-US" w:eastAsia="zh-TW"/>
        </w:rPr>
        <w:t>Amazon</w:t>
      </w:r>
      <w:r>
        <w:rPr>
          <w:rFonts w:hint="eastAsia"/>
          <w:sz w:val="28"/>
          <w:lang w:val="en-US" w:eastAsia="zh-TW"/>
        </w:rPr>
        <w:t>的智慧助理</w:t>
      </w:r>
      <w:r>
        <w:rPr>
          <w:sz w:val="28"/>
          <w:lang w:val="en-US" w:eastAsia="zh-TW"/>
        </w:rPr>
        <w:t>Alexa</w:t>
      </w:r>
      <w:r>
        <w:rPr>
          <w:rFonts w:hint="eastAsia"/>
          <w:sz w:val="28"/>
          <w:lang w:val="en-US" w:eastAsia="zh-TW"/>
        </w:rPr>
        <w:t>：</w:t>
      </w:r>
      <w:hyperlink r:id="rId34" w:history="1">
        <w:r w:rsidRPr="00BD64A3">
          <w:rPr>
            <w:rStyle w:val="a8"/>
            <w:sz w:val="28"/>
          </w:rPr>
          <w:t>http://amzn.to/2sxy1hw</w:t>
        </w:r>
      </w:hyperlink>
    </w:p>
    <w:p w14:paraId="7935E1AF" w14:textId="77777777" w:rsidR="0031604A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Have a look at the smart assistants that developers have made for Amazon’s </w:t>
      </w:r>
      <w:proofErr w:type="gramStart"/>
      <w:r w:rsidRPr="00BD64A3">
        <w:rPr>
          <w:sz w:val="28"/>
        </w:rPr>
        <w:t>Alexa :</w:t>
      </w:r>
      <w:proofErr w:type="gramEnd"/>
      <w:r w:rsidRPr="00BD64A3">
        <w:rPr>
          <w:sz w:val="28"/>
        </w:rPr>
        <w:t xml:space="preserve"> </w:t>
      </w:r>
      <w:hyperlink r:id="rId35" w:history="1">
        <w:r w:rsidRPr="00BD64A3">
          <w:rPr>
            <w:rStyle w:val="a8"/>
            <w:sz w:val="28"/>
          </w:rPr>
          <w:t>http://amzn.to/2sxy1hw</w:t>
        </w:r>
      </w:hyperlink>
      <w:r w:rsidRPr="00BD64A3">
        <w:rPr>
          <w:sz w:val="28"/>
        </w:rPr>
        <w:t xml:space="preserve"> </w:t>
      </w:r>
    </w:p>
    <w:p w14:paraId="19514464" w14:textId="77777777" w:rsidR="0031604A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39419FA9" w14:textId="468B00FE" w:rsidR="00E40555" w:rsidRPr="00A34896" w:rsidRDefault="00E40555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val="en-US" w:eastAsia="zh-TW"/>
        </w:rPr>
      </w:pPr>
      <w:r>
        <w:rPr>
          <w:rFonts w:hint="eastAsia"/>
          <w:sz w:val="28"/>
          <w:lang w:eastAsia="zh-TW"/>
        </w:rPr>
        <w:t>開發者使用的是跟你一樣的方式</w:t>
      </w:r>
      <w:r w:rsidR="00C5029C">
        <w:rPr>
          <w:rFonts w:hint="eastAsia"/>
          <w:sz w:val="28"/>
          <w:lang w:eastAsia="zh-TW"/>
        </w:rPr>
        <w:t>：幫各種類別指令建立不同的標籤方框，然後蒐集</w:t>
      </w:r>
      <w:r w:rsidR="00A34896">
        <w:rPr>
          <w:rFonts w:hint="eastAsia"/>
          <w:sz w:val="28"/>
          <w:lang w:eastAsia="zh-TW"/>
        </w:rPr>
        <w:t>指令訓練</w:t>
      </w:r>
      <w:r w:rsidR="00A34896">
        <w:rPr>
          <w:sz w:val="28"/>
          <w:lang w:val="en-US" w:eastAsia="zh-TW"/>
        </w:rPr>
        <w:t>Alexa</w:t>
      </w:r>
      <w:r w:rsidR="00A34896">
        <w:rPr>
          <w:rFonts w:hint="eastAsia"/>
          <w:sz w:val="28"/>
          <w:lang w:val="en-US" w:eastAsia="zh-TW"/>
        </w:rPr>
        <w:t>。</w:t>
      </w:r>
    </w:p>
    <w:p w14:paraId="57743C9D" w14:textId="6514E41B" w:rsidR="009C0F1F" w:rsidRPr="00BD64A3" w:rsidRDefault="0031604A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 xml:space="preserve">Developers made these in the same way that you did this project – creating labels for the commands they </w:t>
      </w:r>
      <w:r w:rsidR="00596389" w:rsidRPr="00BD64A3">
        <w:rPr>
          <w:sz w:val="28"/>
        </w:rPr>
        <w:t xml:space="preserve">wanted it to recognise, and then collecting examples of how those commands might be phrased to train the Alexa to be able to understand them. </w:t>
      </w:r>
    </w:p>
    <w:p w14:paraId="65FE3A71" w14:textId="77777777" w:rsidR="00596389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eastAsia="zh-TW"/>
        </w:rPr>
      </w:pPr>
    </w:p>
    <w:p w14:paraId="4696F6BB" w14:textId="310D3672" w:rsidR="000B4016" w:rsidRPr="000B4016" w:rsidRDefault="000B4016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  <w:lang w:val="en-US" w:eastAsia="zh-TW"/>
        </w:rPr>
      </w:pPr>
      <w:r>
        <w:rPr>
          <w:rFonts w:hint="eastAsia"/>
          <w:sz w:val="28"/>
          <w:lang w:eastAsia="zh-TW"/>
        </w:rPr>
        <w:t>找一個你覺得很棒的</w:t>
      </w:r>
      <w:r>
        <w:rPr>
          <w:sz w:val="28"/>
          <w:lang w:val="en-US" w:eastAsia="zh-TW"/>
        </w:rPr>
        <w:t>Alexa</w:t>
      </w:r>
      <w:r>
        <w:rPr>
          <w:rFonts w:hint="eastAsia"/>
          <w:sz w:val="28"/>
          <w:lang w:val="en-US" w:eastAsia="zh-TW"/>
        </w:rPr>
        <w:t>功能，研究</w:t>
      </w:r>
      <w:r>
        <w:rPr>
          <w:sz w:val="28"/>
          <w:lang w:val="en-US" w:eastAsia="zh-TW"/>
        </w:rPr>
        <w:t>Alexa</w:t>
      </w:r>
      <w:r>
        <w:rPr>
          <w:rFonts w:hint="eastAsia"/>
          <w:sz w:val="28"/>
          <w:lang w:val="en-US" w:eastAsia="zh-TW"/>
        </w:rPr>
        <w:t>可以理解的指令，你能想到該怎麼訓練</w:t>
      </w:r>
      <w:r>
        <w:rPr>
          <w:sz w:val="28"/>
          <w:lang w:val="en-US" w:eastAsia="zh-TW"/>
        </w:rPr>
        <w:t>Alexa</w:t>
      </w:r>
      <w:r>
        <w:rPr>
          <w:rFonts w:hint="eastAsia"/>
          <w:sz w:val="28"/>
          <w:lang w:val="en-US" w:eastAsia="zh-TW"/>
        </w:rPr>
        <w:t>嗎？</w:t>
      </w:r>
    </w:p>
    <w:p w14:paraId="6D7FBE97" w14:textId="001E6974" w:rsidR="00596389" w:rsidRPr="00BD64A3" w:rsidRDefault="00596389" w:rsidP="009C0F1F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28"/>
        </w:rPr>
      </w:pPr>
      <w:r w:rsidRPr="00BD64A3">
        <w:rPr>
          <w:sz w:val="28"/>
        </w:rPr>
        <w:t>Find an Alexa Skill that you think sounds good. Look at the commands it can understand – can you think how you could’ve trained it?</w:t>
      </w:r>
    </w:p>
    <w:p w14:paraId="044410B2" w14:textId="2811BC42" w:rsidR="00F82390" w:rsidRPr="00F82390" w:rsidRDefault="00F82390" w:rsidP="0000386C"/>
    <w:sectPr w:rsidR="00F82390" w:rsidRPr="00F82390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comments.xml><?xml version="1.0" encoding="utf-8"?>
<w:comment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comment w:id="0" w:author="Sung-Shine Lee" w:date="2018-12-16T17:44:00Z" w:initials="SL">
    <w:p w14:paraId="5EA3C044" w14:textId="33C164B2" w:rsidR="00BB4CF8" w:rsidRPr="00BB4CF8" w:rsidRDefault="00BB4CF8">
      <w:pPr>
        <w:pStyle w:val="ac"/>
        <w:rPr>
          <w:rFonts w:hint="eastAsia"/>
          <w:sz w:val="18"/>
          <w:szCs w:val="18"/>
          <w:lang w:eastAsia="zh-TW"/>
        </w:rPr>
      </w:pPr>
      <w:r>
        <w:rPr>
          <w:rStyle w:val="ab"/>
        </w:rPr>
        <w:annotationRef/>
      </w:r>
      <w:r>
        <w:rPr>
          <w:rStyle w:val="ab"/>
          <w:rFonts w:hint="eastAsia"/>
          <w:lang w:eastAsia="zh-TW"/>
        </w:rPr>
        <w:t>先保留英文，因為這跟後面技術有關。中文辨識跟英文辨識是完全不同的。</w:t>
      </w:r>
    </w:p>
  </w:comment>
</w:comments>
</file>

<file path=word/commentsExtended.xml><?xml version="1.0" encoding="utf-8"?>
<w15:commentsEx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commentEx w15:paraId="5EA3C044" w15:done="0"/>
</w15:commentsEx>
</file>

<file path=word/commentsIds.xml><?xml version="1.0" encoding="utf-8"?>
<w16cid:commentsId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6cid:commentId w16cid:paraId="5EA3C044" w16cid:durableId="1FC10D7B"/>
</w16cid:commentsIds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7839D6E7" w14:textId="77777777" w:rsidR="00A17BF1" w:rsidRDefault="00A17BF1" w:rsidP="00F82390">
      <w:r>
        <w:separator/>
      </w:r>
    </w:p>
  </w:endnote>
  <w:endnote w:type="continuationSeparator" w:id="0">
    <w:p w14:paraId="4B678EFB" w14:textId="77777777" w:rsidR="00A17BF1" w:rsidRDefault="00A17BF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ACFF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674A59EC" w:rsidR="00E40555" w:rsidRDefault="00E40555" w:rsidP="0049598E">
    <w:pPr>
      <w:pStyle w:val="a5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717F0A">
      <w:rPr>
        <w:rFonts w:ascii="Times New Roman" w:hAnsi="Times New Roman" w:cs="Times New Roman"/>
        <w:noProof/>
      </w:rPr>
      <w:t>24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717F0A">
      <w:rPr>
        <w:rFonts w:ascii="Times New Roman" w:hAnsi="Times New Roman" w:cs="Times New Roman"/>
        <w:noProof/>
      </w:rPr>
      <w:t>24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BB4CF8">
      <w:rPr>
        <w:rFonts w:ascii="Times New Roman" w:hAnsi="Times New Roman" w:cs="Times New Roman"/>
        <w:noProof/>
      </w:rPr>
      <w:t>16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0ED85611" w14:textId="77777777" w:rsidR="00A17BF1" w:rsidRDefault="00A17BF1" w:rsidP="00F82390">
      <w:r>
        <w:separator/>
      </w:r>
    </w:p>
  </w:footnote>
  <w:footnote w:type="continuationSeparator" w:id="0">
    <w:p w14:paraId="3EFE2356" w14:textId="77777777" w:rsidR="00A17BF1" w:rsidRDefault="00A17BF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81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0FD1"/>
    <w:rsid w:val="000019A9"/>
    <w:rsid w:val="0000386C"/>
    <w:rsid w:val="0000474B"/>
    <w:rsid w:val="00006684"/>
    <w:rsid w:val="0001188E"/>
    <w:rsid w:val="000202AC"/>
    <w:rsid w:val="00021371"/>
    <w:rsid w:val="00021FDC"/>
    <w:rsid w:val="00035E9D"/>
    <w:rsid w:val="00037DC6"/>
    <w:rsid w:val="00040C9A"/>
    <w:rsid w:val="000513CA"/>
    <w:rsid w:val="00054067"/>
    <w:rsid w:val="000560E0"/>
    <w:rsid w:val="00061680"/>
    <w:rsid w:val="00070470"/>
    <w:rsid w:val="000724DF"/>
    <w:rsid w:val="000724FB"/>
    <w:rsid w:val="000835C9"/>
    <w:rsid w:val="0009668B"/>
    <w:rsid w:val="000A3284"/>
    <w:rsid w:val="000B1384"/>
    <w:rsid w:val="000B4016"/>
    <w:rsid w:val="000C0608"/>
    <w:rsid w:val="000C1E46"/>
    <w:rsid w:val="000C42DB"/>
    <w:rsid w:val="000C49FC"/>
    <w:rsid w:val="000C4AA9"/>
    <w:rsid w:val="000C503F"/>
    <w:rsid w:val="000D1F4D"/>
    <w:rsid w:val="000D61F5"/>
    <w:rsid w:val="000E30DF"/>
    <w:rsid w:val="000E43C8"/>
    <w:rsid w:val="000E46AF"/>
    <w:rsid w:val="000E7954"/>
    <w:rsid w:val="000F3344"/>
    <w:rsid w:val="000F4710"/>
    <w:rsid w:val="000F6DB1"/>
    <w:rsid w:val="00101920"/>
    <w:rsid w:val="0011436D"/>
    <w:rsid w:val="00130BC2"/>
    <w:rsid w:val="00133D05"/>
    <w:rsid w:val="00140DA5"/>
    <w:rsid w:val="0014178D"/>
    <w:rsid w:val="00155257"/>
    <w:rsid w:val="00160085"/>
    <w:rsid w:val="001606D3"/>
    <w:rsid w:val="001608B9"/>
    <w:rsid w:val="00161144"/>
    <w:rsid w:val="00164E6A"/>
    <w:rsid w:val="00167119"/>
    <w:rsid w:val="001841BB"/>
    <w:rsid w:val="001848D8"/>
    <w:rsid w:val="00184A17"/>
    <w:rsid w:val="0018503C"/>
    <w:rsid w:val="00185721"/>
    <w:rsid w:val="001868D7"/>
    <w:rsid w:val="001876C8"/>
    <w:rsid w:val="001944C3"/>
    <w:rsid w:val="001A1649"/>
    <w:rsid w:val="001B0679"/>
    <w:rsid w:val="001B30D9"/>
    <w:rsid w:val="001B544F"/>
    <w:rsid w:val="001D63FA"/>
    <w:rsid w:val="001E05A9"/>
    <w:rsid w:val="001E5AF5"/>
    <w:rsid w:val="001F0A1D"/>
    <w:rsid w:val="001F4D69"/>
    <w:rsid w:val="00200C48"/>
    <w:rsid w:val="00207CA1"/>
    <w:rsid w:val="002156AA"/>
    <w:rsid w:val="00230BCF"/>
    <w:rsid w:val="002477C2"/>
    <w:rsid w:val="00262481"/>
    <w:rsid w:val="00267547"/>
    <w:rsid w:val="00273D18"/>
    <w:rsid w:val="00294952"/>
    <w:rsid w:val="002A0495"/>
    <w:rsid w:val="002A3C87"/>
    <w:rsid w:val="002C4D53"/>
    <w:rsid w:val="002C5902"/>
    <w:rsid w:val="002C69C5"/>
    <w:rsid w:val="002E4AFD"/>
    <w:rsid w:val="002E55EF"/>
    <w:rsid w:val="002E753E"/>
    <w:rsid w:val="002F597F"/>
    <w:rsid w:val="00307076"/>
    <w:rsid w:val="00312AAF"/>
    <w:rsid w:val="00312D74"/>
    <w:rsid w:val="0031604A"/>
    <w:rsid w:val="003162DE"/>
    <w:rsid w:val="00327B9E"/>
    <w:rsid w:val="003335F2"/>
    <w:rsid w:val="0033759C"/>
    <w:rsid w:val="00341A86"/>
    <w:rsid w:val="0034290D"/>
    <w:rsid w:val="00347253"/>
    <w:rsid w:val="003512BF"/>
    <w:rsid w:val="00352CBA"/>
    <w:rsid w:val="00352D79"/>
    <w:rsid w:val="00360EF6"/>
    <w:rsid w:val="00366EAB"/>
    <w:rsid w:val="00372039"/>
    <w:rsid w:val="00377CB8"/>
    <w:rsid w:val="00384420"/>
    <w:rsid w:val="00387A8C"/>
    <w:rsid w:val="003A3FAF"/>
    <w:rsid w:val="003A6D6B"/>
    <w:rsid w:val="003C76CB"/>
    <w:rsid w:val="003E5132"/>
    <w:rsid w:val="003E732A"/>
    <w:rsid w:val="003F1A1E"/>
    <w:rsid w:val="0040098C"/>
    <w:rsid w:val="004073CD"/>
    <w:rsid w:val="004107EF"/>
    <w:rsid w:val="00410EF9"/>
    <w:rsid w:val="00413816"/>
    <w:rsid w:val="0042178E"/>
    <w:rsid w:val="00423BFC"/>
    <w:rsid w:val="00437536"/>
    <w:rsid w:val="00445F85"/>
    <w:rsid w:val="0045003B"/>
    <w:rsid w:val="00451FC0"/>
    <w:rsid w:val="004521A5"/>
    <w:rsid w:val="0045327B"/>
    <w:rsid w:val="00467986"/>
    <w:rsid w:val="00487753"/>
    <w:rsid w:val="0049019E"/>
    <w:rsid w:val="00491649"/>
    <w:rsid w:val="0049598E"/>
    <w:rsid w:val="004A112B"/>
    <w:rsid w:val="004A6D79"/>
    <w:rsid w:val="004A774F"/>
    <w:rsid w:val="004B4CE1"/>
    <w:rsid w:val="004C3B33"/>
    <w:rsid w:val="004C7319"/>
    <w:rsid w:val="004D24BD"/>
    <w:rsid w:val="004E74C1"/>
    <w:rsid w:val="004F1D88"/>
    <w:rsid w:val="0050141D"/>
    <w:rsid w:val="00516A34"/>
    <w:rsid w:val="00517CAA"/>
    <w:rsid w:val="00524BE9"/>
    <w:rsid w:val="00532B8E"/>
    <w:rsid w:val="0053611A"/>
    <w:rsid w:val="00536743"/>
    <w:rsid w:val="0055360B"/>
    <w:rsid w:val="00562CED"/>
    <w:rsid w:val="00562F5E"/>
    <w:rsid w:val="005663A6"/>
    <w:rsid w:val="00572B56"/>
    <w:rsid w:val="00590B1B"/>
    <w:rsid w:val="00592620"/>
    <w:rsid w:val="00596389"/>
    <w:rsid w:val="005A524D"/>
    <w:rsid w:val="005B3970"/>
    <w:rsid w:val="005C0201"/>
    <w:rsid w:val="005C51EB"/>
    <w:rsid w:val="005F544B"/>
    <w:rsid w:val="005F56B2"/>
    <w:rsid w:val="006032A4"/>
    <w:rsid w:val="00610D47"/>
    <w:rsid w:val="00620C9B"/>
    <w:rsid w:val="006226B0"/>
    <w:rsid w:val="006273D9"/>
    <w:rsid w:val="006301DF"/>
    <w:rsid w:val="00630C04"/>
    <w:rsid w:val="00630C37"/>
    <w:rsid w:val="00631C2A"/>
    <w:rsid w:val="00635AF7"/>
    <w:rsid w:val="00635CDF"/>
    <w:rsid w:val="00651105"/>
    <w:rsid w:val="00654574"/>
    <w:rsid w:val="00657F22"/>
    <w:rsid w:val="006638F5"/>
    <w:rsid w:val="0066410F"/>
    <w:rsid w:val="00665FA1"/>
    <w:rsid w:val="006812AE"/>
    <w:rsid w:val="00684B87"/>
    <w:rsid w:val="00686727"/>
    <w:rsid w:val="00691B41"/>
    <w:rsid w:val="00697837"/>
    <w:rsid w:val="006A2EED"/>
    <w:rsid w:val="006A3D97"/>
    <w:rsid w:val="006B2DA4"/>
    <w:rsid w:val="006C07E6"/>
    <w:rsid w:val="006C1E89"/>
    <w:rsid w:val="006C3CE8"/>
    <w:rsid w:val="006C56B4"/>
    <w:rsid w:val="006C5982"/>
    <w:rsid w:val="006C7EEB"/>
    <w:rsid w:val="006E6487"/>
    <w:rsid w:val="006E75D9"/>
    <w:rsid w:val="006F33CB"/>
    <w:rsid w:val="006F4F65"/>
    <w:rsid w:val="007157D4"/>
    <w:rsid w:val="00716966"/>
    <w:rsid w:val="007176B2"/>
    <w:rsid w:val="00717F0A"/>
    <w:rsid w:val="007225C7"/>
    <w:rsid w:val="00730B34"/>
    <w:rsid w:val="00731986"/>
    <w:rsid w:val="00733205"/>
    <w:rsid w:val="00740516"/>
    <w:rsid w:val="00747916"/>
    <w:rsid w:val="00760A2C"/>
    <w:rsid w:val="00761C7B"/>
    <w:rsid w:val="00765CFB"/>
    <w:rsid w:val="00767345"/>
    <w:rsid w:val="00774653"/>
    <w:rsid w:val="00775F69"/>
    <w:rsid w:val="00790D60"/>
    <w:rsid w:val="0079300E"/>
    <w:rsid w:val="007941CE"/>
    <w:rsid w:val="007A6579"/>
    <w:rsid w:val="007A6BDA"/>
    <w:rsid w:val="007A6EBD"/>
    <w:rsid w:val="007B07C3"/>
    <w:rsid w:val="007B1453"/>
    <w:rsid w:val="007D2585"/>
    <w:rsid w:val="007D337F"/>
    <w:rsid w:val="007D6B0F"/>
    <w:rsid w:val="007E5D38"/>
    <w:rsid w:val="007F2A3B"/>
    <w:rsid w:val="007F4646"/>
    <w:rsid w:val="00810D3A"/>
    <w:rsid w:val="00813454"/>
    <w:rsid w:val="00824029"/>
    <w:rsid w:val="0082596E"/>
    <w:rsid w:val="008364EE"/>
    <w:rsid w:val="008464F3"/>
    <w:rsid w:val="0087215F"/>
    <w:rsid w:val="008800DA"/>
    <w:rsid w:val="008A2866"/>
    <w:rsid w:val="008B1CBC"/>
    <w:rsid w:val="008B218C"/>
    <w:rsid w:val="008B4B16"/>
    <w:rsid w:val="008B6200"/>
    <w:rsid w:val="008B753B"/>
    <w:rsid w:val="008C1041"/>
    <w:rsid w:val="008C41C4"/>
    <w:rsid w:val="008C7DE4"/>
    <w:rsid w:val="008E0042"/>
    <w:rsid w:val="008E2C78"/>
    <w:rsid w:val="008E63CB"/>
    <w:rsid w:val="008E7A3A"/>
    <w:rsid w:val="008F0573"/>
    <w:rsid w:val="008F69AA"/>
    <w:rsid w:val="0090297B"/>
    <w:rsid w:val="009110B2"/>
    <w:rsid w:val="00924ACF"/>
    <w:rsid w:val="009303DC"/>
    <w:rsid w:val="00931540"/>
    <w:rsid w:val="00947EC6"/>
    <w:rsid w:val="00955E00"/>
    <w:rsid w:val="00957A73"/>
    <w:rsid w:val="00961BDE"/>
    <w:rsid w:val="00963A29"/>
    <w:rsid w:val="00973B3C"/>
    <w:rsid w:val="00974955"/>
    <w:rsid w:val="009807B5"/>
    <w:rsid w:val="0098401E"/>
    <w:rsid w:val="00986F24"/>
    <w:rsid w:val="009874C5"/>
    <w:rsid w:val="009A353E"/>
    <w:rsid w:val="009C0F1F"/>
    <w:rsid w:val="009C5642"/>
    <w:rsid w:val="009D56B0"/>
    <w:rsid w:val="009E0F38"/>
    <w:rsid w:val="009E3EA1"/>
    <w:rsid w:val="009E77BF"/>
    <w:rsid w:val="009F2205"/>
    <w:rsid w:val="009F5C8F"/>
    <w:rsid w:val="009F7EB1"/>
    <w:rsid w:val="00A024F1"/>
    <w:rsid w:val="00A13F48"/>
    <w:rsid w:val="00A159D9"/>
    <w:rsid w:val="00A17BF1"/>
    <w:rsid w:val="00A20933"/>
    <w:rsid w:val="00A34896"/>
    <w:rsid w:val="00A35528"/>
    <w:rsid w:val="00A4452D"/>
    <w:rsid w:val="00A525D4"/>
    <w:rsid w:val="00A55FCF"/>
    <w:rsid w:val="00A57286"/>
    <w:rsid w:val="00A6051E"/>
    <w:rsid w:val="00A611EC"/>
    <w:rsid w:val="00A61436"/>
    <w:rsid w:val="00A6271C"/>
    <w:rsid w:val="00A647F9"/>
    <w:rsid w:val="00A86C33"/>
    <w:rsid w:val="00A907BE"/>
    <w:rsid w:val="00A968A2"/>
    <w:rsid w:val="00AA3484"/>
    <w:rsid w:val="00AD680D"/>
    <w:rsid w:val="00AE1DFD"/>
    <w:rsid w:val="00AF1F56"/>
    <w:rsid w:val="00AF32C4"/>
    <w:rsid w:val="00B0101E"/>
    <w:rsid w:val="00B12038"/>
    <w:rsid w:val="00B14B32"/>
    <w:rsid w:val="00B17B78"/>
    <w:rsid w:val="00B22A48"/>
    <w:rsid w:val="00B25414"/>
    <w:rsid w:val="00B3037E"/>
    <w:rsid w:val="00B31C1E"/>
    <w:rsid w:val="00B35695"/>
    <w:rsid w:val="00B541D2"/>
    <w:rsid w:val="00B56629"/>
    <w:rsid w:val="00B63375"/>
    <w:rsid w:val="00B84E39"/>
    <w:rsid w:val="00B907AF"/>
    <w:rsid w:val="00B968AB"/>
    <w:rsid w:val="00BA54E3"/>
    <w:rsid w:val="00BA7D08"/>
    <w:rsid w:val="00BB4CF8"/>
    <w:rsid w:val="00BC5407"/>
    <w:rsid w:val="00BC762E"/>
    <w:rsid w:val="00BD2771"/>
    <w:rsid w:val="00BD64A3"/>
    <w:rsid w:val="00BE6770"/>
    <w:rsid w:val="00BF1F96"/>
    <w:rsid w:val="00BF3060"/>
    <w:rsid w:val="00C062B5"/>
    <w:rsid w:val="00C06EC4"/>
    <w:rsid w:val="00C1532E"/>
    <w:rsid w:val="00C21DAC"/>
    <w:rsid w:val="00C30089"/>
    <w:rsid w:val="00C30B7D"/>
    <w:rsid w:val="00C40240"/>
    <w:rsid w:val="00C5029C"/>
    <w:rsid w:val="00C64132"/>
    <w:rsid w:val="00C82021"/>
    <w:rsid w:val="00C9759E"/>
    <w:rsid w:val="00CA687D"/>
    <w:rsid w:val="00CB30A3"/>
    <w:rsid w:val="00CB568E"/>
    <w:rsid w:val="00CC6DC8"/>
    <w:rsid w:val="00CF3430"/>
    <w:rsid w:val="00D000FC"/>
    <w:rsid w:val="00D02267"/>
    <w:rsid w:val="00D07A12"/>
    <w:rsid w:val="00D120BC"/>
    <w:rsid w:val="00D20A6D"/>
    <w:rsid w:val="00D3668A"/>
    <w:rsid w:val="00D40780"/>
    <w:rsid w:val="00D43D60"/>
    <w:rsid w:val="00D475FF"/>
    <w:rsid w:val="00D51A47"/>
    <w:rsid w:val="00D74E57"/>
    <w:rsid w:val="00D931C4"/>
    <w:rsid w:val="00D94157"/>
    <w:rsid w:val="00DA16C9"/>
    <w:rsid w:val="00DB6A2D"/>
    <w:rsid w:val="00DC081F"/>
    <w:rsid w:val="00DC2568"/>
    <w:rsid w:val="00DD0DA6"/>
    <w:rsid w:val="00DE2D22"/>
    <w:rsid w:val="00DE7BB8"/>
    <w:rsid w:val="00E01970"/>
    <w:rsid w:val="00E04387"/>
    <w:rsid w:val="00E07568"/>
    <w:rsid w:val="00E13C4C"/>
    <w:rsid w:val="00E13E5E"/>
    <w:rsid w:val="00E178CA"/>
    <w:rsid w:val="00E35684"/>
    <w:rsid w:val="00E40555"/>
    <w:rsid w:val="00E45D7E"/>
    <w:rsid w:val="00E472E2"/>
    <w:rsid w:val="00E477C1"/>
    <w:rsid w:val="00E60B58"/>
    <w:rsid w:val="00E679AD"/>
    <w:rsid w:val="00E71532"/>
    <w:rsid w:val="00E7205D"/>
    <w:rsid w:val="00E773FD"/>
    <w:rsid w:val="00E85556"/>
    <w:rsid w:val="00EA67C0"/>
    <w:rsid w:val="00EA7DD4"/>
    <w:rsid w:val="00EC1117"/>
    <w:rsid w:val="00EC565C"/>
    <w:rsid w:val="00ED267B"/>
    <w:rsid w:val="00ED2861"/>
    <w:rsid w:val="00ED6E67"/>
    <w:rsid w:val="00EE498D"/>
    <w:rsid w:val="00EF3035"/>
    <w:rsid w:val="00EF5B62"/>
    <w:rsid w:val="00EF5F6C"/>
    <w:rsid w:val="00EF77BE"/>
    <w:rsid w:val="00F0146D"/>
    <w:rsid w:val="00F02D6F"/>
    <w:rsid w:val="00F0481B"/>
    <w:rsid w:val="00F056B0"/>
    <w:rsid w:val="00F23DE7"/>
    <w:rsid w:val="00F270AC"/>
    <w:rsid w:val="00F30503"/>
    <w:rsid w:val="00F32438"/>
    <w:rsid w:val="00F33079"/>
    <w:rsid w:val="00F36A6D"/>
    <w:rsid w:val="00F37ACD"/>
    <w:rsid w:val="00F51E4D"/>
    <w:rsid w:val="00F65A0F"/>
    <w:rsid w:val="00F74BBD"/>
    <w:rsid w:val="00F82390"/>
    <w:rsid w:val="00F8358D"/>
    <w:rsid w:val="00F91105"/>
    <w:rsid w:val="00F916AA"/>
    <w:rsid w:val="00FB2E7E"/>
    <w:rsid w:val="00FD2113"/>
    <w:rsid w:val="00FD42B3"/>
    <w:rsid w:val="00FD613D"/>
    <w:rsid w:val="00FD6742"/>
    <w:rsid w:val="00FD7517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600D07ED-7F69-0C4F-8919-F16989D08205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annotation reference"/>
    <w:basedOn w:val="a0"/>
    <w:uiPriority w:val="99"/>
    <w:semiHidden/>
    <w:unhideWhenUsed/>
    <w:rsid w:val="00BB4CF8"/>
    <w:rPr>
      <w:sz w:val="18"/>
      <w:szCs w:val="18"/>
    </w:rPr>
  </w:style>
  <w:style w:type="paragraph" w:styleId="ac">
    <w:name w:val="annotation text"/>
    <w:basedOn w:val="a"/>
    <w:link w:val="ad"/>
    <w:uiPriority w:val="99"/>
    <w:semiHidden/>
    <w:unhideWhenUsed/>
    <w:rsid w:val="00BB4CF8"/>
  </w:style>
  <w:style w:type="character" w:customStyle="1" w:styleId="ad">
    <w:name w:val="註解文字 字元"/>
    <w:basedOn w:val="a0"/>
    <w:link w:val="ac"/>
    <w:uiPriority w:val="99"/>
    <w:semiHidden/>
    <w:rsid w:val="00BB4CF8"/>
  </w:style>
  <w:style w:type="paragraph" w:styleId="ae">
    <w:name w:val="annotation subject"/>
    <w:basedOn w:val="ac"/>
    <w:next w:val="ac"/>
    <w:link w:val="af"/>
    <w:uiPriority w:val="99"/>
    <w:semiHidden/>
    <w:unhideWhenUsed/>
    <w:rsid w:val="00BB4CF8"/>
    <w:rPr>
      <w:b/>
      <w:bCs/>
    </w:rPr>
  </w:style>
  <w:style w:type="character" w:customStyle="1" w:styleId="af">
    <w:name w:val="註解主旨 字元"/>
    <w:basedOn w:val="ad"/>
    <w:link w:val="ae"/>
    <w:uiPriority w:val="99"/>
    <w:semiHidden/>
    <w:rsid w:val="00BB4CF8"/>
    <w:rPr>
      <w:b/>
      <w:bCs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3.png"/><Relationship Id="rId21" Type="http://schemas.openxmlformats.org/officeDocument/2006/relationships/comments" Target="comments.xml"/><Relationship Id="rId34" Type="http://schemas.openxmlformats.org/officeDocument/2006/relationships/hyperlink" Target="http://amzn.to/2sxy1hw" TargetMode="External"/><Relationship Id="rId7" Type="http://schemas.openxmlformats.org/officeDocument/2006/relationships/image" Target="media/image1.png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2.png"/><Relationship Id="rId33" Type="http://schemas.openxmlformats.org/officeDocument/2006/relationships/image" Target="media/image20.png"/><Relationship Id="rId38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6.png"/><Relationship Id="rId20" Type="http://schemas.openxmlformats.org/officeDocument/2006/relationships/image" Target="media/image10.png"/><Relationship Id="rId29" Type="http://schemas.openxmlformats.org/officeDocument/2006/relationships/image" Target="media/image16.pn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hyperlink" Target="https://machinelearningforkids.co.uk/" TargetMode="External"/><Relationship Id="rId24" Type="http://schemas.openxmlformats.org/officeDocument/2006/relationships/image" Target="media/image11.png"/><Relationship Id="rId32" Type="http://schemas.openxmlformats.org/officeDocument/2006/relationships/image" Target="media/image19.png"/><Relationship Id="rId37" Type="http://schemas.microsoft.com/office/2011/relationships/people" Target="people.xml"/><Relationship Id="rId5" Type="http://schemas.openxmlformats.org/officeDocument/2006/relationships/footnotes" Target="footnotes.xml"/><Relationship Id="rId15" Type="http://schemas.openxmlformats.org/officeDocument/2006/relationships/image" Target="media/image5.png"/><Relationship Id="rId23" Type="http://schemas.microsoft.com/office/2016/09/relationships/commentsIds" Target="commentsIds.xml"/><Relationship Id="rId28" Type="http://schemas.openxmlformats.org/officeDocument/2006/relationships/image" Target="media/image15.png"/><Relationship Id="rId36" Type="http://schemas.openxmlformats.org/officeDocument/2006/relationships/fontTable" Target="fontTable.xml"/><Relationship Id="rId10" Type="http://schemas.openxmlformats.org/officeDocument/2006/relationships/footer" Target="footer1.xml"/><Relationship Id="rId19" Type="http://schemas.openxmlformats.org/officeDocument/2006/relationships/image" Target="media/image9.png"/><Relationship Id="rId31" Type="http://schemas.openxmlformats.org/officeDocument/2006/relationships/image" Target="media/image18.png"/><Relationship Id="rId4" Type="http://schemas.openxmlformats.org/officeDocument/2006/relationships/webSettings" Target="webSettings.xml"/><Relationship Id="rId9" Type="http://schemas.openxmlformats.org/officeDocument/2006/relationships/image" Target="https://i.creativecommons.org/l/by-nc-sa/4.0/88x31.png" TargetMode="External"/><Relationship Id="rId14" Type="http://schemas.openxmlformats.org/officeDocument/2006/relationships/image" Target="media/image4.png"/><Relationship Id="rId22" Type="http://schemas.microsoft.com/office/2011/relationships/commentsExtended" Target="commentsExtended.xml"/><Relationship Id="rId27" Type="http://schemas.openxmlformats.org/officeDocument/2006/relationships/image" Target="media/image14.png"/><Relationship Id="rId30" Type="http://schemas.openxmlformats.org/officeDocument/2006/relationships/image" Target="media/image17.png"/><Relationship Id="rId35" Type="http://schemas.openxmlformats.org/officeDocument/2006/relationships/hyperlink" Target="http://amzn.to/2sxy1hw" TargetMode="External"/><Relationship Id="rId8" Type="http://schemas.openxmlformats.org/officeDocument/2006/relationships/image" Target="media/image2.png"/><Relationship Id="rId3" Type="http://schemas.openxmlformats.org/officeDocument/2006/relationships/settings" Target="settings.xml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387</TotalTime>
  <Pages>24</Pages>
  <Words>1881</Words>
  <Characters>10727</Characters>
  <Application>Microsoft Office Word</Application>
  <DocSecurity>0</DocSecurity>
  <Lines>89</Lines>
  <Paragraphs>25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12583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240</cp:revision>
  <cp:lastPrinted>2017-11-02T22:23:00Z</cp:lastPrinted>
  <dcterms:created xsi:type="dcterms:W3CDTF">2017-06-30T00:27:00Z</dcterms:created>
  <dcterms:modified xsi:type="dcterms:W3CDTF">2018-12-16T23:03:00Z</dcterms:modified>
</cp:coreProperties>
</file>