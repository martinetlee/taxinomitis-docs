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D007915" w14:textId="6631DE36" w:rsidR="004A5410" w:rsidRDefault="004A541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分類帽</w:t>
      </w:r>
    </w:p>
    <w:p w14:paraId="0C847E3F" w14:textId="253FBB34" w:rsidR="008C302D" w:rsidRPr="00F82390" w:rsidRDefault="005055B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color w:val="FFFFFF" w:themeColor="background1"/>
          <w:sz w:val="96"/>
          <w:lang w:eastAsia="zh-TW"/>
        </w:rPr>
        <w:t>Sorting Hat</w:t>
      </w:r>
    </w:p>
    <w:p w14:paraId="51EBF4DA" w14:textId="77777777" w:rsidR="00F82390" w:rsidRDefault="00F82390">
      <w:pPr>
        <w:rPr>
          <w:lang w:eastAsia="zh-TW"/>
        </w:rPr>
      </w:pPr>
    </w:p>
    <w:p w14:paraId="641D3159" w14:textId="77777777" w:rsidR="00F82390" w:rsidRDefault="00F82390">
      <w:pPr>
        <w:rPr>
          <w:lang w:eastAsia="zh-TW"/>
        </w:rPr>
      </w:pPr>
    </w:p>
    <w:p w14:paraId="1AF6895D" w14:textId="2EE7D1C5" w:rsidR="004A7728" w:rsidRDefault="004A772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在這個專案，你會做出一頂分類帽，他會依照你的回答將你分到霍格華茲的其中一個學院。</w:t>
      </w:r>
    </w:p>
    <w:p w14:paraId="4EFB2196" w14:textId="29FB8D27"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055BC">
        <w:rPr>
          <w:sz w:val="36"/>
        </w:rPr>
        <w:t xml:space="preserve">Sorting Hat </w:t>
      </w:r>
      <w:r w:rsidR="00887427">
        <w:rPr>
          <w:sz w:val="36"/>
        </w:rPr>
        <w:t xml:space="preserve">that will put you in one of the Hogwarts school houses based on what you say.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0E6731A9" w14:textId="207C9278" w:rsidR="004A7728" w:rsidRPr="004A7728" w:rsidRDefault="004A7728" w:rsidP="00F82390">
      <w:pPr>
        <w:pBdr>
          <w:top w:val="single" w:sz="8" w:space="10" w:color="auto" w:shadow="1"/>
          <w:left w:val="single" w:sz="8" w:space="10" w:color="auto" w:shadow="1"/>
          <w:bottom w:val="single" w:sz="8" w:space="10" w:color="auto" w:shadow="1"/>
          <w:right w:val="single" w:sz="8" w:space="10" w:color="auto" w:shadow="1"/>
        </w:pBdr>
        <w:rPr>
          <w:sz w:val="36"/>
          <w:lang w:val="en-US" w:eastAsia="zh-TW"/>
        </w:rPr>
      </w:pPr>
      <w:r>
        <w:rPr>
          <w:rFonts w:hint="eastAsia"/>
          <w:sz w:val="36"/>
          <w:lang w:eastAsia="zh-TW"/>
        </w:rPr>
        <w:t>你</w:t>
      </w:r>
      <w:r>
        <w:rPr>
          <w:rFonts w:hint="eastAsia"/>
          <w:sz w:val="36"/>
          <w:lang w:val="en-US" w:eastAsia="zh-TW"/>
        </w:rPr>
        <w:t>要</w:t>
      </w:r>
      <w:r>
        <w:rPr>
          <w:rFonts w:hint="eastAsia"/>
          <w:sz w:val="36"/>
          <w:lang w:eastAsia="zh-TW"/>
        </w:rPr>
        <w:t>和同學一起合作，</w:t>
      </w:r>
      <w:r w:rsidR="00F3355D">
        <w:rPr>
          <w:rFonts w:hint="eastAsia"/>
          <w:sz w:val="36"/>
          <w:lang w:eastAsia="zh-TW"/>
        </w:rPr>
        <w:t>從書中找一些對話作為範例，拿來訓練電腦辨別不同學院學生的說話風格</w:t>
      </w:r>
      <w:r>
        <w:rPr>
          <w:rFonts w:hint="eastAsia"/>
          <w:sz w:val="36"/>
          <w:lang w:eastAsia="zh-TW"/>
        </w:rPr>
        <w:t>。</w:t>
      </w:r>
    </w:p>
    <w:p w14:paraId="114D2C7C" w14:textId="183CEA2A" w:rsidR="00F82390" w:rsidRPr="00F82390" w:rsidRDefault="005E49B5"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ou</w:t>
      </w:r>
      <w:r w:rsidR="009F5790">
        <w:rPr>
          <w:sz w:val="36"/>
        </w:rPr>
        <w:t>r class</w:t>
      </w:r>
      <w:r w:rsidR="00F82390" w:rsidRPr="00F82390">
        <w:rPr>
          <w:sz w:val="36"/>
        </w:rPr>
        <w:t xml:space="preserve"> will </w:t>
      </w:r>
      <w:r w:rsidR="009F5790">
        <w:rPr>
          <w:sz w:val="36"/>
        </w:rPr>
        <w:t xml:space="preserve">work together to </w:t>
      </w:r>
      <w:r w:rsidR="00F82390" w:rsidRPr="00F82390">
        <w:rPr>
          <w:sz w:val="36"/>
        </w:rPr>
        <w:t xml:space="preserve">teach the computer to recognise </w:t>
      </w:r>
      <w:r w:rsidR="00887427">
        <w:rPr>
          <w:sz w:val="36"/>
        </w:rPr>
        <w:t xml:space="preserve">how students in different houses speak by giving it examples of </w:t>
      </w:r>
      <w:r w:rsidR="002E1384">
        <w:rPr>
          <w:sz w:val="36"/>
        </w:rPr>
        <w:t>dialog</w:t>
      </w:r>
      <w:r w:rsidR="006C2ADA">
        <w:rPr>
          <w:sz w:val="36"/>
        </w:rPr>
        <w:t>ue</w:t>
      </w:r>
      <w:r w:rsidR="002E1384">
        <w:rPr>
          <w:sz w:val="36"/>
        </w:rPr>
        <w:t xml:space="preserve"> from the books</w:t>
      </w:r>
      <w:r w:rsidR="00887427">
        <w:rPr>
          <w:sz w:val="36"/>
        </w:rPr>
        <w:t xml:space="preserve">. </w:t>
      </w:r>
    </w:p>
    <w:p w14:paraId="58B03888" w14:textId="77777777" w:rsidR="00F82390" w:rsidRDefault="00F82390"/>
    <w:p w14:paraId="7B75AF0A" w14:textId="77777777" w:rsidR="00F82390" w:rsidRDefault="00F82390"/>
    <w:p w14:paraId="6CC91994" w14:textId="0B8B0496" w:rsidR="00F82390" w:rsidRDefault="00DA49EF">
      <w:r w:rsidRPr="00DA49EF">
        <w:rPr>
          <w:noProof/>
          <w:lang w:val="en-US" w:eastAsia="zh-TW"/>
        </w:rPr>
        <w:drawing>
          <wp:inline distT="0" distB="0" distL="0" distR="0" wp14:anchorId="6F3BAA5B" wp14:editId="2C195F47">
            <wp:extent cx="6572250" cy="3653790"/>
            <wp:effectExtent l="0" t="0" r="6350" b="381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53790"/>
                    </a:xfrm>
                    <a:prstGeom prst="rect">
                      <a:avLst/>
                    </a:prstGeom>
                  </pic:spPr>
                </pic:pic>
              </a:graphicData>
            </a:graphic>
          </wp:inline>
        </w:drawing>
      </w:r>
    </w:p>
    <w:p w14:paraId="5A2EDCD4" w14:textId="77777777" w:rsidR="008B4B16" w:rsidRDefault="008B4B16" w:rsidP="00887427">
      <w:pPr>
        <w:rPr>
          <w:sz w:val="32"/>
        </w:rPr>
      </w:pPr>
    </w:p>
    <w:p w14:paraId="2A43E7F0" w14:textId="5F3B5C6C" w:rsidR="00887427" w:rsidRDefault="00887427" w:rsidP="00887427">
      <w:pPr>
        <w:rPr>
          <w:sz w:val="32"/>
        </w:rPr>
      </w:pPr>
    </w:p>
    <w:p w14:paraId="035577B3" w14:textId="00DDC70D" w:rsidR="0059394B" w:rsidRDefault="0059394B" w:rsidP="00887427">
      <w:pPr>
        <w:rPr>
          <w:sz w:val="32"/>
        </w:rPr>
      </w:pPr>
    </w:p>
    <w:p w14:paraId="5729F9F7" w14:textId="77777777" w:rsidR="0059394B" w:rsidRDefault="0059394B" w:rsidP="00887427">
      <w:pPr>
        <w:rPr>
          <w:sz w:val="32"/>
        </w:rPr>
      </w:pPr>
    </w:p>
    <w:p w14:paraId="6133925D" w14:textId="18EB3D20" w:rsidR="004A7728" w:rsidRDefault="004A7728" w:rsidP="00887427">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此專案靈感來自</w:t>
      </w:r>
      <w:r w:rsidR="00F5446E" w:rsidRPr="00887427">
        <w:rPr>
          <w:sz w:val="28"/>
          <w:lang w:eastAsia="zh-TW"/>
        </w:rPr>
        <w:t>Ryan Anderson</w:t>
      </w:r>
      <w:r w:rsidR="00FA0D64">
        <w:rPr>
          <w:rFonts w:hint="eastAsia"/>
          <w:sz w:val="28"/>
          <w:lang w:eastAsia="zh-TW"/>
        </w:rPr>
        <w:t>，他和她的女兒一起做出一頂分類帽！</w:t>
      </w:r>
    </w:p>
    <w:p w14:paraId="3DB3AB01" w14:textId="30B42D37" w:rsidR="00FA0D64" w:rsidRDefault="0013237E" w:rsidP="00887427">
      <w:pPr>
        <w:pBdr>
          <w:top w:val="single" w:sz="4" w:space="5" w:color="auto"/>
          <w:left w:val="single" w:sz="4" w:space="5" w:color="auto"/>
          <w:bottom w:val="single" w:sz="4" w:space="5" w:color="auto"/>
          <w:right w:val="single" w:sz="4" w:space="5" w:color="auto"/>
        </w:pBdr>
        <w:rPr>
          <w:sz w:val="28"/>
          <w:lang w:eastAsia="zh-TW"/>
        </w:rPr>
      </w:pPr>
      <w:hyperlink r:id="rId8" w:history="1">
        <w:r w:rsidR="00FA0D64" w:rsidRPr="00887427">
          <w:rPr>
            <w:rStyle w:val="a8"/>
            <w:sz w:val="28"/>
            <w:lang w:eastAsia="zh-TW"/>
          </w:rPr>
          <w:t>https://www.ibm.com/blogs/think/2016/06/watson-sorting-hat/</w:t>
        </w:r>
      </w:hyperlink>
    </w:p>
    <w:p w14:paraId="0A25AF84" w14:textId="548F9176" w:rsidR="00887427" w:rsidRPr="00887427" w:rsidRDefault="00887427" w:rsidP="00887427">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7F1B4769" w14:textId="4FAC7F0D" w:rsidR="00887427" w:rsidRPr="00887427" w:rsidRDefault="0013237E" w:rsidP="00887427">
      <w:pPr>
        <w:pBdr>
          <w:top w:val="single" w:sz="4" w:space="5" w:color="auto"/>
          <w:left w:val="single" w:sz="4" w:space="5" w:color="auto"/>
          <w:bottom w:val="single" w:sz="4" w:space="5" w:color="auto"/>
          <w:right w:val="single" w:sz="4" w:space="5" w:color="auto"/>
        </w:pBdr>
        <w:jc w:val="right"/>
        <w:rPr>
          <w:sz w:val="28"/>
        </w:rPr>
        <w:sectPr w:rsidR="00887427" w:rsidRPr="00887427" w:rsidSect="008B4B16">
          <w:footerReference w:type="default" r:id="rId9"/>
          <w:pgSz w:w="11900" w:h="16840"/>
          <w:pgMar w:top="972" w:right="740" w:bottom="1440" w:left="810" w:header="720" w:footer="720" w:gutter="0"/>
          <w:cols w:space="720"/>
          <w:docGrid w:linePitch="360"/>
        </w:sectPr>
      </w:pPr>
      <w:hyperlink r:id="rId10" w:history="1">
        <w:r w:rsidR="00887427" w:rsidRPr="00887427">
          <w:rPr>
            <w:rStyle w:val="a8"/>
            <w:sz w:val="28"/>
          </w:rPr>
          <w:t>https://www.ibm.com/blogs/think/2016/06/watson-sorting-hat/</w:t>
        </w:r>
      </w:hyperlink>
      <w:r w:rsidR="00887427" w:rsidRPr="00887427">
        <w:rPr>
          <w:sz w:val="28"/>
        </w:rPr>
        <w:t xml:space="preserve"> </w:t>
      </w:r>
    </w:p>
    <w:p w14:paraId="33727A54" w14:textId="49CBC2F4" w:rsidR="00AC13EC" w:rsidRDefault="00AC13EC" w:rsidP="009F579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教學指南：事前準備</w:t>
      </w:r>
    </w:p>
    <w:p w14:paraId="5C11D320" w14:textId="5DAB6669" w:rsidR="009F5790" w:rsidRPr="00384420" w:rsidRDefault="009F5790" w:rsidP="009F579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 xml:space="preserve">Teacher / Group leader </w:t>
      </w:r>
      <w:proofErr w:type="gramStart"/>
      <w:r>
        <w:rPr>
          <w:b/>
          <w:color w:val="FFFFFF" w:themeColor="background1"/>
          <w:sz w:val="40"/>
          <w:shd w:val="clear" w:color="auto" w:fill="70AD47" w:themeFill="accent6"/>
        </w:rPr>
        <w:t>instructions  :</w:t>
      </w:r>
      <w:proofErr w:type="gramEnd"/>
      <w:r>
        <w:rPr>
          <w:b/>
          <w:color w:val="FFFFFF" w:themeColor="background1"/>
          <w:sz w:val="40"/>
          <w:shd w:val="clear" w:color="auto" w:fill="70AD47" w:themeFill="accent6"/>
        </w:rPr>
        <w:t xml:space="preserve">  Setup</w:t>
      </w:r>
    </w:p>
    <w:p w14:paraId="139BD39C" w14:textId="77777777" w:rsidR="009F5790" w:rsidRDefault="009F5790">
      <w:pPr>
        <w:rPr>
          <w:b/>
          <w:sz w:val="32"/>
        </w:rPr>
      </w:pPr>
    </w:p>
    <w:p w14:paraId="1E5224E7" w14:textId="637D8A64" w:rsidR="00E9025B" w:rsidRPr="009F5790" w:rsidRDefault="006210C7" w:rsidP="00E9025B">
      <w:r>
        <w:rPr>
          <w:rFonts w:hint="eastAsia"/>
          <w:lang w:eastAsia="zh-TW"/>
        </w:rPr>
        <w:t>這個版本的“</w:t>
      </w:r>
      <w:r w:rsidR="0066738D">
        <w:rPr>
          <w:rFonts w:hint="eastAsia"/>
          <w:lang w:eastAsia="zh-TW"/>
        </w:rPr>
        <w:t>分類帽</w:t>
      </w:r>
      <w:r w:rsidR="006C6843">
        <w:rPr>
          <w:rFonts w:hint="eastAsia"/>
          <w:lang w:eastAsia="zh-TW"/>
        </w:rPr>
        <w:t>”活動會讓你的學生一起合作訓練一個</w:t>
      </w:r>
      <w:r w:rsidR="00F97A7B">
        <w:rPr>
          <w:rFonts w:hint="eastAsia"/>
          <w:lang w:eastAsia="zh-TW"/>
        </w:rPr>
        <w:t>機器學習模型。如果你需要</w:t>
      </w:r>
      <w:r>
        <w:rPr>
          <w:rFonts w:hint="eastAsia"/>
          <w:lang w:eastAsia="zh-TW"/>
        </w:rPr>
        <w:t>讓學生單獨操作訓練模型的版本，可以從此處下載：</w:t>
      </w:r>
      <w:hyperlink r:id="rId11" w:history="1">
        <w:r w:rsidR="00E9025B" w:rsidRPr="009F5790">
          <w:rPr>
            <w:rStyle w:val="a8"/>
          </w:rPr>
          <w:t>https://machinelearningforkids.co.uk/worksheets</w:t>
        </w:r>
      </w:hyperlink>
      <w:r w:rsidR="00E9025B" w:rsidRPr="009F5790">
        <w:t xml:space="preserve"> </w:t>
      </w:r>
    </w:p>
    <w:p w14:paraId="619E9B41" w14:textId="6E5A203B" w:rsidR="006210C7" w:rsidRDefault="006210C7">
      <w:pPr>
        <w:rPr>
          <w:lang w:eastAsia="zh-TW"/>
        </w:rPr>
      </w:pPr>
    </w:p>
    <w:p w14:paraId="5690B2E7" w14:textId="77777777" w:rsidR="009F5790" w:rsidRPr="009F5790" w:rsidRDefault="009F5790">
      <w:r w:rsidRPr="009F5790">
        <w:t xml:space="preserve">This version of the “Sorting Hat” activity will get your class to work together to train a single machine learning model. A version of this activity where students can work individually to each train their own machine learning can be downloaded from </w:t>
      </w:r>
      <w:hyperlink r:id="rId12" w:history="1">
        <w:r w:rsidRPr="009F5790">
          <w:rPr>
            <w:rStyle w:val="a8"/>
          </w:rPr>
          <w:t>https://machinelearningforkids.co.uk/worksheets</w:t>
        </w:r>
      </w:hyperlink>
      <w:r w:rsidRPr="009F5790">
        <w:t xml:space="preserve"> </w:t>
      </w:r>
    </w:p>
    <w:p w14:paraId="222E8919" w14:textId="6E4E37DB" w:rsidR="009F5790" w:rsidRDefault="009F5790">
      <w:pPr>
        <w:rPr>
          <w:sz w:val="32"/>
        </w:rPr>
      </w:pPr>
    </w:p>
    <w:p w14:paraId="5AA8C72B" w14:textId="17EDA73F" w:rsidR="00961702" w:rsidRDefault="00961702">
      <w:pPr>
        <w:rPr>
          <w:b/>
          <w:sz w:val="32"/>
          <w:lang w:eastAsia="zh-TW"/>
        </w:rPr>
      </w:pPr>
      <w:r>
        <w:rPr>
          <w:rFonts w:hint="eastAsia"/>
          <w:b/>
          <w:sz w:val="32"/>
          <w:lang w:eastAsia="zh-TW"/>
        </w:rPr>
        <w:t>目標：建立小組專案與課前準備</w:t>
      </w:r>
    </w:p>
    <w:p w14:paraId="49C1BA1A" w14:textId="07CCF4EA" w:rsidR="009F5790" w:rsidRDefault="009F5790">
      <w:pPr>
        <w:rPr>
          <w:sz w:val="32"/>
        </w:rPr>
      </w:pPr>
      <w:r>
        <w:rPr>
          <w:b/>
          <w:sz w:val="32"/>
        </w:rPr>
        <w:t xml:space="preserve">Objective: </w:t>
      </w:r>
      <w:r w:rsidRPr="009F5790">
        <w:rPr>
          <w:sz w:val="38"/>
          <w:szCs w:val="38"/>
        </w:rPr>
        <w:t>Create a group project &amp; prepare it for use by your class</w:t>
      </w:r>
    </w:p>
    <w:p w14:paraId="6CCDE1E8" w14:textId="316065E9" w:rsidR="009F5790" w:rsidRDefault="009F5790">
      <w:pPr>
        <w:rPr>
          <w:sz w:val="32"/>
        </w:rPr>
      </w:pPr>
    </w:p>
    <w:p w14:paraId="127D734B" w14:textId="0FC6855E" w:rsidR="00642751" w:rsidRDefault="00642751" w:rsidP="009F5790">
      <w:pPr>
        <w:pStyle w:val="a7"/>
        <w:numPr>
          <w:ilvl w:val="0"/>
          <w:numId w:val="1"/>
        </w:numPr>
        <w:rPr>
          <w:sz w:val="28"/>
          <w:szCs w:val="28"/>
        </w:rPr>
      </w:pPr>
      <w:r>
        <w:rPr>
          <w:rFonts w:hint="eastAsia"/>
          <w:sz w:val="28"/>
          <w:szCs w:val="28"/>
          <w:lang w:eastAsia="zh-TW"/>
        </w:rPr>
        <w:t>搜尋網頁：</w:t>
      </w:r>
      <w:hyperlink r:id="rId13" w:history="1">
        <w:r w:rsidRPr="008F59E1">
          <w:rPr>
            <w:rStyle w:val="a8"/>
            <w:sz w:val="28"/>
            <w:szCs w:val="28"/>
          </w:rPr>
          <w:t>https://machinelearningforkids.co.uk/</w:t>
        </w:r>
      </w:hyperlink>
    </w:p>
    <w:p w14:paraId="1141EA1E" w14:textId="28BF4B14" w:rsidR="009F5790" w:rsidRPr="008F59E1" w:rsidRDefault="009F5790" w:rsidP="00642751">
      <w:pPr>
        <w:pStyle w:val="a7"/>
        <w:ind w:firstLine="720"/>
        <w:rPr>
          <w:sz w:val="28"/>
          <w:szCs w:val="28"/>
        </w:rPr>
      </w:pPr>
      <w:r w:rsidRPr="008F59E1">
        <w:rPr>
          <w:sz w:val="28"/>
          <w:szCs w:val="28"/>
        </w:rPr>
        <w:t xml:space="preserve">Go to </w:t>
      </w:r>
      <w:hyperlink r:id="rId14" w:history="1">
        <w:r w:rsidRPr="008F59E1">
          <w:rPr>
            <w:rStyle w:val="a8"/>
            <w:sz w:val="28"/>
            <w:szCs w:val="28"/>
          </w:rPr>
          <w:t>https://machinelearningforkids.co.uk/</w:t>
        </w:r>
      </w:hyperlink>
      <w:r w:rsidRPr="008F59E1">
        <w:rPr>
          <w:sz w:val="28"/>
          <w:szCs w:val="28"/>
        </w:rPr>
        <w:t xml:space="preserve"> in a web browser</w:t>
      </w:r>
    </w:p>
    <w:p w14:paraId="43C67C05" w14:textId="1F489A79" w:rsidR="00F54F5C" w:rsidRDefault="00344A06" w:rsidP="009F5790">
      <w:pPr>
        <w:pStyle w:val="a7"/>
        <w:numPr>
          <w:ilvl w:val="0"/>
          <w:numId w:val="1"/>
        </w:numPr>
        <w:rPr>
          <w:sz w:val="28"/>
          <w:szCs w:val="28"/>
        </w:rPr>
      </w:pPr>
      <w:r>
        <w:rPr>
          <w:rFonts w:hint="eastAsia"/>
          <w:sz w:val="28"/>
          <w:szCs w:val="28"/>
          <w:lang w:eastAsia="zh-TW"/>
        </w:rPr>
        <w:t>使用教師帳號登入</w:t>
      </w:r>
    </w:p>
    <w:p w14:paraId="4DB0115C" w14:textId="4416012F" w:rsidR="009F5790" w:rsidRPr="008F59E1" w:rsidRDefault="009F5790" w:rsidP="00F54F5C">
      <w:pPr>
        <w:pStyle w:val="a7"/>
        <w:ind w:firstLine="720"/>
        <w:rPr>
          <w:sz w:val="28"/>
          <w:szCs w:val="28"/>
        </w:rPr>
      </w:pPr>
      <w:r w:rsidRPr="008F59E1">
        <w:rPr>
          <w:sz w:val="28"/>
          <w:szCs w:val="28"/>
        </w:rPr>
        <w:t>Login using your teacher username/password</w:t>
      </w:r>
    </w:p>
    <w:p w14:paraId="3090A38F" w14:textId="51D1D4E3" w:rsidR="00F54F5C" w:rsidRDefault="00AD1DFB" w:rsidP="009F5790">
      <w:pPr>
        <w:pStyle w:val="a7"/>
        <w:numPr>
          <w:ilvl w:val="0"/>
          <w:numId w:val="1"/>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1B3830C2" w14:textId="6EA13361" w:rsidR="009F5790" w:rsidRPr="008F59E1" w:rsidRDefault="009F5790" w:rsidP="00F54F5C">
      <w:pPr>
        <w:pStyle w:val="a7"/>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37DF7353" w14:textId="06262602" w:rsidR="00F54F5C" w:rsidRDefault="00BE253B" w:rsidP="009F5790">
      <w:pPr>
        <w:pStyle w:val="a7"/>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sidRPr="008F59E1">
        <w:rPr>
          <w:b/>
          <w:sz w:val="28"/>
          <w:szCs w:val="28"/>
        </w:rPr>
        <w:t>+ Add a new project</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393D0B7F" w14:textId="7FABACBF" w:rsidR="009F5790" w:rsidRPr="008F59E1" w:rsidRDefault="009F5790" w:rsidP="00F54F5C">
      <w:pPr>
        <w:pStyle w:val="a7"/>
        <w:ind w:firstLine="720"/>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24A3980F" w14:textId="6286437C" w:rsidR="000D45EF" w:rsidRPr="008C398D" w:rsidRDefault="000D45EF" w:rsidP="000D45EF">
      <w:pPr>
        <w:pStyle w:val="a7"/>
        <w:numPr>
          <w:ilvl w:val="0"/>
          <w:numId w:val="1"/>
        </w:numPr>
        <w:rPr>
          <w:sz w:val="28"/>
          <w:szCs w:val="28"/>
        </w:rPr>
      </w:pPr>
      <w:r>
        <w:rPr>
          <w:rFonts w:hint="eastAsia"/>
          <w:sz w:val="28"/>
          <w:szCs w:val="28"/>
          <w:lang w:eastAsia="zh-TW"/>
        </w:rPr>
        <w:t>建立一個專案，命名成</w:t>
      </w:r>
      <w:r>
        <w:rPr>
          <w:rFonts w:hint="eastAsia"/>
          <w:sz w:val="28"/>
          <w:szCs w:val="28"/>
          <w:lang w:eastAsia="zh-TW"/>
        </w:rPr>
        <w:t xml:space="preserve"> </w:t>
      </w:r>
      <w:r>
        <w:rPr>
          <w:sz w:val="28"/>
          <w:szCs w:val="28"/>
          <w:lang w:val="en-US" w:eastAsia="zh-TW"/>
        </w:rPr>
        <w:t>“</w:t>
      </w:r>
      <w:r w:rsidR="009233F0">
        <w:rPr>
          <w:sz w:val="28"/>
          <w:szCs w:val="28"/>
          <w:lang w:val="en-US" w:eastAsia="zh-TW"/>
        </w:rPr>
        <w:t>Sorting Hat</w:t>
      </w:r>
      <w:r>
        <w:rPr>
          <w:sz w:val="28"/>
          <w:szCs w:val="28"/>
          <w:lang w:val="en-US" w:eastAsia="zh-TW"/>
        </w:rPr>
        <w:t>”</w:t>
      </w:r>
      <w:r>
        <w:rPr>
          <w:rFonts w:hint="eastAsia"/>
          <w:sz w:val="28"/>
          <w:szCs w:val="28"/>
          <w:lang w:val="en-US" w:eastAsia="zh-TW"/>
        </w:rPr>
        <w:t>。設定辨識</w:t>
      </w:r>
      <w:r>
        <w:rPr>
          <w:sz w:val="28"/>
          <w:szCs w:val="28"/>
          <w:lang w:val="en-US" w:eastAsia="zh-TW"/>
        </w:rPr>
        <w:t xml:space="preserve"> </w:t>
      </w:r>
      <w:r>
        <w:rPr>
          <w:sz w:val="28"/>
          <w:szCs w:val="28"/>
        </w:rPr>
        <w:t>“</w:t>
      </w:r>
      <w:r w:rsidR="009E5EF9">
        <w:rPr>
          <w:b/>
          <w:sz w:val="28"/>
          <w:szCs w:val="28"/>
        </w:rPr>
        <w:t>text</w:t>
      </w:r>
      <w:r>
        <w:rPr>
          <w:sz w:val="28"/>
          <w:szCs w:val="28"/>
        </w:rPr>
        <w:t>”</w:t>
      </w:r>
      <w:r>
        <w:rPr>
          <w:rFonts w:hint="eastAsia"/>
          <w:sz w:val="28"/>
          <w:szCs w:val="28"/>
          <w:lang w:val="en-US" w:eastAsia="zh-TW"/>
        </w:rPr>
        <w:t>類別，並確認已</w:t>
      </w:r>
    </w:p>
    <w:p w14:paraId="125810D8" w14:textId="3ED4E0D4" w:rsidR="00F54F5C" w:rsidRPr="009233F0" w:rsidRDefault="000D45EF" w:rsidP="009233F0">
      <w:pPr>
        <w:pStyle w:val="a7"/>
        <w:ind w:firstLine="720"/>
        <w:rPr>
          <w:sz w:val="28"/>
          <w:szCs w:val="28"/>
          <w:lang w:eastAsia="zh-TW"/>
        </w:rPr>
      </w:pPr>
      <w:r>
        <w:rPr>
          <w:rFonts w:hint="eastAsia"/>
          <w:sz w:val="28"/>
          <w:szCs w:val="28"/>
          <w:lang w:val="en-US" w:eastAsia="zh-TW"/>
        </w:rPr>
        <w:t>勾選</w:t>
      </w:r>
      <w:r>
        <w:rPr>
          <w:sz w:val="28"/>
          <w:szCs w:val="28"/>
        </w:rPr>
        <w:t>“</w:t>
      </w:r>
      <w:r w:rsidRPr="009C0A1B">
        <w:rPr>
          <w:b/>
          <w:sz w:val="28"/>
          <w:szCs w:val="28"/>
        </w:rPr>
        <w:t>Whole-class project</w:t>
      </w:r>
      <w:r>
        <w:rPr>
          <w:sz w:val="28"/>
          <w:szCs w:val="28"/>
        </w:rPr>
        <w:t>”</w:t>
      </w:r>
    </w:p>
    <w:p w14:paraId="780F1418" w14:textId="03F83810" w:rsidR="009F5790" w:rsidRPr="008F59E1" w:rsidRDefault="009F5790" w:rsidP="00F54F5C">
      <w:pPr>
        <w:pStyle w:val="a7"/>
        <w:ind w:firstLine="720"/>
        <w:rPr>
          <w:sz w:val="28"/>
          <w:szCs w:val="28"/>
        </w:rPr>
      </w:pPr>
      <w:r w:rsidRPr="008F59E1">
        <w:rPr>
          <w:sz w:val="28"/>
          <w:szCs w:val="28"/>
        </w:rPr>
        <w:t>Create a project called “Sorting Hat”, set to recognise “</w:t>
      </w:r>
      <w:r w:rsidRPr="008F59E1">
        <w:rPr>
          <w:b/>
          <w:sz w:val="28"/>
          <w:szCs w:val="28"/>
        </w:rPr>
        <w:t>text</w:t>
      </w:r>
      <w:r w:rsidRPr="008F59E1">
        <w:rPr>
          <w:sz w:val="28"/>
          <w:szCs w:val="28"/>
        </w:rPr>
        <w:t>” and make sure you tick the “</w:t>
      </w:r>
      <w:r w:rsidRPr="008F59E1">
        <w:rPr>
          <w:b/>
          <w:sz w:val="28"/>
          <w:szCs w:val="28"/>
        </w:rPr>
        <w:t>Whole-class project</w:t>
      </w:r>
      <w:r w:rsidRPr="008F59E1">
        <w:rPr>
          <w:sz w:val="28"/>
          <w:szCs w:val="28"/>
        </w:rPr>
        <w:t>” checkbox</w:t>
      </w:r>
      <w:r w:rsidRPr="008F59E1">
        <w:rPr>
          <w:sz w:val="28"/>
          <w:szCs w:val="28"/>
        </w:rPr>
        <w:br/>
      </w:r>
      <w:r w:rsidRPr="008F59E1">
        <w:rPr>
          <w:noProof/>
          <w:sz w:val="28"/>
          <w:szCs w:val="28"/>
          <w:lang w:val="en-US" w:eastAsia="zh-TW"/>
        </w:rPr>
        <w:drawing>
          <wp:inline distT="0" distB="0" distL="0" distR="0" wp14:anchorId="5AB9C264" wp14:editId="32A44736">
            <wp:extent cx="3807414" cy="2088000"/>
            <wp:effectExtent l="12700" t="12700" r="15875"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07414" cy="208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B27B63E" w14:textId="1D8750D3" w:rsidR="00227004" w:rsidRDefault="00227004" w:rsidP="009F5790">
      <w:pPr>
        <w:pStyle w:val="a7"/>
        <w:numPr>
          <w:ilvl w:val="0"/>
          <w:numId w:val="1"/>
        </w:numPr>
        <w:rPr>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648B71C4" w14:textId="53FCF859" w:rsidR="009F5790" w:rsidRPr="008F59E1" w:rsidRDefault="009F5790" w:rsidP="00227004">
      <w:pPr>
        <w:pStyle w:val="a7"/>
        <w:ind w:firstLine="720"/>
        <w:rPr>
          <w:sz w:val="28"/>
          <w:szCs w:val="28"/>
        </w:rPr>
      </w:pPr>
      <w:r w:rsidRPr="008F59E1">
        <w:rPr>
          <w:sz w:val="28"/>
          <w:szCs w:val="28"/>
        </w:rPr>
        <w:t>Click “</w:t>
      </w:r>
      <w:r w:rsidRPr="008F59E1">
        <w:rPr>
          <w:b/>
          <w:sz w:val="28"/>
          <w:szCs w:val="28"/>
        </w:rPr>
        <w:t>Create</w:t>
      </w:r>
      <w:r w:rsidRPr="008F59E1">
        <w:rPr>
          <w:sz w:val="28"/>
          <w:szCs w:val="28"/>
        </w:rPr>
        <w:t>”</w:t>
      </w:r>
    </w:p>
    <w:p w14:paraId="322BF5D4" w14:textId="307EBBAE" w:rsidR="00D958DC" w:rsidRDefault="002E6328" w:rsidP="009F5790">
      <w:pPr>
        <w:pStyle w:val="a7"/>
        <w:numPr>
          <w:ilvl w:val="0"/>
          <w:numId w:val="1"/>
        </w:numPr>
        <w:rPr>
          <w:sz w:val="28"/>
          <w:szCs w:val="28"/>
        </w:rPr>
      </w:pPr>
      <w:r>
        <w:rPr>
          <w:rFonts w:hint="eastAsia"/>
          <w:sz w:val="28"/>
          <w:szCs w:val="28"/>
          <w:lang w:val="en-US" w:eastAsia="zh-TW"/>
        </w:rPr>
        <w:lastRenderedPageBreak/>
        <w:t>點選專案</w:t>
      </w:r>
      <w:r>
        <w:rPr>
          <w:sz w:val="28"/>
          <w:szCs w:val="28"/>
        </w:rPr>
        <w:t>“Sorting Hat”</w:t>
      </w:r>
      <w:r>
        <w:rPr>
          <w:rFonts w:hint="eastAsia"/>
          <w:sz w:val="28"/>
          <w:szCs w:val="28"/>
          <w:lang w:eastAsia="zh-TW"/>
        </w:rPr>
        <w:t>，再點選</w:t>
      </w:r>
      <w:r>
        <w:rPr>
          <w:rFonts w:hint="eastAsia"/>
          <w:sz w:val="28"/>
          <w:szCs w:val="28"/>
          <w:lang w:eastAsia="zh-TW"/>
        </w:rPr>
        <w:t xml:space="preserve"> </w:t>
      </w:r>
      <w:r>
        <w:rPr>
          <w:sz w:val="28"/>
          <w:szCs w:val="28"/>
          <w:lang w:val="en-US" w:eastAsia="zh-TW"/>
        </w:rPr>
        <w:t>“</w:t>
      </w:r>
      <w:r w:rsidRPr="009C0A1B">
        <w:rPr>
          <w:b/>
          <w:sz w:val="28"/>
          <w:szCs w:val="28"/>
        </w:rPr>
        <w:t>Train</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2AD05729" w14:textId="662372D9" w:rsidR="009F5790" w:rsidRPr="008F59E1" w:rsidRDefault="009F5790" w:rsidP="00D958DC">
      <w:pPr>
        <w:pStyle w:val="a7"/>
        <w:ind w:firstLine="720"/>
        <w:rPr>
          <w:sz w:val="28"/>
          <w:szCs w:val="28"/>
        </w:rPr>
      </w:pPr>
      <w:r w:rsidRPr="008F59E1">
        <w:rPr>
          <w:sz w:val="28"/>
          <w:szCs w:val="28"/>
        </w:rPr>
        <w:t>Click on the “Sorting Hat” project in the list, and then click “</w:t>
      </w:r>
      <w:r w:rsidRPr="008F59E1">
        <w:rPr>
          <w:b/>
          <w:sz w:val="28"/>
          <w:szCs w:val="28"/>
        </w:rPr>
        <w:t>Train</w:t>
      </w:r>
      <w:r w:rsidRPr="008F59E1">
        <w:rPr>
          <w:sz w:val="28"/>
          <w:szCs w:val="28"/>
        </w:rPr>
        <w:t>”</w:t>
      </w:r>
    </w:p>
    <w:p w14:paraId="5B82918B" w14:textId="27B86DC2" w:rsidR="00D958DC" w:rsidRDefault="00C01F80" w:rsidP="008F59E1">
      <w:pPr>
        <w:pStyle w:val="a7"/>
        <w:numPr>
          <w:ilvl w:val="0"/>
          <w:numId w:val="1"/>
        </w:numPr>
        <w:rPr>
          <w:sz w:val="28"/>
          <w:szCs w:val="28"/>
        </w:rPr>
      </w:pPr>
      <w:proofErr w:type="spellStart"/>
      <w:r>
        <w:rPr>
          <w:rFonts w:hint="eastAsia"/>
          <w:sz w:val="28"/>
          <w:szCs w:val="28"/>
        </w:rPr>
        <w:t>點選</w:t>
      </w:r>
      <w:proofErr w:type="spellEnd"/>
      <w:r>
        <w:rPr>
          <w:sz w:val="28"/>
          <w:szCs w:val="28"/>
        </w:rPr>
        <w:t>“</w:t>
      </w:r>
      <w:r w:rsidRPr="009C0A1B">
        <w:rPr>
          <w:b/>
          <w:sz w:val="28"/>
          <w:szCs w:val="28"/>
        </w:rPr>
        <w:t>+ Add new label</w:t>
      </w:r>
      <w:r>
        <w:rPr>
          <w:sz w:val="28"/>
          <w:szCs w:val="28"/>
        </w:rPr>
        <w:t>”</w:t>
      </w:r>
      <w:r>
        <w:rPr>
          <w:rFonts w:hint="eastAsia"/>
          <w:sz w:val="28"/>
          <w:szCs w:val="28"/>
          <w:lang w:eastAsia="zh-TW"/>
        </w:rPr>
        <w:t>按鈕來新增</w:t>
      </w:r>
      <w:r w:rsidR="008C310C">
        <w:rPr>
          <w:rFonts w:hint="eastAsia"/>
          <w:sz w:val="28"/>
          <w:szCs w:val="28"/>
          <w:lang w:val="en-US" w:eastAsia="zh-TW"/>
        </w:rPr>
        <w:t>四個</w:t>
      </w:r>
      <w:r>
        <w:rPr>
          <w:rFonts w:hint="eastAsia"/>
          <w:sz w:val="28"/>
          <w:szCs w:val="28"/>
          <w:lang w:val="en-US" w:eastAsia="zh-TW"/>
        </w:rPr>
        <w:t>訓練框</w:t>
      </w:r>
      <w:r w:rsidR="008C310C">
        <w:rPr>
          <w:rFonts w:hint="eastAsia"/>
          <w:sz w:val="28"/>
          <w:szCs w:val="28"/>
          <w:lang w:val="en-US" w:eastAsia="zh-TW"/>
        </w:rPr>
        <w:t>：</w:t>
      </w:r>
      <w:r w:rsidR="009275A6">
        <w:rPr>
          <w:sz w:val="28"/>
          <w:szCs w:val="28"/>
        </w:rPr>
        <w:t>Gryffindor</w:t>
      </w:r>
      <w:r w:rsidR="009275A6">
        <w:rPr>
          <w:rFonts w:hint="eastAsia"/>
          <w:sz w:val="28"/>
          <w:szCs w:val="28"/>
          <w:lang w:eastAsia="zh-TW"/>
        </w:rPr>
        <w:t>、</w:t>
      </w:r>
      <w:r w:rsidR="009275A6">
        <w:rPr>
          <w:sz w:val="28"/>
          <w:szCs w:val="28"/>
        </w:rPr>
        <w:t xml:space="preserve"> Hufflepuff,</w:t>
      </w:r>
      <w:r w:rsidR="009275A6">
        <w:rPr>
          <w:rFonts w:hint="eastAsia"/>
          <w:sz w:val="28"/>
          <w:szCs w:val="28"/>
          <w:lang w:eastAsia="zh-TW"/>
        </w:rPr>
        <w:t>、</w:t>
      </w:r>
      <w:r w:rsidR="009275A6">
        <w:rPr>
          <w:sz w:val="28"/>
          <w:szCs w:val="28"/>
        </w:rPr>
        <w:t xml:space="preserve">Ravenclaw </w:t>
      </w:r>
      <w:r w:rsidR="009275A6">
        <w:rPr>
          <w:rFonts w:hint="eastAsia"/>
          <w:sz w:val="28"/>
          <w:szCs w:val="28"/>
          <w:lang w:eastAsia="zh-TW"/>
        </w:rPr>
        <w:t>和</w:t>
      </w:r>
      <w:r w:rsidR="008C310C" w:rsidRPr="008F59E1">
        <w:rPr>
          <w:sz w:val="28"/>
          <w:szCs w:val="28"/>
        </w:rPr>
        <w:t xml:space="preserve"> Slytherin</w:t>
      </w:r>
    </w:p>
    <w:p w14:paraId="05CB1525" w14:textId="48EA6F15" w:rsidR="008F59E1" w:rsidRPr="008F59E1" w:rsidRDefault="009F5790" w:rsidP="00D958DC">
      <w:pPr>
        <w:pStyle w:val="a7"/>
        <w:ind w:firstLine="720"/>
        <w:rPr>
          <w:sz w:val="28"/>
          <w:szCs w:val="28"/>
        </w:rPr>
      </w:pPr>
      <w:r w:rsidRPr="008F59E1">
        <w:rPr>
          <w:sz w:val="28"/>
          <w:szCs w:val="28"/>
        </w:rPr>
        <w:t>Use the “</w:t>
      </w:r>
      <w:r w:rsidRPr="008F59E1">
        <w:rPr>
          <w:b/>
          <w:sz w:val="28"/>
          <w:szCs w:val="28"/>
        </w:rPr>
        <w:t>+ Add new label</w:t>
      </w:r>
      <w:r w:rsidRPr="008F59E1">
        <w:rPr>
          <w:sz w:val="28"/>
          <w:szCs w:val="28"/>
        </w:rPr>
        <w:t xml:space="preserve">” button to create four training buckets for Gryffindor, Hufflepuff, </w:t>
      </w:r>
      <w:r w:rsidR="008F59E1" w:rsidRPr="008F59E1">
        <w:rPr>
          <w:sz w:val="28"/>
          <w:szCs w:val="28"/>
        </w:rPr>
        <w:t>Ravenclaw and Slytherin</w:t>
      </w:r>
      <w:r w:rsidR="008F59E1">
        <w:rPr>
          <w:sz w:val="28"/>
          <w:szCs w:val="28"/>
        </w:rPr>
        <w:br/>
      </w:r>
      <w:r w:rsidR="008F59E1" w:rsidRPr="008F59E1">
        <w:rPr>
          <w:noProof/>
          <w:sz w:val="28"/>
          <w:szCs w:val="28"/>
          <w:lang w:val="en-US" w:eastAsia="zh-TW"/>
        </w:rPr>
        <w:drawing>
          <wp:inline distT="0" distB="0" distL="0" distR="0" wp14:anchorId="385B4489" wp14:editId="14C8ACB1">
            <wp:extent cx="3282241" cy="1800000"/>
            <wp:effectExtent l="12700" t="12700" r="7620" b="1651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282241" cy="1800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8F59E1">
        <w:rPr>
          <w:b/>
          <w:sz w:val="32"/>
        </w:rPr>
        <w:br w:type="page"/>
      </w:r>
    </w:p>
    <w:p w14:paraId="04303180" w14:textId="0848183F" w:rsidR="002918AB" w:rsidRDefault="002918AB" w:rsidP="008F59E1">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給學生</w:t>
      </w:r>
      <w:r>
        <w:rPr>
          <w:rFonts w:hint="eastAsia"/>
          <w:b/>
          <w:color w:val="FFFFFF" w:themeColor="background1"/>
          <w:sz w:val="40"/>
          <w:shd w:val="clear" w:color="auto" w:fill="70AD47" w:themeFill="accent6"/>
          <w:lang w:val="en-US" w:eastAsia="zh-TW"/>
        </w:rPr>
        <w:t>：</w:t>
      </w:r>
      <w:r>
        <w:rPr>
          <w:rFonts w:hint="eastAsia"/>
          <w:b/>
          <w:color w:val="FFFFFF" w:themeColor="background1"/>
          <w:sz w:val="40"/>
          <w:shd w:val="clear" w:color="auto" w:fill="70AD47" w:themeFill="accent6"/>
          <w:lang w:eastAsia="zh-TW"/>
        </w:rPr>
        <w:t>實作步驟</w:t>
      </w:r>
    </w:p>
    <w:p w14:paraId="0BA73426" w14:textId="7E58C22B" w:rsidR="008F59E1" w:rsidRPr="00384420" w:rsidRDefault="008F59E1" w:rsidP="008F59E1">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28884982" w14:textId="77777777" w:rsidR="008F59E1" w:rsidRDefault="008F59E1" w:rsidP="008F59E1"/>
    <w:p w14:paraId="6712A95A" w14:textId="142828CF" w:rsidR="00D37612" w:rsidRDefault="00D37612" w:rsidP="008F59E1">
      <w:pPr>
        <w:pStyle w:val="a7"/>
        <w:numPr>
          <w:ilvl w:val="0"/>
          <w:numId w:val="2"/>
        </w:numPr>
        <w:rPr>
          <w:sz w:val="32"/>
          <w:lang w:eastAsia="zh-TW"/>
        </w:rPr>
      </w:pPr>
      <w:r>
        <w:rPr>
          <w:rFonts w:hint="eastAsia"/>
          <w:sz w:val="32"/>
          <w:lang w:eastAsia="zh-TW"/>
        </w:rPr>
        <w:t>你需要幾本哈利波特的書，去圖書館找找吧！</w:t>
      </w:r>
    </w:p>
    <w:p w14:paraId="718DF192" w14:textId="6E6DCFD5" w:rsidR="002244F4" w:rsidRDefault="00FC02BA" w:rsidP="00D37612">
      <w:pPr>
        <w:pStyle w:val="a7"/>
        <w:ind w:firstLine="720"/>
        <w:rPr>
          <w:sz w:val="32"/>
        </w:rPr>
      </w:pPr>
      <w:r>
        <w:rPr>
          <w:sz w:val="32"/>
        </w:rPr>
        <w:t xml:space="preserve">You </w:t>
      </w:r>
      <w:r w:rsidR="007946BA">
        <w:rPr>
          <w:sz w:val="32"/>
        </w:rPr>
        <w:t xml:space="preserve">will </w:t>
      </w:r>
      <w:r>
        <w:rPr>
          <w:sz w:val="32"/>
        </w:rPr>
        <w:t xml:space="preserve">need </w:t>
      </w:r>
      <w:r w:rsidR="005430C0">
        <w:rPr>
          <w:sz w:val="32"/>
        </w:rPr>
        <w:t>some Harry Potter books</w:t>
      </w:r>
      <w:r>
        <w:rPr>
          <w:sz w:val="32"/>
        </w:rPr>
        <w:t xml:space="preserve"> for this project. </w:t>
      </w:r>
      <w:r w:rsidR="002244F4">
        <w:rPr>
          <w:sz w:val="32"/>
        </w:rPr>
        <w:br/>
      </w:r>
      <w:r w:rsidR="002244F4" w:rsidRPr="007961FF">
        <w:rPr>
          <w:i/>
          <w:sz w:val="32"/>
        </w:rPr>
        <w:t>Go to the school library!</w:t>
      </w:r>
      <w:r w:rsidR="002244F4">
        <w:rPr>
          <w:sz w:val="32"/>
        </w:rPr>
        <w:br/>
      </w:r>
    </w:p>
    <w:p w14:paraId="6195776E" w14:textId="2A1AA8EE" w:rsidR="008C302D" w:rsidRPr="00614E0D" w:rsidRDefault="00B44F10" w:rsidP="008F59E1">
      <w:pPr>
        <w:pStyle w:val="a7"/>
        <w:numPr>
          <w:ilvl w:val="0"/>
          <w:numId w:val="2"/>
        </w:numPr>
        <w:rPr>
          <w:sz w:val="32"/>
          <w:szCs w:val="32"/>
        </w:rPr>
      </w:pPr>
      <w:r w:rsidRPr="00614E0D">
        <w:rPr>
          <w:rFonts w:hint="eastAsia"/>
          <w:sz w:val="32"/>
          <w:szCs w:val="32"/>
          <w:lang w:eastAsia="zh-TW"/>
        </w:rPr>
        <w:t>搜尋網頁：</w:t>
      </w:r>
      <w:hyperlink r:id="rId17" w:history="1">
        <w:r w:rsidR="00A532A3">
          <w:rPr>
            <w:rStyle w:val="a8"/>
            <w:sz w:val="32"/>
          </w:rPr>
          <w:t>https://machinelearningforkids.co.uk/</w:t>
        </w:r>
      </w:hyperlink>
    </w:p>
    <w:p w14:paraId="79E721D9" w14:textId="4E634520" w:rsidR="00F82390" w:rsidRDefault="0001188E" w:rsidP="008C302D">
      <w:pPr>
        <w:pStyle w:val="a7"/>
        <w:ind w:firstLine="720"/>
        <w:rPr>
          <w:sz w:val="32"/>
        </w:rPr>
      </w:pPr>
      <w:r>
        <w:rPr>
          <w:sz w:val="32"/>
        </w:rPr>
        <w:t xml:space="preserve">Go to </w:t>
      </w:r>
      <w:hyperlink r:id="rId18" w:history="1">
        <w:r w:rsidR="005C0201">
          <w:rPr>
            <w:rStyle w:val="a8"/>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33CA1594" w14:textId="108EC00C" w:rsidR="001313AE" w:rsidRPr="00B95635" w:rsidRDefault="00E90BA6" w:rsidP="008F59E1">
      <w:pPr>
        <w:pStyle w:val="a7"/>
        <w:numPr>
          <w:ilvl w:val="0"/>
          <w:numId w:val="2"/>
        </w:numPr>
        <w:rPr>
          <w:sz w:val="32"/>
          <w:szCs w:val="32"/>
        </w:rPr>
      </w:pPr>
      <w:r w:rsidRPr="00B95635">
        <w:rPr>
          <w:rFonts w:hint="eastAsia"/>
          <w:sz w:val="32"/>
          <w:szCs w:val="32"/>
          <w:lang w:eastAsia="zh-TW"/>
        </w:rPr>
        <w:t>點選</w:t>
      </w:r>
      <w:r w:rsidRPr="00B95635">
        <w:rPr>
          <w:rFonts w:hint="eastAsia"/>
          <w:sz w:val="32"/>
          <w:szCs w:val="32"/>
          <w:lang w:eastAsia="zh-TW"/>
        </w:rPr>
        <w:t xml:space="preserve"> </w:t>
      </w:r>
      <w:r w:rsidRPr="00B95635">
        <w:rPr>
          <w:sz w:val="32"/>
          <w:szCs w:val="32"/>
          <w:lang w:val="en-US" w:eastAsia="zh-TW"/>
        </w:rPr>
        <w:t>“</w:t>
      </w:r>
      <w:r w:rsidR="00903C6A" w:rsidRPr="00B95635">
        <w:rPr>
          <w:b/>
          <w:sz w:val="32"/>
          <w:szCs w:val="32"/>
          <w:lang w:val="en-US" w:eastAsia="zh-TW"/>
        </w:rPr>
        <w:t>Get started</w:t>
      </w:r>
      <w:r w:rsidRPr="00B95635">
        <w:rPr>
          <w:sz w:val="32"/>
          <w:szCs w:val="32"/>
          <w:lang w:val="en-US" w:eastAsia="zh-TW"/>
        </w:rPr>
        <w:t>”</w:t>
      </w:r>
      <w:r w:rsidRPr="00B95635">
        <w:rPr>
          <w:rFonts w:hint="eastAsia"/>
          <w:sz w:val="32"/>
          <w:szCs w:val="32"/>
          <w:lang w:val="en-US" w:eastAsia="zh-TW"/>
        </w:rPr>
        <w:t xml:space="preserve"> </w:t>
      </w:r>
      <w:r w:rsidRPr="00B95635">
        <w:rPr>
          <w:rFonts w:hint="eastAsia"/>
          <w:sz w:val="32"/>
          <w:szCs w:val="32"/>
          <w:lang w:val="en-US" w:eastAsia="zh-TW"/>
        </w:rPr>
        <w:t>按鈕</w:t>
      </w:r>
    </w:p>
    <w:p w14:paraId="7BF807C3" w14:textId="6ADAD0A0" w:rsidR="0001188E" w:rsidRDefault="0001188E" w:rsidP="001313AE">
      <w:pPr>
        <w:pStyle w:val="a7"/>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4297C023" w14:textId="77777777" w:rsidR="00935D7B" w:rsidRDefault="00935D7B" w:rsidP="00935D7B">
      <w:pPr>
        <w:pStyle w:val="a7"/>
        <w:numPr>
          <w:ilvl w:val="0"/>
          <w:numId w:val="2"/>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52B2E0B8" w14:textId="77777777" w:rsidR="00935D7B" w:rsidRDefault="00935D7B" w:rsidP="00935D7B">
      <w:pPr>
        <w:pStyle w:val="a7"/>
        <w:ind w:left="1440"/>
        <w:rPr>
          <w:i/>
          <w:lang w:eastAsia="zh-TW"/>
        </w:rPr>
      </w:pPr>
    </w:p>
    <w:p w14:paraId="3363E32A" w14:textId="77777777" w:rsidR="00935D7B" w:rsidRPr="00B95635" w:rsidRDefault="00935D7B" w:rsidP="00935D7B">
      <w:pPr>
        <w:pStyle w:val="a7"/>
        <w:ind w:left="1440"/>
        <w:rPr>
          <w:i/>
          <w:sz w:val="28"/>
          <w:szCs w:val="28"/>
          <w:lang w:eastAsia="zh-TW"/>
        </w:rPr>
      </w:pPr>
      <w:r w:rsidRPr="00B95635">
        <w:rPr>
          <w:rFonts w:hint="eastAsia"/>
          <w:i/>
          <w:sz w:val="28"/>
          <w:szCs w:val="28"/>
          <w:lang w:eastAsia="zh-TW"/>
        </w:rPr>
        <w:t>如果你沒有帳號，請你的老師幫你建立一個帳號。</w:t>
      </w:r>
    </w:p>
    <w:p w14:paraId="6AAAB065" w14:textId="77A1C0D2" w:rsidR="001313AE" w:rsidRPr="00B95635" w:rsidRDefault="00935D7B" w:rsidP="000420D9">
      <w:pPr>
        <w:pStyle w:val="a7"/>
        <w:ind w:left="1440"/>
        <w:rPr>
          <w:i/>
          <w:sz w:val="28"/>
          <w:szCs w:val="28"/>
          <w:lang w:val="en-US" w:eastAsia="zh-TW"/>
        </w:rPr>
      </w:pPr>
      <w:r w:rsidRPr="00B95635">
        <w:rPr>
          <w:rFonts w:hint="eastAsia"/>
          <w:i/>
          <w:sz w:val="28"/>
          <w:szCs w:val="28"/>
          <w:lang w:eastAsia="zh-TW"/>
        </w:rPr>
        <w:t>如果你不記得你的帳號或密碼，請你的老師幫你重新設定一次。</w:t>
      </w:r>
    </w:p>
    <w:p w14:paraId="54C23BA1" w14:textId="0C98E703" w:rsidR="006812AE" w:rsidRPr="006812AE" w:rsidRDefault="006812AE" w:rsidP="001313AE">
      <w:pPr>
        <w:pStyle w:val="a7"/>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313E0688" w14:textId="00D6BFFA" w:rsidR="001313AE" w:rsidRPr="00B95635" w:rsidRDefault="00AD6738" w:rsidP="00AD6738">
      <w:pPr>
        <w:pStyle w:val="a7"/>
        <w:numPr>
          <w:ilvl w:val="0"/>
          <w:numId w:val="2"/>
        </w:numPr>
        <w:rPr>
          <w:sz w:val="32"/>
          <w:szCs w:val="32"/>
        </w:rPr>
      </w:pPr>
      <w:r w:rsidRPr="00B95635">
        <w:rPr>
          <w:rFonts w:hint="eastAsia"/>
          <w:sz w:val="32"/>
          <w:szCs w:val="32"/>
          <w:lang w:eastAsia="zh-TW"/>
        </w:rPr>
        <w:t>點選上方清單中的</w:t>
      </w:r>
      <w:r w:rsidRPr="00B95635">
        <w:rPr>
          <w:sz w:val="32"/>
          <w:szCs w:val="32"/>
          <w:lang w:val="en-US" w:eastAsia="zh-TW"/>
        </w:rPr>
        <w:t xml:space="preserve"> ”</w:t>
      </w:r>
      <w:r w:rsidRPr="00B95635">
        <w:rPr>
          <w:b/>
          <w:sz w:val="32"/>
          <w:szCs w:val="32"/>
          <w:lang w:val="en-US" w:eastAsia="zh-TW"/>
        </w:rPr>
        <w:t>Projects</w:t>
      </w:r>
      <w:r w:rsidRPr="00B95635">
        <w:rPr>
          <w:sz w:val="32"/>
          <w:szCs w:val="32"/>
          <w:lang w:val="en-US" w:eastAsia="zh-TW"/>
        </w:rPr>
        <w:t xml:space="preserve">” </w:t>
      </w:r>
      <w:r w:rsidRPr="00B95635">
        <w:rPr>
          <w:rFonts w:hint="eastAsia"/>
          <w:sz w:val="32"/>
          <w:szCs w:val="32"/>
          <w:lang w:val="en-US" w:eastAsia="zh-TW"/>
        </w:rPr>
        <w:t>按鈕</w:t>
      </w:r>
    </w:p>
    <w:p w14:paraId="36C7FB78" w14:textId="77777777" w:rsidR="006812AE" w:rsidRDefault="006812AE" w:rsidP="001313AE">
      <w:pPr>
        <w:pStyle w:val="a7"/>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61B35FE4" w14:textId="57910955" w:rsidR="00CD4100" w:rsidRDefault="00CD4100" w:rsidP="008F59E1">
      <w:pPr>
        <w:pStyle w:val="a7"/>
        <w:numPr>
          <w:ilvl w:val="0"/>
          <w:numId w:val="2"/>
        </w:numPr>
        <w:rPr>
          <w:sz w:val="32"/>
        </w:rPr>
      </w:pPr>
      <w:proofErr w:type="spellStart"/>
      <w:r>
        <w:rPr>
          <w:rFonts w:hint="eastAsia"/>
          <w:sz w:val="32"/>
        </w:rPr>
        <w:t>你應該會看一個專案叫</w:t>
      </w:r>
      <w:proofErr w:type="spellEnd"/>
      <w:r>
        <w:rPr>
          <w:sz w:val="32"/>
        </w:rPr>
        <w:t>“S</w:t>
      </w:r>
      <w:proofErr w:type="spellStart"/>
      <w:r>
        <w:rPr>
          <w:sz w:val="32"/>
          <w:lang w:val="en-US" w:eastAsia="zh-TW"/>
        </w:rPr>
        <w:t>orting</w:t>
      </w:r>
      <w:proofErr w:type="spellEnd"/>
      <w:r>
        <w:rPr>
          <w:sz w:val="32"/>
          <w:lang w:val="en-US" w:eastAsia="zh-TW"/>
        </w:rPr>
        <w:t xml:space="preserve"> Hat</w:t>
      </w:r>
      <w:r>
        <w:rPr>
          <w:sz w:val="32"/>
        </w:rPr>
        <w:t>”</w:t>
      </w:r>
      <w:r>
        <w:rPr>
          <w:rFonts w:hint="eastAsia"/>
          <w:sz w:val="32"/>
          <w:lang w:eastAsia="zh-TW"/>
        </w:rPr>
        <w:t>，點選此專案</w:t>
      </w:r>
    </w:p>
    <w:p w14:paraId="2E579C8B" w14:textId="3972A783" w:rsidR="006812AE" w:rsidRDefault="00663279" w:rsidP="00CD4100">
      <w:pPr>
        <w:pStyle w:val="a7"/>
        <w:rPr>
          <w:sz w:val="32"/>
        </w:rPr>
      </w:pPr>
      <w:r>
        <w:rPr>
          <w:noProof/>
          <w:sz w:val="32"/>
          <w:lang w:val="en-US" w:eastAsia="zh-TW"/>
        </w:rPr>
        <w:lastRenderedPageBreak/>
        <mc:AlternateContent>
          <mc:Choice Requires="wps">
            <w:drawing>
              <wp:anchor distT="0" distB="0" distL="114300" distR="114300" simplePos="0" relativeHeight="251669504" behindDoc="0" locked="0" layoutInCell="1" allowOverlap="1" wp14:anchorId="00D6968C" wp14:editId="6B3E7000">
                <wp:simplePos x="0" y="0"/>
                <wp:positionH relativeFrom="column">
                  <wp:posOffset>2965451</wp:posOffset>
                </wp:positionH>
                <wp:positionV relativeFrom="paragraph">
                  <wp:posOffset>981710</wp:posOffset>
                </wp:positionV>
                <wp:extent cx="1803400" cy="787400"/>
                <wp:effectExtent l="25400" t="63500" r="12700" b="63500"/>
                <wp:wrapNone/>
                <wp:docPr id="10" name="Straight Connector 10"/>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0" o:spid="_x0000_s1026" style="position:absolute;flip:y;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3.5pt,77.3pt" to="375.5pt,139.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" strokecolor="#4472c4 [3204]" strokeweight="10.75pt">
                <v:stroke startarrow="block" joinstyle="miter"/>
              </v:line>
            </w:pict>
          </mc:Fallback>
        </mc:AlternateContent>
      </w:r>
      <w:r w:rsidR="00CD4100">
        <w:rPr>
          <w:sz w:val="32"/>
        </w:rPr>
        <w:tab/>
      </w:r>
      <w:r w:rsidR="008F59E1">
        <w:rPr>
          <w:sz w:val="32"/>
        </w:rPr>
        <w:t xml:space="preserve">You should see a “Sorting Hat” project created by your teacher. Click on it. </w:t>
      </w:r>
      <w:r w:rsidR="008F59E1">
        <w:rPr>
          <w:sz w:val="32"/>
        </w:rPr>
        <w:br/>
      </w:r>
      <w:r w:rsidR="008F59E1" w:rsidRPr="008F59E1">
        <w:rPr>
          <w:noProof/>
          <w:sz w:val="32"/>
          <w:lang w:val="en-US" w:eastAsia="zh-TW"/>
        </w:rPr>
        <w:drawing>
          <wp:inline distT="0" distB="0" distL="0" distR="0" wp14:anchorId="1C875E63" wp14:editId="34D53D6D">
            <wp:extent cx="5724000" cy="2226000"/>
            <wp:effectExtent l="12700" t="12700" r="16510" b="952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222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2E130C9" w14:textId="2E2C4787" w:rsidR="00111B41" w:rsidRPr="008F59E1" w:rsidRDefault="00111B41" w:rsidP="008F59E1">
      <w:pPr>
        <w:rPr>
          <w:sz w:val="32"/>
        </w:rPr>
      </w:pPr>
    </w:p>
    <w:p w14:paraId="69B6F21C" w14:textId="3AB632DF" w:rsidR="00EA407B" w:rsidRPr="003C5BFD" w:rsidRDefault="00EA407B" w:rsidP="008F59E1">
      <w:pPr>
        <w:pStyle w:val="a7"/>
        <w:numPr>
          <w:ilvl w:val="0"/>
          <w:numId w:val="2"/>
        </w:numPr>
        <w:rPr>
          <w:sz w:val="32"/>
          <w:szCs w:val="32"/>
          <w:lang w:eastAsia="zh-TW"/>
        </w:rPr>
      </w:pPr>
      <w:r w:rsidRPr="003C5BFD">
        <w:rPr>
          <w:rFonts w:hint="eastAsia"/>
          <w:sz w:val="32"/>
          <w:szCs w:val="32"/>
          <w:lang w:eastAsia="zh-TW"/>
        </w:rPr>
        <w:t>點選</w:t>
      </w:r>
      <w:r w:rsidRPr="003C5BFD">
        <w:rPr>
          <w:sz w:val="32"/>
          <w:szCs w:val="32"/>
          <w:lang w:eastAsia="zh-TW"/>
        </w:rPr>
        <w:t>“</w:t>
      </w:r>
      <w:r w:rsidRPr="003C5BFD">
        <w:rPr>
          <w:b/>
          <w:sz w:val="32"/>
          <w:szCs w:val="32"/>
          <w:lang w:eastAsia="zh-TW"/>
        </w:rPr>
        <w:t>Train</w:t>
      </w:r>
      <w:r w:rsidRPr="003C5BFD">
        <w:rPr>
          <w:sz w:val="32"/>
          <w:szCs w:val="32"/>
          <w:lang w:eastAsia="zh-TW"/>
        </w:rPr>
        <w:t>”</w:t>
      </w:r>
      <w:r w:rsidR="002E7C85" w:rsidRPr="003C5BFD">
        <w:rPr>
          <w:rFonts w:hint="eastAsia"/>
          <w:sz w:val="32"/>
          <w:szCs w:val="32"/>
          <w:lang w:val="en-US" w:eastAsia="zh-TW"/>
        </w:rPr>
        <w:t>按鈕開始搜集</w:t>
      </w:r>
      <w:r w:rsidRPr="003C5BFD">
        <w:rPr>
          <w:rFonts w:hint="eastAsia"/>
          <w:sz w:val="32"/>
          <w:szCs w:val="32"/>
          <w:lang w:val="en-US" w:eastAsia="zh-TW"/>
        </w:rPr>
        <w:t>訓練電腦用的範例照片</w:t>
      </w:r>
    </w:p>
    <w:p w14:paraId="0834F932" w14:textId="2B1B68BA" w:rsidR="00A61436" w:rsidRDefault="008F59E1" w:rsidP="00EA407B">
      <w:pPr>
        <w:pStyle w:val="a7"/>
        <w:ind w:firstLine="720"/>
        <w:rPr>
          <w:sz w:val="32"/>
        </w:rPr>
      </w:pPr>
      <w:r>
        <w:rPr>
          <w:sz w:val="32"/>
        </w:rPr>
        <w:t>Click the “</w:t>
      </w:r>
      <w:r w:rsidRPr="008F59E1">
        <w:rPr>
          <w:b/>
          <w:sz w:val="32"/>
        </w:rPr>
        <w:t>Train</w:t>
      </w:r>
      <w:r>
        <w:rPr>
          <w:sz w:val="32"/>
        </w:rPr>
        <w:t xml:space="preserve">” button to start </w:t>
      </w:r>
      <w:r w:rsidR="009A16BC">
        <w:rPr>
          <w:sz w:val="32"/>
        </w:rPr>
        <w:t xml:space="preserve">collecting examples of </w:t>
      </w:r>
      <w:r w:rsidR="007C6449">
        <w:rPr>
          <w:sz w:val="32"/>
        </w:rPr>
        <w:t>quotes</w:t>
      </w:r>
      <w:r w:rsidR="009A16BC">
        <w:rPr>
          <w:sz w:val="32"/>
        </w:rPr>
        <w:t xml:space="preserve"> to train the computer with. </w:t>
      </w:r>
    </w:p>
    <w:p w14:paraId="5BD63A5C" w14:textId="77777777" w:rsidR="0096746C" w:rsidRPr="00A61436" w:rsidRDefault="0096746C" w:rsidP="00A61436">
      <w:pPr>
        <w:rPr>
          <w:sz w:val="32"/>
        </w:rPr>
      </w:pPr>
    </w:p>
    <w:p w14:paraId="2A731BA0" w14:textId="63C20989" w:rsidR="00EA407B" w:rsidRDefault="00A41D59" w:rsidP="008F59E1">
      <w:pPr>
        <w:pStyle w:val="a7"/>
        <w:numPr>
          <w:ilvl w:val="0"/>
          <w:numId w:val="2"/>
        </w:numPr>
        <w:rPr>
          <w:sz w:val="32"/>
          <w:lang w:eastAsia="zh-TW"/>
        </w:rPr>
      </w:pPr>
      <w:r>
        <w:rPr>
          <w:rFonts w:hint="eastAsia"/>
          <w:sz w:val="32"/>
          <w:lang w:eastAsia="zh-TW"/>
        </w:rPr>
        <w:t>你的老師已經幫你準備好</w:t>
      </w:r>
      <w:r w:rsidR="00F7439B">
        <w:rPr>
          <w:rFonts w:hint="eastAsia"/>
          <w:sz w:val="32"/>
          <w:lang w:val="en-US" w:eastAsia="zh-TW"/>
        </w:rPr>
        <w:t>哈利波特故事裡四個學院的方框</w:t>
      </w:r>
      <w:r>
        <w:rPr>
          <w:rFonts w:hint="eastAsia"/>
          <w:sz w:val="32"/>
          <w:lang w:eastAsia="zh-TW"/>
        </w:rPr>
        <w:t>了</w:t>
      </w:r>
    </w:p>
    <w:p w14:paraId="2F6993F0" w14:textId="05CE9CCE" w:rsidR="0096746C" w:rsidRDefault="008F59E1" w:rsidP="00EA407B">
      <w:pPr>
        <w:pStyle w:val="a7"/>
        <w:ind w:firstLine="720"/>
        <w:rPr>
          <w:sz w:val="32"/>
        </w:rPr>
      </w:pPr>
      <w:r>
        <w:rPr>
          <w:sz w:val="32"/>
        </w:rPr>
        <w:t xml:space="preserve">Your teacher has prepared training buckets for each of the school houses in the Harry Potter stories.  </w:t>
      </w:r>
      <w:r w:rsidR="0096746C">
        <w:rPr>
          <w:sz w:val="32"/>
        </w:rPr>
        <w:br/>
      </w:r>
      <w:r w:rsidRPr="008F59E1">
        <w:rPr>
          <w:noProof/>
          <w:sz w:val="32"/>
          <w:lang w:val="en-US" w:eastAsia="zh-TW"/>
        </w:rPr>
        <w:drawing>
          <wp:inline distT="0" distB="0" distL="0" distR="0" wp14:anchorId="3EA54B8E" wp14:editId="5D3D21BD">
            <wp:extent cx="5724000" cy="3187743"/>
            <wp:effectExtent l="12700" t="12700" r="16510" b="1270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18774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5CF9C8" w14:textId="0FC60BCF" w:rsidR="00332F7E" w:rsidRPr="0096746C" w:rsidRDefault="008F59E1" w:rsidP="0096746C">
      <w:pPr>
        <w:rPr>
          <w:sz w:val="32"/>
        </w:rPr>
      </w:pPr>
      <w:r>
        <w:rPr>
          <w:sz w:val="32"/>
        </w:rPr>
        <w:br/>
      </w:r>
    </w:p>
    <w:p w14:paraId="1AEA90E1" w14:textId="5D4B2253" w:rsidR="006A3E06" w:rsidRDefault="006A3E06" w:rsidP="008F59E1">
      <w:pPr>
        <w:pStyle w:val="a7"/>
        <w:numPr>
          <w:ilvl w:val="0"/>
          <w:numId w:val="2"/>
        </w:numPr>
        <w:rPr>
          <w:sz w:val="32"/>
        </w:rPr>
      </w:pPr>
      <w:r>
        <w:rPr>
          <w:rFonts w:hint="eastAsia"/>
          <w:sz w:val="32"/>
        </w:rPr>
        <w:lastRenderedPageBreak/>
        <w:t>點選</w:t>
      </w:r>
      <w:r>
        <w:rPr>
          <w:sz w:val="32"/>
        </w:rPr>
        <w:t>“Gryffindor”</w:t>
      </w:r>
      <w:r>
        <w:rPr>
          <w:rFonts w:hint="eastAsia"/>
          <w:sz w:val="32"/>
          <w:lang w:eastAsia="zh-TW"/>
        </w:rPr>
        <w:t>方框中的</w:t>
      </w:r>
      <w:r>
        <w:rPr>
          <w:sz w:val="32"/>
        </w:rPr>
        <w:t xml:space="preserve">“+ </w:t>
      </w:r>
      <w:r w:rsidRPr="00716966">
        <w:rPr>
          <w:b/>
          <w:sz w:val="32"/>
        </w:rPr>
        <w:t>Add example</w:t>
      </w:r>
      <w:r>
        <w:rPr>
          <w:sz w:val="32"/>
        </w:rPr>
        <w:t>”</w:t>
      </w:r>
      <w:r>
        <w:rPr>
          <w:rFonts w:hint="eastAsia"/>
          <w:sz w:val="32"/>
          <w:lang w:eastAsia="zh-TW"/>
        </w:rPr>
        <w:t>按鈕，</w:t>
      </w:r>
      <w:r w:rsidR="004260A4">
        <w:rPr>
          <w:rFonts w:hint="eastAsia"/>
          <w:sz w:val="32"/>
          <w:lang w:eastAsia="zh-TW"/>
        </w:rPr>
        <w:t>輸入</w:t>
      </w:r>
      <w:r w:rsidR="00380196">
        <w:rPr>
          <w:rFonts w:hint="eastAsia"/>
          <w:sz w:val="32"/>
          <w:lang w:eastAsia="zh-TW"/>
        </w:rPr>
        <w:t>一句哈利波特</w:t>
      </w:r>
      <w:r w:rsidR="00B77764">
        <w:rPr>
          <w:rFonts w:hint="eastAsia"/>
          <w:sz w:val="32"/>
          <w:lang w:eastAsia="zh-TW"/>
        </w:rPr>
        <w:t>說</w:t>
      </w:r>
      <w:r w:rsidR="00380196">
        <w:rPr>
          <w:rFonts w:hint="eastAsia"/>
          <w:sz w:val="32"/>
          <w:lang w:eastAsia="zh-TW"/>
        </w:rPr>
        <w:t>過</w:t>
      </w:r>
      <w:r w:rsidR="00B77764">
        <w:rPr>
          <w:rFonts w:hint="eastAsia"/>
          <w:sz w:val="32"/>
          <w:lang w:eastAsia="zh-TW"/>
        </w:rPr>
        <w:t>的話</w:t>
      </w:r>
      <w:r w:rsidR="00380196">
        <w:rPr>
          <w:rFonts w:hint="eastAsia"/>
          <w:sz w:val="32"/>
          <w:lang w:eastAsia="zh-TW"/>
        </w:rPr>
        <w:t>，</w:t>
      </w:r>
      <w:r w:rsidR="00B77764">
        <w:rPr>
          <w:rFonts w:hint="eastAsia"/>
          <w:sz w:val="32"/>
          <w:lang w:eastAsia="zh-TW"/>
        </w:rPr>
        <w:t>點選</w:t>
      </w:r>
      <w:r w:rsidR="00B77764">
        <w:rPr>
          <w:sz w:val="32"/>
        </w:rPr>
        <w:t>“</w:t>
      </w:r>
      <w:r w:rsidR="00B77764" w:rsidRPr="00472319">
        <w:rPr>
          <w:b/>
          <w:sz w:val="32"/>
        </w:rPr>
        <w:t>Add</w:t>
      </w:r>
      <w:r w:rsidR="00B77764" w:rsidRPr="00472319">
        <w:rPr>
          <w:sz w:val="32"/>
        </w:rPr>
        <w:t>”</w:t>
      </w:r>
      <w:r w:rsidR="00380196">
        <w:rPr>
          <w:rFonts w:hint="eastAsia"/>
          <w:sz w:val="32"/>
          <w:lang w:eastAsia="zh-TW"/>
        </w:rPr>
        <w:t>。</w:t>
      </w:r>
    </w:p>
    <w:p w14:paraId="515F25D2" w14:textId="524CB2A6" w:rsidR="009B5F61" w:rsidRDefault="00472319" w:rsidP="006A3E06">
      <w:pPr>
        <w:pStyle w:val="a7"/>
        <w:ind w:firstLine="720"/>
        <w:rPr>
          <w:sz w:val="32"/>
        </w:rPr>
      </w:pPr>
      <w:r>
        <w:rPr>
          <w:sz w:val="32"/>
        </w:rPr>
        <w:t>Click on the “</w:t>
      </w:r>
      <w:r w:rsidR="00B3205F">
        <w:rPr>
          <w:sz w:val="32"/>
        </w:rPr>
        <w:t xml:space="preserve">+ </w:t>
      </w:r>
      <w:r w:rsidRPr="00716966">
        <w:rPr>
          <w:b/>
          <w:sz w:val="32"/>
        </w:rPr>
        <w:t>Add example</w:t>
      </w:r>
      <w:r>
        <w:rPr>
          <w:sz w:val="32"/>
        </w:rPr>
        <w:t>” button in the “</w:t>
      </w:r>
      <w:r w:rsidR="00332F7E">
        <w:rPr>
          <w:sz w:val="32"/>
        </w:rPr>
        <w:t>Gryffindor</w:t>
      </w:r>
      <w:r>
        <w:rPr>
          <w:sz w:val="32"/>
        </w:rPr>
        <w:t>” bucket</w:t>
      </w:r>
      <w:r w:rsidR="00332F7E">
        <w:rPr>
          <w:sz w:val="32"/>
        </w:rPr>
        <w:t xml:space="preserve">. Find a quote by Harry Potter and type it into the box. </w:t>
      </w:r>
      <w:r>
        <w:rPr>
          <w:sz w:val="32"/>
        </w:rPr>
        <w:t>Click “</w:t>
      </w:r>
      <w:r w:rsidRPr="00472319">
        <w:rPr>
          <w:b/>
          <w:sz w:val="32"/>
        </w:rPr>
        <w:t>Add</w:t>
      </w:r>
      <w:r w:rsidRPr="00472319">
        <w:rPr>
          <w:sz w:val="32"/>
        </w:rPr>
        <w:t>”</w:t>
      </w:r>
      <w:r>
        <w:rPr>
          <w:sz w:val="32"/>
        </w:rPr>
        <w:br/>
      </w:r>
      <w:r w:rsidR="008F59E1" w:rsidRPr="008F59E1">
        <w:rPr>
          <w:noProof/>
          <w:sz w:val="32"/>
          <w:lang w:val="en-US" w:eastAsia="zh-TW"/>
        </w:rPr>
        <w:drawing>
          <wp:inline distT="0" distB="0" distL="0" distR="0" wp14:anchorId="28EF197F" wp14:editId="01B853C3">
            <wp:extent cx="5724000" cy="3176129"/>
            <wp:effectExtent l="12700" t="12700" r="16510"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317612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A3ACA2C" w14:textId="77777777" w:rsidR="009B5F61" w:rsidRPr="009B5F61" w:rsidRDefault="009B5F61" w:rsidP="009B5F61">
      <w:pPr>
        <w:rPr>
          <w:sz w:val="32"/>
        </w:rPr>
      </w:pPr>
    </w:p>
    <w:p w14:paraId="3CF62582" w14:textId="77777777" w:rsidR="00472319" w:rsidRDefault="00472319" w:rsidP="00472319">
      <w:pPr>
        <w:rPr>
          <w:sz w:val="32"/>
        </w:rPr>
      </w:pPr>
    </w:p>
    <w:p w14:paraId="2423088E" w14:textId="77777777" w:rsidR="004B2256" w:rsidRPr="00472319" w:rsidRDefault="004B2256" w:rsidP="00472319">
      <w:pPr>
        <w:rPr>
          <w:sz w:val="32"/>
        </w:rPr>
      </w:pPr>
    </w:p>
    <w:p w14:paraId="359016FE" w14:textId="79E547AB" w:rsidR="00AE3FC2" w:rsidRDefault="00AE3FC2" w:rsidP="008F59E1">
      <w:pPr>
        <w:pStyle w:val="a7"/>
        <w:numPr>
          <w:ilvl w:val="0"/>
          <w:numId w:val="2"/>
        </w:numPr>
        <w:rPr>
          <w:sz w:val="32"/>
          <w:lang w:eastAsia="zh-TW"/>
        </w:rPr>
      </w:pPr>
      <w:r>
        <w:rPr>
          <w:rFonts w:hint="eastAsia"/>
          <w:sz w:val="32"/>
          <w:lang w:eastAsia="zh-TW"/>
        </w:rPr>
        <w:t>同樣的，使用</w:t>
      </w:r>
      <w:r>
        <w:rPr>
          <w:sz w:val="32"/>
          <w:lang w:eastAsia="zh-TW"/>
        </w:rPr>
        <w:t>“</w:t>
      </w:r>
      <w:r w:rsidRPr="00B3205F">
        <w:rPr>
          <w:b/>
          <w:sz w:val="32"/>
          <w:lang w:eastAsia="zh-TW"/>
        </w:rPr>
        <w:t>+ Add example</w:t>
      </w:r>
      <w:r>
        <w:rPr>
          <w:sz w:val="32"/>
          <w:lang w:eastAsia="zh-TW"/>
        </w:rPr>
        <w:t>”</w:t>
      </w:r>
      <w:r w:rsidR="005E1455">
        <w:rPr>
          <w:rFonts w:hint="eastAsia"/>
          <w:sz w:val="32"/>
          <w:lang w:eastAsia="zh-TW"/>
        </w:rPr>
        <w:t>，輸入來自其他三個學院的書中角色說過的話。</w:t>
      </w:r>
    </w:p>
    <w:p w14:paraId="7B137F5D" w14:textId="3E1AA397" w:rsidR="008F59E1" w:rsidRDefault="00B3205F" w:rsidP="00AE3FC2">
      <w:pPr>
        <w:pStyle w:val="a7"/>
        <w:ind w:firstLine="720"/>
        <w:rPr>
          <w:sz w:val="32"/>
        </w:rPr>
      </w:pPr>
      <w:r>
        <w:rPr>
          <w:sz w:val="32"/>
        </w:rPr>
        <w:t xml:space="preserve">Add quotes for characters from </w:t>
      </w:r>
      <w:r w:rsidR="008F59E1">
        <w:rPr>
          <w:sz w:val="32"/>
        </w:rPr>
        <w:t>each of the other thr</w:t>
      </w:r>
      <w:r>
        <w:rPr>
          <w:sz w:val="32"/>
        </w:rPr>
        <w:t>ee school houses in the same way, by clicking on “</w:t>
      </w:r>
      <w:r w:rsidRPr="00B3205F">
        <w:rPr>
          <w:b/>
          <w:sz w:val="32"/>
        </w:rPr>
        <w:t>+ Add example</w:t>
      </w:r>
      <w:r>
        <w:rPr>
          <w:sz w:val="32"/>
        </w:rPr>
        <w:t>”</w:t>
      </w:r>
      <w:r w:rsidR="008F59E1">
        <w:rPr>
          <w:sz w:val="32"/>
        </w:rPr>
        <w:t xml:space="preserve">. </w:t>
      </w:r>
      <w:r w:rsidR="008F59E1">
        <w:rPr>
          <w:sz w:val="32"/>
        </w:rPr>
        <w:br/>
      </w:r>
      <w:r w:rsidR="008F59E1">
        <w:rPr>
          <w:sz w:val="32"/>
        </w:rPr>
        <w:br/>
      </w:r>
    </w:p>
    <w:p w14:paraId="6BFB5A63" w14:textId="3ACEC59B" w:rsidR="005E1455" w:rsidRPr="00CD0E3E" w:rsidRDefault="005E1455" w:rsidP="008F59E1">
      <w:pPr>
        <w:pStyle w:val="a7"/>
        <w:numPr>
          <w:ilvl w:val="0"/>
          <w:numId w:val="2"/>
        </w:numPr>
        <w:rPr>
          <w:color w:val="FF0000"/>
          <w:sz w:val="32"/>
          <w:lang w:eastAsia="zh-TW"/>
        </w:rPr>
      </w:pPr>
      <w:r w:rsidRPr="00CD0E3E">
        <w:rPr>
          <w:rFonts w:hint="eastAsia"/>
          <w:color w:val="FF0000"/>
          <w:sz w:val="32"/>
          <w:lang w:eastAsia="zh-TW"/>
        </w:rPr>
        <w:t>持續</w:t>
      </w:r>
      <w:r w:rsidR="00CD0E3E">
        <w:rPr>
          <w:rFonts w:hint="eastAsia"/>
          <w:color w:val="FF0000"/>
          <w:sz w:val="32"/>
          <w:lang w:eastAsia="zh-TW"/>
        </w:rPr>
        <w:t>蒐集各學院語錄，並新增至方框中</w:t>
      </w:r>
    </w:p>
    <w:p w14:paraId="3B4BFB9B" w14:textId="77777777" w:rsidR="00CD0E3E" w:rsidRPr="00CD0E3E" w:rsidRDefault="00CD0E3E" w:rsidP="00CD0E3E">
      <w:pPr>
        <w:pStyle w:val="a7"/>
        <w:ind w:left="1440"/>
        <w:rPr>
          <w:i/>
          <w:sz w:val="28"/>
          <w:szCs w:val="28"/>
          <w:lang w:eastAsia="zh-TW"/>
        </w:rPr>
      </w:pPr>
    </w:p>
    <w:p w14:paraId="7CB8E6AB" w14:textId="205788AC" w:rsidR="00A611EC" w:rsidRPr="00896356" w:rsidRDefault="00E73C65" w:rsidP="000B35F0">
      <w:pPr>
        <w:pStyle w:val="a7"/>
        <w:ind w:left="1440"/>
        <w:rPr>
          <w:sz w:val="32"/>
        </w:rPr>
      </w:pPr>
      <w:r>
        <w:rPr>
          <w:sz w:val="32"/>
        </w:rPr>
        <w:t xml:space="preserve">Keep going, collecting examples of quotes for each of the houses. </w:t>
      </w:r>
      <w:r w:rsidR="004B2256">
        <w:rPr>
          <w:sz w:val="32"/>
        </w:rPr>
        <w:br/>
      </w:r>
      <w:r w:rsidR="004B2256">
        <w:rPr>
          <w:i/>
          <w:sz w:val="32"/>
        </w:rPr>
        <w:t xml:space="preserve">If your computer screen is big enough, you </w:t>
      </w:r>
      <w:r w:rsidR="00A04777">
        <w:rPr>
          <w:i/>
          <w:sz w:val="32"/>
        </w:rPr>
        <w:t>can</w:t>
      </w:r>
      <w:r w:rsidR="004B2256">
        <w:rPr>
          <w:i/>
          <w:sz w:val="32"/>
        </w:rPr>
        <w:t xml:space="preserve"> press Ctrl and – (the dash/minus key) at the same time to fit more on the screen. </w:t>
      </w:r>
      <w:r>
        <w:rPr>
          <w:sz w:val="32"/>
        </w:rPr>
        <w:br/>
      </w:r>
      <w:r w:rsidR="00663279" w:rsidRPr="001E55E5">
        <w:rPr>
          <w:noProof/>
          <w:sz w:val="32"/>
          <w:lang w:val="en-US" w:eastAsia="zh-TW"/>
        </w:rPr>
        <w:lastRenderedPageBreak/>
        <w:drawing>
          <wp:inline distT="0" distB="0" distL="0" distR="0" wp14:anchorId="5922E8A1" wp14:editId="2B434088">
            <wp:extent cx="5853600" cy="3214673"/>
            <wp:effectExtent l="12700" t="12700" r="13970" b="1143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853600" cy="3214673"/>
                    </a:xfrm>
                    <a:prstGeom prst="rect">
                      <a:avLst/>
                    </a:prstGeom>
                    <a:ln w="9525" cap="flat" cmpd="sng" algn="ctr">
                      <a:solidFill>
                        <a:srgbClr val="4472C4"/>
                      </a:solidFill>
                      <a:prstDash val="solid"/>
                      <a:round/>
                      <a:headEnd type="none" w="med" len="med"/>
                      <a:tailEnd type="none" w="med" len="med"/>
                    </a:ln>
                  </pic:spPr>
                </pic:pic>
              </a:graphicData>
            </a:graphic>
          </wp:inline>
        </w:drawing>
      </w:r>
      <w:r w:rsidR="00BB16C8">
        <w:rPr>
          <w:sz w:val="32"/>
        </w:rPr>
        <w:t xml:space="preserve"> </w:t>
      </w:r>
      <w:r w:rsidR="00A611EC">
        <w:rPr>
          <w:i/>
          <w:sz w:val="32"/>
        </w:rPr>
        <w:br/>
      </w:r>
      <w:r w:rsidR="00E865E7">
        <w:rPr>
          <w:sz w:val="32"/>
        </w:rPr>
        <w:br/>
      </w:r>
    </w:p>
    <w:p w14:paraId="543562EF" w14:textId="59CFC561" w:rsidR="00A07C64" w:rsidRDefault="00726E57" w:rsidP="00726E57">
      <w:pPr>
        <w:pStyle w:val="a7"/>
        <w:numPr>
          <w:ilvl w:val="0"/>
          <w:numId w:val="2"/>
        </w:numPr>
        <w:rPr>
          <w:sz w:val="32"/>
          <w:lang w:eastAsia="zh-TW"/>
        </w:rPr>
      </w:pPr>
      <w:r>
        <w:rPr>
          <w:rFonts w:hint="eastAsia"/>
          <w:sz w:val="32"/>
          <w:lang w:eastAsia="zh-TW"/>
        </w:rPr>
        <w:t>你的同學也會把</w:t>
      </w:r>
      <w:r>
        <w:rPr>
          <w:rFonts w:hint="eastAsia"/>
          <w:sz w:val="32"/>
          <w:lang w:val="en-US" w:eastAsia="zh-TW"/>
        </w:rPr>
        <w:t>蒐集到的資料</w:t>
      </w:r>
      <w:r>
        <w:rPr>
          <w:rFonts w:hint="eastAsia"/>
          <w:sz w:val="32"/>
          <w:lang w:eastAsia="zh-TW"/>
        </w:rPr>
        <w:t>加進同一個訓練框裡，但你在此時並不會</w:t>
      </w:r>
      <w:r w:rsidRPr="00726E57">
        <w:rPr>
          <w:rFonts w:hint="eastAsia"/>
          <w:sz w:val="32"/>
          <w:lang w:eastAsia="zh-TW"/>
        </w:rPr>
        <w:t>看到。</w:t>
      </w:r>
    </w:p>
    <w:p w14:paraId="450A6374" w14:textId="1F214138" w:rsidR="00AE5742" w:rsidRPr="00F73050" w:rsidRDefault="00726E57" w:rsidP="00A07C64">
      <w:pPr>
        <w:pStyle w:val="a7"/>
        <w:ind w:firstLine="720"/>
        <w:rPr>
          <w:sz w:val="28"/>
          <w:szCs w:val="28"/>
          <w:lang w:eastAsia="zh-TW"/>
        </w:rPr>
      </w:pPr>
      <w:r w:rsidRPr="00F73050">
        <w:rPr>
          <w:rFonts w:hint="eastAsia"/>
          <w:i/>
          <w:sz w:val="28"/>
          <w:szCs w:val="28"/>
          <w:lang w:eastAsia="zh-TW"/>
        </w:rPr>
        <w:t>重新整理頁面以看到全班所蒐集到的</w:t>
      </w:r>
      <w:r w:rsidR="00BA2791" w:rsidRPr="00F73050">
        <w:rPr>
          <w:rFonts w:hint="eastAsia"/>
          <w:i/>
          <w:sz w:val="28"/>
          <w:szCs w:val="28"/>
          <w:lang w:eastAsia="zh-TW"/>
        </w:rPr>
        <w:t>資料</w:t>
      </w:r>
    </w:p>
    <w:p w14:paraId="4543D607" w14:textId="04893DFD" w:rsidR="008F59E1" w:rsidRDefault="008F59E1" w:rsidP="00AE5742">
      <w:pPr>
        <w:pStyle w:val="a7"/>
        <w:ind w:firstLine="720"/>
        <w:rPr>
          <w:sz w:val="32"/>
        </w:rPr>
      </w:pPr>
      <w:r>
        <w:rPr>
          <w:sz w:val="32"/>
        </w:rPr>
        <w:t xml:space="preserve">Your classmates will also be adding quotes to the same training buckets as you, but they won’t show up while you’ve got the page open. </w:t>
      </w:r>
      <w:r>
        <w:rPr>
          <w:sz w:val="32"/>
        </w:rPr>
        <w:br/>
      </w:r>
      <w:r>
        <w:rPr>
          <w:i/>
          <w:sz w:val="32"/>
        </w:rPr>
        <w:t>Refresh the page to see all the training so far from the whole class.</w:t>
      </w:r>
      <w:r>
        <w:rPr>
          <w:i/>
          <w:sz w:val="32"/>
        </w:rPr>
        <w:br/>
      </w:r>
      <w:r w:rsidR="00E865E7">
        <w:rPr>
          <w:sz w:val="32"/>
        </w:rPr>
        <w:br/>
      </w:r>
    </w:p>
    <w:p w14:paraId="644435EF" w14:textId="2A12D4EF" w:rsidR="007A74D8" w:rsidRDefault="00A07C64" w:rsidP="008F59E1">
      <w:pPr>
        <w:pStyle w:val="a7"/>
        <w:numPr>
          <w:ilvl w:val="0"/>
          <w:numId w:val="2"/>
        </w:numPr>
        <w:rPr>
          <w:sz w:val="32"/>
          <w:lang w:eastAsia="zh-TW"/>
        </w:rPr>
      </w:pPr>
      <w:r>
        <w:rPr>
          <w:rFonts w:hint="eastAsia"/>
          <w:sz w:val="32"/>
          <w:lang w:eastAsia="zh-TW"/>
        </w:rPr>
        <w:t>重複上述步驟，</w:t>
      </w:r>
      <w:r w:rsidR="00E0552A">
        <w:rPr>
          <w:rFonts w:hint="eastAsia"/>
          <w:sz w:val="32"/>
          <w:lang w:eastAsia="zh-TW"/>
        </w:rPr>
        <w:t>直到你們班搜集到足夠的範例</w:t>
      </w:r>
      <w:r>
        <w:rPr>
          <w:rFonts w:hint="eastAsia"/>
          <w:sz w:val="32"/>
          <w:lang w:eastAsia="zh-TW"/>
        </w:rPr>
        <w:t>。</w:t>
      </w:r>
    </w:p>
    <w:p w14:paraId="3A96220C" w14:textId="4D86228B" w:rsidR="00AE5742" w:rsidRPr="004C7189" w:rsidRDefault="00AF705C" w:rsidP="007A74D8">
      <w:pPr>
        <w:pStyle w:val="a7"/>
        <w:ind w:firstLine="720"/>
        <w:rPr>
          <w:sz w:val="32"/>
          <w:lang w:eastAsia="zh-TW"/>
        </w:rPr>
      </w:pPr>
      <w:r w:rsidRPr="004C7189">
        <w:rPr>
          <w:rFonts w:hint="eastAsia"/>
          <w:sz w:val="32"/>
          <w:lang w:eastAsia="zh-TW"/>
        </w:rPr>
        <w:t>除非老師跟你們說可以繼續下個步驟，否則請繼續搜集</w:t>
      </w:r>
      <w:r w:rsidR="00C66F83" w:rsidRPr="004C7189">
        <w:rPr>
          <w:rFonts w:hint="eastAsia"/>
          <w:sz w:val="32"/>
          <w:lang w:eastAsia="zh-TW"/>
        </w:rPr>
        <w:t>。</w:t>
      </w:r>
    </w:p>
    <w:p w14:paraId="00FDA013" w14:textId="40C65167" w:rsidR="00E865E7" w:rsidRDefault="00E865E7" w:rsidP="00AE5742">
      <w:pPr>
        <w:pStyle w:val="a7"/>
        <w:ind w:firstLine="720"/>
        <w:rPr>
          <w:sz w:val="32"/>
        </w:rPr>
      </w:pPr>
      <w:r>
        <w:rPr>
          <w:sz w:val="32"/>
        </w:rPr>
        <w:t xml:space="preserve">Keep going until your class have collected enough examples. </w:t>
      </w:r>
      <w:r>
        <w:rPr>
          <w:sz w:val="32"/>
        </w:rPr>
        <w:br/>
      </w:r>
      <w:r>
        <w:rPr>
          <w:b/>
          <w:sz w:val="32"/>
        </w:rPr>
        <w:t xml:space="preserve">Don’t move past this step until your teacher tells you </w:t>
      </w:r>
      <w:r w:rsidR="00663279">
        <w:rPr>
          <w:b/>
          <w:sz w:val="32"/>
        </w:rPr>
        <w:t>that it is</w:t>
      </w:r>
      <w:r>
        <w:rPr>
          <w:b/>
          <w:sz w:val="32"/>
        </w:rPr>
        <w:t xml:space="preserve"> time to move on.</w:t>
      </w:r>
      <w:r>
        <w:rPr>
          <w:sz w:val="32"/>
        </w:rPr>
        <w:br/>
      </w:r>
    </w:p>
    <w:p w14:paraId="1B9A24B8" w14:textId="05AB3A70" w:rsidR="00E865E7" w:rsidRDefault="00E865E7" w:rsidP="00E865E7">
      <w:pPr>
        <w:rPr>
          <w:sz w:val="32"/>
        </w:rPr>
      </w:pPr>
    </w:p>
    <w:p w14:paraId="14ED9C2E" w14:textId="7A8D3ABE" w:rsidR="00E865E7" w:rsidRDefault="00E865E7">
      <w:pPr>
        <w:rPr>
          <w:sz w:val="32"/>
        </w:rPr>
      </w:pPr>
      <w:r>
        <w:rPr>
          <w:sz w:val="32"/>
        </w:rPr>
        <w:br w:type="page"/>
      </w:r>
    </w:p>
    <w:p w14:paraId="2D269D17" w14:textId="7B144A88" w:rsidR="00EA4A22" w:rsidRDefault="00EA4A22" w:rsidP="00EA4A22">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教學指南：訓練一個機器學習模型</w:t>
      </w:r>
    </w:p>
    <w:p w14:paraId="201BCFE7" w14:textId="0441A15A"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 xml:space="preserve">Teacher / Group leader </w:t>
      </w:r>
      <w:proofErr w:type="gramStart"/>
      <w:r>
        <w:rPr>
          <w:b/>
          <w:color w:val="FFFFFF" w:themeColor="background1"/>
          <w:sz w:val="40"/>
          <w:shd w:val="clear" w:color="auto" w:fill="70AD47" w:themeFill="accent6"/>
        </w:rPr>
        <w:t>instructions  :</w:t>
      </w:r>
      <w:proofErr w:type="gramEnd"/>
      <w:r>
        <w:rPr>
          <w:b/>
          <w:color w:val="FFFFFF" w:themeColor="background1"/>
          <w:sz w:val="40"/>
          <w:shd w:val="clear" w:color="auto" w:fill="70AD47" w:themeFill="accent6"/>
        </w:rPr>
        <w:t xml:space="preserve">  Train a ML model</w:t>
      </w:r>
    </w:p>
    <w:p w14:paraId="6603A536" w14:textId="77777777" w:rsidR="00E865E7" w:rsidRDefault="00E865E7" w:rsidP="00E865E7">
      <w:pPr>
        <w:rPr>
          <w:b/>
          <w:sz w:val="32"/>
        </w:rPr>
      </w:pPr>
    </w:p>
    <w:p w14:paraId="0607A538" w14:textId="1D6C475B" w:rsidR="00CE0E9E" w:rsidRDefault="00CE0E9E" w:rsidP="00E865E7">
      <w:pPr>
        <w:rPr>
          <w:b/>
          <w:sz w:val="32"/>
          <w:lang w:eastAsia="zh-TW"/>
        </w:rPr>
      </w:pPr>
      <w:r>
        <w:rPr>
          <w:rFonts w:hint="eastAsia"/>
          <w:b/>
          <w:sz w:val="32"/>
          <w:lang w:eastAsia="zh-TW"/>
        </w:rPr>
        <w:t>目標：掌握班級進度，以及訓練一個機器學習模型</w:t>
      </w:r>
    </w:p>
    <w:p w14:paraId="17138768" w14:textId="2D05358B" w:rsidR="00E865E7" w:rsidRDefault="00E865E7" w:rsidP="00E865E7">
      <w:pPr>
        <w:rPr>
          <w:sz w:val="32"/>
        </w:rPr>
      </w:pPr>
      <w:r>
        <w:rPr>
          <w:b/>
          <w:sz w:val="32"/>
        </w:rPr>
        <w:t xml:space="preserve">Objective: </w:t>
      </w:r>
      <w:r>
        <w:rPr>
          <w:sz w:val="38"/>
          <w:szCs w:val="38"/>
        </w:rPr>
        <w:t>Monitor class progress &amp; train a machine learning model</w:t>
      </w:r>
    </w:p>
    <w:p w14:paraId="6C3596FD" w14:textId="5EEE4964" w:rsidR="00E865E7" w:rsidRDefault="00E865E7" w:rsidP="00E865E7">
      <w:pPr>
        <w:rPr>
          <w:sz w:val="32"/>
        </w:rPr>
      </w:pPr>
    </w:p>
    <w:p w14:paraId="6B5B37FD" w14:textId="643783B8" w:rsidR="009D7760" w:rsidRDefault="00A50699" w:rsidP="00E865E7">
      <w:pPr>
        <w:pStyle w:val="a7"/>
        <w:numPr>
          <w:ilvl w:val="0"/>
          <w:numId w:val="3"/>
        </w:numPr>
        <w:rPr>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0CA22BD8" w14:textId="7B2B7C17" w:rsidR="00E865E7" w:rsidRDefault="00E865E7" w:rsidP="009D7760">
      <w:pPr>
        <w:pStyle w:val="a7"/>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257FC2F2" w14:textId="6FFE36F4" w:rsidR="009D7760" w:rsidRDefault="00584BB1" w:rsidP="00E865E7">
      <w:pPr>
        <w:pStyle w:val="a7"/>
        <w:numPr>
          <w:ilvl w:val="0"/>
          <w:numId w:val="3"/>
        </w:numPr>
        <w:rPr>
          <w:sz w:val="28"/>
          <w:szCs w:val="28"/>
        </w:rPr>
      </w:pPr>
      <w:r>
        <w:rPr>
          <w:rFonts w:hint="eastAsia"/>
          <w:sz w:val="28"/>
          <w:szCs w:val="28"/>
          <w:lang w:eastAsia="zh-TW"/>
        </w:rPr>
        <w:t>點選專案</w:t>
      </w:r>
      <w:r>
        <w:rPr>
          <w:rFonts w:hint="eastAsia"/>
          <w:sz w:val="28"/>
          <w:szCs w:val="28"/>
          <w:lang w:eastAsia="zh-TW"/>
        </w:rPr>
        <w:t xml:space="preserve"> </w:t>
      </w:r>
      <w:r>
        <w:rPr>
          <w:sz w:val="28"/>
          <w:szCs w:val="28"/>
        </w:rPr>
        <w:t>“</w:t>
      </w:r>
      <w:r>
        <w:rPr>
          <w:sz w:val="28"/>
          <w:szCs w:val="28"/>
          <w:lang w:val="en-US" w:eastAsia="zh-TW"/>
        </w:rPr>
        <w:t>Sorting Hat</w:t>
      </w:r>
      <w:r>
        <w:rPr>
          <w:sz w:val="28"/>
          <w:szCs w:val="28"/>
        </w:rPr>
        <w:t>”</w:t>
      </w:r>
    </w:p>
    <w:p w14:paraId="4E448201" w14:textId="020C4A54" w:rsidR="00E865E7" w:rsidRDefault="00E865E7" w:rsidP="009D7760">
      <w:pPr>
        <w:pStyle w:val="a7"/>
        <w:ind w:firstLine="720"/>
        <w:rPr>
          <w:sz w:val="28"/>
          <w:szCs w:val="28"/>
        </w:rPr>
      </w:pPr>
      <w:r>
        <w:rPr>
          <w:sz w:val="28"/>
          <w:szCs w:val="28"/>
        </w:rPr>
        <w:t>Click on the “Sorting Hat” project</w:t>
      </w:r>
    </w:p>
    <w:p w14:paraId="31669641" w14:textId="0013CE78" w:rsidR="009D7760" w:rsidRDefault="00BB5D14" w:rsidP="00E865E7">
      <w:pPr>
        <w:pStyle w:val="a7"/>
        <w:numPr>
          <w:ilvl w:val="0"/>
          <w:numId w:val="3"/>
        </w:numPr>
        <w:rPr>
          <w:sz w:val="28"/>
          <w:szCs w:val="28"/>
        </w:rPr>
      </w:pPr>
      <w:r>
        <w:rPr>
          <w:rFonts w:hint="eastAsia"/>
          <w:sz w:val="28"/>
          <w:szCs w:val="28"/>
          <w:lang w:eastAsia="zh-TW"/>
        </w:rPr>
        <w:t>點選</w:t>
      </w:r>
      <w:r>
        <w:rPr>
          <w:sz w:val="28"/>
          <w:szCs w:val="28"/>
        </w:rPr>
        <w:t>“Learn &amp; Test”</w:t>
      </w:r>
      <w:r>
        <w:rPr>
          <w:rFonts w:hint="eastAsia"/>
          <w:sz w:val="28"/>
          <w:szCs w:val="28"/>
          <w:lang w:eastAsia="zh-TW"/>
        </w:rPr>
        <w:t xml:space="preserve"> </w:t>
      </w:r>
      <w:r>
        <w:rPr>
          <w:rFonts w:hint="eastAsia"/>
          <w:sz w:val="28"/>
          <w:szCs w:val="28"/>
          <w:lang w:eastAsia="zh-TW"/>
        </w:rPr>
        <w:t>按鈕</w:t>
      </w:r>
    </w:p>
    <w:p w14:paraId="2C8C210E" w14:textId="53A2B78C" w:rsidR="00E865E7" w:rsidRDefault="00E865E7" w:rsidP="009D7760">
      <w:pPr>
        <w:pStyle w:val="a7"/>
        <w:ind w:firstLine="720"/>
        <w:rPr>
          <w:sz w:val="28"/>
          <w:szCs w:val="28"/>
        </w:rPr>
      </w:pPr>
      <w:r>
        <w:rPr>
          <w:sz w:val="28"/>
          <w:szCs w:val="28"/>
        </w:rPr>
        <w:t>Click on the “Learn &amp; Test” button</w:t>
      </w:r>
    </w:p>
    <w:p w14:paraId="3DE4AAF9" w14:textId="77777777" w:rsidR="00676616" w:rsidRDefault="00676616" w:rsidP="00676616">
      <w:pPr>
        <w:pStyle w:val="a7"/>
        <w:numPr>
          <w:ilvl w:val="0"/>
          <w:numId w:val="3"/>
        </w:numPr>
        <w:rPr>
          <w:sz w:val="28"/>
          <w:szCs w:val="28"/>
        </w:rPr>
      </w:pPr>
      <w:r>
        <w:rPr>
          <w:rFonts w:hint="eastAsia"/>
          <w:sz w:val="28"/>
          <w:szCs w:val="28"/>
          <w:lang w:eastAsia="zh-TW"/>
        </w:rPr>
        <w:t>檢閱班級進度</w:t>
      </w:r>
    </w:p>
    <w:p w14:paraId="479F1B5F" w14:textId="786801B5" w:rsidR="009D7760" w:rsidRPr="00904B95" w:rsidRDefault="00214DE2" w:rsidP="00214DE2">
      <w:pPr>
        <w:pStyle w:val="a7"/>
        <w:ind w:left="1440"/>
        <w:rPr>
          <w:i/>
          <w:sz w:val="28"/>
          <w:szCs w:val="28"/>
          <w:lang w:val="en-US" w:eastAsia="zh-TW"/>
        </w:rPr>
      </w:pPr>
      <w:r>
        <w:rPr>
          <w:rFonts w:hint="eastAsia"/>
          <w:i/>
          <w:sz w:val="28"/>
          <w:szCs w:val="28"/>
          <w:lang w:eastAsia="zh-TW"/>
        </w:rPr>
        <w:t>如果搜集的範例</w:t>
      </w:r>
      <w:r w:rsidR="00676616">
        <w:rPr>
          <w:rFonts w:hint="eastAsia"/>
          <w:i/>
          <w:sz w:val="28"/>
          <w:szCs w:val="28"/>
          <w:lang w:eastAsia="zh-TW"/>
        </w:rPr>
        <w:t>越多，模型應該會表現得越好。但</w:t>
      </w:r>
      <w:r w:rsidR="00904B95">
        <w:rPr>
          <w:rFonts w:hint="eastAsia"/>
          <w:i/>
          <w:sz w:val="28"/>
          <w:szCs w:val="28"/>
          <w:lang w:val="en-US" w:eastAsia="zh-TW"/>
        </w:rPr>
        <w:t>每個學院至少需要</w:t>
      </w:r>
      <w:r w:rsidR="00904B95">
        <w:rPr>
          <w:i/>
          <w:sz w:val="28"/>
          <w:szCs w:val="28"/>
          <w:lang w:val="en-US" w:eastAsia="zh-TW"/>
        </w:rPr>
        <w:t>5</w:t>
      </w:r>
      <w:r w:rsidR="00904B95">
        <w:rPr>
          <w:rFonts w:hint="eastAsia"/>
          <w:i/>
          <w:sz w:val="28"/>
          <w:szCs w:val="28"/>
          <w:lang w:val="en-US" w:eastAsia="zh-TW"/>
        </w:rPr>
        <w:t>個範例才能建立模型</w:t>
      </w:r>
      <w:r w:rsidR="00BF79B2">
        <w:rPr>
          <w:rFonts w:hint="eastAsia"/>
          <w:i/>
          <w:sz w:val="28"/>
          <w:szCs w:val="28"/>
          <w:lang w:val="en-US" w:eastAsia="zh-TW"/>
        </w:rPr>
        <w:t>。</w:t>
      </w:r>
    </w:p>
    <w:p w14:paraId="5940692D" w14:textId="2DC4E6E7" w:rsidR="00E865E7" w:rsidRDefault="00E865E7" w:rsidP="009D7760">
      <w:pPr>
        <w:pStyle w:val="a7"/>
        <w:ind w:firstLine="720"/>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five examples of each house to be able to create a model at all.</w:t>
      </w:r>
      <w:r>
        <w:rPr>
          <w:sz w:val="28"/>
          <w:szCs w:val="28"/>
        </w:rPr>
        <w:br/>
      </w:r>
      <w:r w:rsidRPr="00E865E7">
        <w:rPr>
          <w:noProof/>
          <w:sz w:val="28"/>
          <w:szCs w:val="28"/>
          <w:lang w:val="en-US" w:eastAsia="zh-TW"/>
        </w:rPr>
        <w:drawing>
          <wp:inline distT="0" distB="0" distL="0" distR="0" wp14:anchorId="43A9E052" wp14:editId="2F242A98">
            <wp:extent cx="4986843" cy="2160000"/>
            <wp:effectExtent l="12700" t="12700" r="17145" b="1206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4986843"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E276B0E" w14:textId="04559B7A" w:rsidR="0057446C" w:rsidRDefault="0057446C" w:rsidP="0057446C">
      <w:pPr>
        <w:pStyle w:val="a7"/>
        <w:numPr>
          <w:ilvl w:val="0"/>
          <w:numId w:val="3"/>
        </w:numPr>
        <w:rPr>
          <w:sz w:val="28"/>
          <w:szCs w:val="28"/>
        </w:rPr>
      </w:pPr>
      <w:r>
        <w:rPr>
          <w:rFonts w:hint="eastAsia"/>
          <w:sz w:val="28"/>
          <w:szCs w:val="28"/>
          <w:lang w:eastAsia="zh-TW"/>
        </w:rPr>
        <w:t>如果你已經準備好繼續，點選</w:t>
      </w:r>
      <w:r>
        <w:rPr>
          <w:rFonts w:hint="eastAsia"/>
          <w:sz w:val="28"/>
          <w:szCs w:val="28"/>
          <w:lang w:eastAsia="zh-TW"/>
        </w:rPr>
        <w:t xml:space="preserve"> </w:t>
      </w:r>
      <w:r w:rsidR="00CC41F1">
        <w:rPr>
          <w:sz w:val="28"/>
          <w:szCs w:val="28"/>
        </w:rPr>
        <w:t>“</w:t>
      </w:r>
      <w:r w:rsidR="00CC41F1" w:rsidRPr="00E865E7">
        <w:rPr>
          <w:b/>
          <w:sz w:val="28"/>
          <w:szCs w:val="28"/>
        </w:rPr>
        <w:t>Train new machine learning model</w:t>
      </w:r>
      <w:r w:rsidR="00CC41F1">
        <w:rPr>
          <w:sz w:val="28"/>
          <w:szCs w:val="28"/>
        </w:rPr>
        <w:t>”</w:t>
      </w:r>
      <w:r>
        <w:rPr>
          <w:rFonts w:hint="eastAsia"/>
          <w:sz w:val="28"/>
          <w:szCs w:val="28"/>
          <w:lang w:eastAsia="zh-TW"/>
        </w:rPr>
        <w:t>按鈕來</w:t>
      </w:r>
    </w:p>
    <w:p w14:paraId="1942C351" w14:textId="77777777" w:rsidR="0057446C" w:rsidRPr="00C63DD5" w:rsidRDefault="0057446C" w:rsidP="0057446C">
      <w:pPr>
        <w:pStyle w:val="a7"/>
        <w:ind w:firstLine="720"/>
        <w:rPr>
          <w:sz w:val="28"/>
          <w:szCs w:val="28"/>
          <w:lang w:eastAsia="zh-TW"/>
        </w:rPr>
      </w:pPr>
      <w:r>
        <w:rPr>
          <w:rFonts w:hint="eastAsia"/>
          <w:sz w:val="28"/>
          <w:szCs w:val="28"/>
          <w:lang w:eastAsia="zh-TW"/>
        </w:rPr>
        <w:t>使用這些範例照片訓練一個新的模型</w:t>
      </w:r>
    </w:p>
    <w:p w14:paraId="5FCAA701" w14:textId="49C2E7D6" w:rsidR="00336EF8" w:rsidRDefault="0057446C" w:rsidP="0057446C">
      <w:pPr>
        <w:pStyle w:val="a7"/>
        <w:ind w:left="1440"/>
        <w:rPr>
          <w:i/>
          <w:sz w:val="28"/>
          <w:szCs w:val="28"/>
          <w:lang w:eastAsia="zh-TW"/>
        </w:rPr>
      </w:pPr>
      <w:r>
        <w:rPr>
          <w:rFonts w:hint="eastAsia"/>
          <w:i/>
          <w:sz w:val="28"/>
          <w:szCs w:val="28"/>
          <w:lang w:val="en-US" w:eastAsia="zh-TW"/>
        </w:rPr>
        <w:t>這可能會花費一到兩分鐘，當完成時，網頁上的狀態會從</w:t>
      </w:r>
      <w:r>
        <w:rPr>
          <w:i/>
          <w:sz w:val="28"/>
          <w:szCs w:val="28"/>
          <w:lang w:eastAsia="zh-TW"/>
        </w:rPr>
        <w:t>“Training”</w:t>
      </w:r>
      <w:r>
        <w:rPr>
          <w:rFonts w:hint="eastAsia"/>
          <w:i/>
          <w:sz w:val="28"/>
          <w:szCs w:val="28"/>
          <w:lang w:eastAsia="zh-TW"/>
        </w:rPr>
        <w:t>變為</w:t>
      </w:r>
      <w:r>
        <w:rPr>
          <w:i/>
          <w:sz w:val="28"/>
          <w:szCs w:val="28"/>
          <w:lang w:eastAsia="zh-TW"/>
        </w:rPr>
        <w:t>“Active”</w:t>
      </w:r>
    </w:p>
    <w:p w14:paraId="728CC91D" w14:textId="77777777" w:rsidR="00CC41F1" w:rsidRPr="0057446C" w:rsidRDefault="00CC41F1" w:rsidP="0057446C">
      <w:pPr>
        <w:pStyle w:val="a7"/>
        <w:ind w:left="1440"/>
        <w:rPr>
          <w:i/>
          <w:sz w:val="28"/>
          <w:szCs w:val="28"/>
          <w:lang w:eastAsia="zh-TW"/>
        </w:rPr>
      </w:pPr>
    </w:p>
    <w:p w14:paraId="494AC01E" w14:textId="7C75ACD9" w:rsidR="00E865E7" w:rsidRPr="00E865E7" w:rsidRDefault="0083162F" w:rsidP="00336EF8">
      <w:pPr>
        <w:pStyle w:val="a7"/>
        <w:rPr>
          <w:sz w:val="28"/>
          <w:szCs w:val="28"/>
        </w:rPr>
      </w:pPr>
      <w:r>
        <w:rPr>
          <w:noProof/>
          <w:sz w:val="32"/>
          <w:lang w:val="en-US" w:eastAsia="zh-TW"/>
        </w:rPr>
        <mc:AlternateContent>
          <mc:Choice Requires="wps">
            <w:drawing>
              <wp:anchor distT="0" distB="0" distL="114300" distR="114300" simplePos="0" relativeHeight="251671552" behindDoc="0" locked="0" layoutInCell="1" allowOverlap="1" wp14:anchorId="49595822" wp14:editId="0705250B">
                <wp:simplePos x="0" y="0"/>
                <wp:positionH relativeFrom="column">
                  <wp:posOffset>1936872</wp:posOffset>
                </wp:positionH>
                <wp:positionV relativeFrom="paragraph">
                  <wp:posOffset>2169349</wp:posOffset>
                </wp:positionV>
                <wp:extent cx="1803400" cy="787400"/>
                <wp:effectExtent l="25400" t="63500" r="12700" b="63500"/>
                <wp:wrapNone/>
                <wp:docPr id="3" name="Straight Connector 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3"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2.5pt,170.8pt" to="294.5pt,23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" strokecolor="#4472c4 [3204]" strokeweight="10.75pt">
                <v:stroke startarrow="block" joinstyle="miter"/>
              </v:line>
            </w:pict>
          </mc:Fallback>
        </mc:AlternateContent>
      </w:r>
      <w:r w:rsidR="00336EF8">
        <w:rPr>
          <w:sz w:val="28"/>
          <w:szCs w:val="28"/>
          <w:lang w:eastAsia="zh-TW"/>
        </w:rPr>
        <w:tab/>
      </w:r>
      <w:r w:rsidR="00E865E7">
        <w:rPr>
          <w:sz w:val="28"/>
          <w:szCs w:val="28"/>
        </w:rPr>
        <w:t>When you’re ready to proceed, click “</w:t>
      </w:r>
      <w:r w:rsidR="00E865E7" w:rsidRPr="00E865E7">
        <w:rPr>
          <w:b/>
          <w:sz w:val="28"/>
          <w:szCs w:val="28"/>
        </w:rPr>
        <w:t>Train new machine learning model</w:t>
      </w:r>
      <w:r w:rsidR="00E865E7">
        <w:rPr>
          <w:sz w:val="28"/>
          <w:szCs w:val="28"/>
        </w:rPr>
        <w:t>” to train a new model using their examples.</w:t>
      </w:r>
      <w:r w:rsidR="00E865E7">
        <w:rPr>
          <w:sz w:val="28"/>
          <w:szCs w:val="28"/>
        </w:rPr>
        <w:br/>
      </w:r>
      <w:r w:rsidR="00E865E7">
        <w:rPr>
          <w:i/>
          <w:sz w:val="28"/>
          <w:szCs w:val="28"/>
        </w:rPr>
        <w:t xml:space="preserve">This may take a minute or two. The status on the page will change from “Training” </w:t>
      </w:r>
      <w:r w:rsidR="00E865E7">
        <w:rPr>
          <w:i/>
          <w:sz w:val="28"/>
          <w:szCs w:val="28"/>
        </w:rPr>
        <w:lastRenderedPageBreak/>
        <w:t xml:space="preserve">to “Active” once it has finished. </w:t>
      </w:r>
      <w:r w:rsidR="00F60C27">
        <w:rPr>
          <w:i/>
          <w:sz w:val="28"/>
          <w:szCs w:val="28"/>
        </w:rPr>
        <w:br/>
      </w:r>
      <w:r w:rsidR="00F60C27" w:rsidRPr="00F60C27">
        <w:rPr>
          <w:noProof/>
          <w:sz w:val="28"/>
          <w:szCs w:val="28"/>
          <w:lang w:val="en-US" w:eastAsia="zh-TW"/>
        </w:rPr>
        <w:drawing>
          <wp:inline distT="0" distB="0" distL="0" distR="0" wp14:anchorId="411D5F12" wp14:editId="50482079">
            <wp:extent cx="4710493" cy="2160000"/>
            <wp:effectExtent l="12700" t="12700" r="13970" b="1206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710493"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3014ED">
        <w:rPr>
          <w:i/>
          <w:sz w:val="28"/>
          <w:szCs w:val="28"/>
        </w:rPr>
        <w:br/>
      </w:r>
    </w:p>
    <w:p w14:paraId="4234AB6C" w14:textId="79A133C2" w:rsidR="009F47DE" w:rsidRPr="009F47DE" w:rsidRDefault="009F47DE" w:rsidP="008C302D">
      <w:pPr>
        <w:pStyle w:val="a7"/>
        <w:numPr>
          <w:ilvl w:val="0"/>
          <w:numId w:val="3"/>
        </w:numPr>
        <w:rPr>
          <w:sz w:val="32"/>
          <w:lang w:eastAsia="zh-TW"/>
        </w:rPr>
      </w:pPr>
      <w:r>
        <w:rPr>
          <w:rFonts w:hint="eastAsia"/>
          <w:sz w:val="28"/>
          <w:szCs w:val="28"/>
          <w:lang w:val="en-US" w:eastAsia="zh-TW"/>
        </w:rPr>
        <w:t>當一切就緒後，你可以告訴學生繼續之後的動作</w:t>
      </w:r>
    </w:p>
    <w:p w14:paraId="7682674D" w14:textId="4E853C80" w:rsidR="00E865E7" w:rsidRPr="003014ED" w:rsidRDefault="00E865E7" w:rsidP="009F47DE">
      <w:pPr>
        <w:pStyle w:val="a7"/>
        <w:ind w:firstLine="720"/>
        <w:rPr>
          <w:sz w:val="32"/>
        </w:rPr>
      </w:pPr>
      <w:r w:rsidRPr="003014ED">
        <w:rPr>
          <w:sz w:val="28"/>
          <w:szCs w:val="28"/>
        </w:rPr>
        <w:t xml:space="preserve">Once it is ready, you can tell the class it’s time to move on. </w:t>
      </w:r>
    </w:p>
    <w:p w14:paraId="4420E2EC" w14:textId="3CAE5C4A" w:rsidR="00E865E7" w:rsidRDefault="00E865E7">
      <w:pPr>
        <w:rPr>
          <w:sz w:val="32"/>
        </w:rPr>
      </w:pPr>
      <w:r>
        <w:rPr>
          <w:sz w:val="32"/>
        </w:rPr>
        <w:br w:type="page"/>
      </w:r>
    </w:p>
    <w:p w14:paraId="05CF6869" w14:textId="70958924" w:rsidR="00D17E74" w:rsidRDefault="00D17E74" w:rsidP="00E865E7">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Pr>
          <w:rFonts w:hint="eastAsia"/>
          <w:b/>
          <w:color w:val="FFFFFF" w:themeColor="background1"/>
          <w:sz w:val="40"/>
          <w:shd w:val="clear" w:color="auto" w:fill="70AD47" w:themeFill="accent6"/>
          <w:lang w:eastAsia="zh-TW"/>
        </w:rPr>
        <w:lastRenderedPageBreak/>
        <w:t>給學生：實作步驟</w:t>
      </w:r>
    </w:p>
    <w:p w14:paraId="7534C569" w14:textId="77777777" w:rsidR="00E865E7" w:rsidRPr="00384420" w:rsidRDefault="00E865E7" w:rsidP="00E865E7">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498D5861" w14:textId="04863AB2" w:rsidR="00E865E7" w:rsidRPr="00E865E7" w:rsidRDefault="00E865E7" w:rsidP="00E865E7">
      <w:pPr>
        <w:rPr>
          <w:sz w:val="32"/>
        </w:rPr>
      </w:pPr>
    </w:p>
    <w:p w14:paraId="7E161FEA" w14:textId="37B643EC" w:rsidR="00D44A98" w:rsidRDefault="009926C5" w:rsidP="008F59E1">
      <w:pPr>
        <w:pStyle w:val="a7"/>
        <w:numPr>
          <w:ilvl w:val="0"/>
          <w:numId w:val="2"/>
        </w:numPr>
        <w:rPr>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56EC9F6B" w14:textId="3A51BDB8" w:rsidR="00896356" w:rsidRDefault="00E865E7" w:rsidP="00D44A98">
      <w:pPr>
        <w:pStyle w:val="a7"/>
        <w:ind w:firstLine="720"/>
        <w:rPr>
          <w:sz w:val="32"/>
        </w:rPr>
      </w:pPr>
      <w:r>
        <w:rPr>
          <w:sz w:val="32"/>
        </w:rPr>
        <w:t>C</w:t>
      </w:r>
      <w:r w:rsidR="00896356">
        <w:rPr>
          <w:sz w:val="32"/>
        </w:rPr>
        <w:t xml:space="preserve">lick on the </w:t>
      </w:r>
      <w:r w:rsidR="00896356" w:rsidRPr="00896356">
        <w:rPr>
          <w:b/>
          <w:sz w:val="32"/>
        </w:rPr>
        <w:t>“&lt; Back to project</w:t>
      </w:r>
      <w:r w:rsidR="00896356">
        <w:rPr>
          <w:sz w:val="32"/>
        </w:rPr>
        <w:t>” link.</w:t>
      </w:r>
      <w:r w:rsidR="00896356">
        <w:rPr>
          <w:sz w:val="32"/>
        </w:rPr>
        <w:br/>
        <w:t xml:space="preserve"> </w:t>
      </w:r>
    </w:p>
    <w:p w14:paraId="58EAFDC1" w14:textId="77777777" w:rsidR="00336B07" w:rsidRDefault="00336B07" w:rsidP="00336B07">
      <w:pPr>
        <w:pStyle w:val="a7"/>
        <w:numPr>
          <w:ilvl w:val="0"/>
          <w:numId w:val="2"/>
        </w:numPr>
        <w:rPr>
          <w:sz w:val="32"/>
          <w:lang w:eastAsia="zh-TW"/>
        </w:rPr>
      </w:pPr>
      <w:r>
        <w:rPr>
          <w:rFonts w:hint="eastAsia"/>
          <w:sz w:val="32"/>
          <w:lang w:eastAsia="zh-TW"/>
        </w:rPr>
        <w:t>你的老師已經使用你們所蒐集到的範例照片建立了一個機器學</w:t>
      </w:r>
    </w:p>
    <w:p w14:paraId="31D350EA" w14:textId="5D175F63" w:rsidR="00D44A98" w:rsidRPr="00336B07" w:rsidRDefault="00336B07" w:rsidP="00336B07">
      <w:pPr>
        <w:ind w:left="1080" w:firstLine="360"/>
        <w:rPr>
          <w:sz w:val="32"/>
          <w:lang w:val="en-US" w:eastAsia="zh-TW"/>
        </w:rPr>
      </w:pPr>
      <w:r>
        <w:rPr>
          <w:rFonts w:hint="eastAsia"/>
          <w:sz w:val="32"/>
          <w:lang w:eastAsia="zh-TW"/>
        </w:rPr>
        <w:t>習模型，點選</w:t>
      </w:r>
      <w:r>
        <w:rPr>
          <w:sz w:val="32"/>
        </w:rPr>
        <w:t>“</w:t>
      </w:r>
      <w:r w:rsidRPr="00915E3A">
        <w:rPr>
          <w:b/>
          <w:sz w:val="32"/>
        </w:rPr>
        <w:t>Learn &amp; Test</w:t>
      </w:r>
      <w:r>
        <w:rPr>
          <w:sz w:val="32"/>
        </w:rPr>
        <w:t>”</w:t>
      </w:r>
      <w:r>
        <w:rPr>
          <w:rFonts w:hint="eastAsia"/>
          <w:sz w:val="32"/>
          <w:lang w:eastAsia="zh-TW"/>
        </w:rPr>
        <w:t>按鈕。</w:t>
      </w:r>
    </w:p>
    <w:p w14:paraId="6FDCED23" w14:textId="6D065B26" w:rsidR="00896356" w:rsidRDefault="00E865E7" w:rsidP="00D44A98">
      <w:pPr>
        <w:pStyle w:val="a7"/>
        <w:ind w:firstLine="720"/>
        <w:rPr>
          <w:sz w:val="32"/>
        </w:rPr>
      </w:pPr>
      <w:r>
        <w:rPr>
          <w:sz w:val="32"/>
        </w:rPr>
        <w:t xml:space="preserve">Your teacher has used the examples your class collected to train a machine learning model. </w:t>
      </w:r>
      <w:r w:rsidR="00F60C27">
        <w:rPr>
          <w:sz w:val="32"/>
        </w:rPr>
        <w:t>To try it out c</w:t>
      </w:r>
      <w:r w:rsidR="00896356">
        <w:rPr>
          <w:sz w:val="32"/>
        </w:rPr>
        <w:t>lick on “</w:t>
      </w:r>
      <w:r w:rsidR="00915E3A" w:rsidRPr="00915E3A">
        <w:rPr>
          <w:b/>
          <w:sz w:val="32"/>
        </w:rPr>
        <w:t>Learn &amp; Test</w:t>
      </w:r>
      <w:r w:rsidR="00915E3A">
        <w:rPr>
          <w:sz w:val="32"/>
        </w:rPr>
        <w:t>”</w:t>
      </w:r>
      <w:r w:rsidR="00915E3A">
        <w:rPr>
          <w:sz w:val="32"/>
        </w:rPr>
        <w:br/>
      </w:r>
    </w:p>
    <w:p w14:paraId="73E5839F" w14:textId="77777777" w:rsidR="009D14E9" w:rsidRDefault="009D14E9" w:rsidP="009D14E9">
      <w:pPr>
        <w:pStyle w:val="a7"/>
        <w:numPr>
          <w:ilvl w:val="0"/>
          <w:numId w:val="2"/>
        </w:numPr>
        <w:rPr>
          <w:sz w:val="32"/>
          <w:lang w:eastAsia="zh-TW"/>
        </w:rPr>
      </w:pPr>
      <w:r>
        <w:rPr>
          <w:rFonts w:hint="eastAsia"/>
          <w:sz w:val="32"/>
          <w:lang w:eastAsia="zh-TW"/>
        </w:rPr>
        <w:t>當訓練完成後，會出現一個文字框。</w:t>
      </w:r>
    </w:p>
    <w:p w14:paraId="46F7584F" w14:textId="77777777" w:rsidR="009D14E9" w:rsidRDefault="009D14E9" w:rsidP="009D14E9">
      <w:pPr>
        <w:pStyle w:val="a7"/>
        <w:ind w:firstLine="720"/>
        <w:rPr>
          <w:sz w:val="32"/>
          <w:lang w:eastAsia="zh-TW"/>
        </w:rPr>
      </w:pPr>
      <w:r>
        <w:rPr>
          <w:rFonts w:hint="eastAsia"/>
          <w:sz w:val="32"/>
          <w:lang w:eastAsia="zh-TW"/>
        </w:rPr>
        <w:t>測試一下這個模型，看看電腦學到些什麼。</w:t>
      </w:r>
    </w:p>
    <w:p w14:paraId="12D3F30F" w14:textId="0260A192" w:rsidR="00D44A98" w:rsidRPr="009D14E9" w:rsidRDefault="009D14E9" w:rsidP="009D14E9">
      <w:pPr>
        <w:pStyle w:val="a7"/>
        <w:rPr>
          <w:i/>
          <w:sz w:val="28"/>
          <w:szCs w:val="28"/>
          <w:lang w:eastAsia="zh-TW"/>
        </w:rPr>
      </w:pPr>
      <w:r>
        <w:rPr>
          <w:rFonts w:hint="eastAsia"/>
          <w:i/>
          <w:sz w:val="32"/>
          <w:lang w:eastAsia="zh-TW"/>
        </w:rPr>
        <w:tab/>
      </w:r>
      <w:r w:rsidR="00A84E87">
        <w:rPr>
          <w:rFonts w:hint="eastAsia"/>
          <w:i/>
          <w:sz w:val="28"/>
          <w:szCs w:val="28"/>
          <w:lang w:eastAsia="zh-TW"/>
        </w:rPr>
        <w:t>使用電腦沒看過的句子測試</w:t>
      </w:r>
      <w:r w:rsidR="00D00DD0">
        <w:rPr>
          <w:rFonts w:hint="eastAsia"/>
          <w:i/>
          <w:sz w:val="28"/>
          <w:szCs w:val="28"/>
          <w:lang w:eastAsia="zh-TW"/>
        </w:rPr>
        <w:t>，不要用電腦已經看過的句子</w:t>
      </w:r>
    </w:p>
    <w:p w14:paraId="16346CD8" w14:textId="682035F4" w:rsidR="006E293E" w:rsidRDefault="0083162F" w:rsidP="00D44A98">
      <w:pPr>
        <w:pStyle w:val="a7"/>
        <w:rPr>
          <w:i/>
          <w:sz w:val="32"/>
        </w:rPr>
      </w:pPr>
      <w:r>
        <w:rPr>
          <w:noProof/>
          <w:sz w:val="32"/>
          <w:lang w:val="en-US" w:eastAsia="zh-TW"/>
        </w:rPr>
        <mc:AlternateContent>
          <mc:Choice Requires="wps">
            <w:drawing>
              <wp:anchor distT="0" distB="0" distL="114300" distR="114300" simplePos="0" relativeHeight="251673600" behindDoc="0" locked="0" layoutInCell="1" allowOverlap="1" wp14:anchorId="29F2549C" wp14:editId="759A1598">
                <wp:simplePos x="0" y="0"/>
                <wp:positionH relativeFrom="column">
                  <wp:posOffset>3434931</wp:posOffset>
                </wp:positionH>
                <wp:positionV relativeFrom="paragraph">
                  <wp:posOffset>2874902</wp:posOffset>
                </wp:positionV>
                <wp:extent cx="1803400" cy="787400"/>
                <wp:effectExtent l="25400" t="63500" r="12700" b="63500"/>
                <wp:wrapNone/>
                <wp:docPr id="13" name="Straight Connector 13"/>
                <wp:cNvGraphicFramePr/>
                <a:graphic xmlns:a="http://schemas.openxmlformats.org/drawingml/2006/main">
                  <a:graphicData uri="http://schemas.microsoft.com/office/word/2010/wordprocessingShape">
                    <wps:wsp>
                      <wps:cNvCnPr/>
                      <wps:spPr>
                        <a:xfrm flipV="1">
                          <a:off x="0" y="0"/>
                          <a:ext cx="1803400" cy="787400"/>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13" o:spid="_x0000_s1026" style="position:absolute;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45pt,226.35pt" to="412.45pt,288.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" strokecolor="#4472c4 [3204]" strokeweight="10.75pt">
                <v:stroke startarrow="block" joinstyle="miter"/>
              </v:line>
            </w:pict>
          </mc:Fallback>
        </mc:AlternateContent>
      </w:r>
      <w:r w:rsidR="00D44A98">
        <w:rPr>
          <w:sz w:val="32"/>
          <w:lang w:eastAsia="zh-TW"/>
        </w:rPr>
        <w:tab/>
      </w:r>
      <w:r w:rsidR="00F60C27">
        <w:rPr>
          <w:sz w:val="32"/>
        </w:rPr>
        <w:t xml:space="preserve">As long as </w:t>
      </w:r>
      <w:r w:rsidR="00915E3A">
        <w:rPr>
          <w:sz w:val="32"/>
        </w:rPr>
        <w:t xml:space="preserve">the training has </w:t>
      </w:r>
      <w:r w:rsidR="00F60C27">
        <w:rPr>
          <w:sz w:val="32"/>
        </w:rPr>
        <w:t>finished</w:t>
      </w:r>
      <w:r w:rsidR="00915E3A">
        <w:rPr>
          <w:sz w:val="32"/>
        </w:rPr>
        <w:t xml:space="preserve">, a Test box will be displayed. </w:t>
      </w:r>
      <w:r w:rsidR="00915E3A">
        <w:rPr>
          <w:sz w:val="32"/>
        </w:rPr>
        <w:br/>
        <w:t xml:space="preserve">Try testing your machine learning model to see what the computer has learned. </w:t>
      </w:r>
      <w:r w:rsidR="00915E3A">
        <w:rPr>
          <w:sz w:val="32"/>
        </w:rPr>
        <w:br/>
      </w:r>
      <w:r w:rsidR="00915E3A">
        <w:rPr>
          <w:i/>
          <w:sz w:val="32"/>
        </w:rPr>
        <w:t>Test it with example quotes that you have</w:t>
      </w:r>
      <w:r w:rsidR="00F60C27">
        <w:rPr>
          <w:i/>
          <w:sz w:val="32"/>
        </w:rPr>
        <w:t xml:space="preserve">n’t shown the computer before. </w:t>
      </w:r>
      <w:r w:rsidR="00A82D31">
        <w:rPr>
          <w:i/>
          <w:sz w:val="32"/>
        </w:rPr>
        <w:br/>
      </w:r>
      <w:r w:rsidR="00F60C27" w:rsidRPr="00F60C27">
        <w:rPr>
          <w:i/>
          <w:noProof/>
          <w:sz w:val="32"/>
          <w:lang w:val="en-US" w:eastAsia="zh-TW"/>
        </w:rPr>
        <w:drawing>
          <wp:inline distT="0" distB="0" distL="0" distR="0" wp14:anchorId="58DB0264" wp14:editId="335F06B9">
            <wp:extent cx="5760000" cy="2884452"/>
            <wp:effectExtent l="12700" t="12700" r="6350" b="1143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60000" cy="28844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27C68C4" w14:textId="77777777" w:rsidR="006E293E" w:rsidRPr="006E293E" w:rsidRDefault="006E293E" w:rsidP="006E293E">
      <w:pPr>
        <w:rPr>
          <w:i/>
          <w:sz w:val="32"/>
        </w:rPr>
      </w:pPr>
    </w:p>
    <w:p w14:paraId="1CF166E7" w14:textId="48780133" w:rsidR="00F361F7" w:rsidRPr="00F361F7" w:rsidRDefault="00F361F7" w:rsidP="00F60C27">
      <w:pPr>
        <w:pStyle w:val="a7"/>
        <w:numPr>
          <w:ilvl w:val="0"/>
          <w:numId w:val="2"/>
        </w:numPr>
        <w:rPr>
          <w:i/>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055B5B34" w14:textId="2BC10628" w:rsidR="0083162F" w:rsidRPr="0083162F" w:rsidRDefault="006E293E" w:rsidP="00F361F7">
      <w:pPr>
        <w:pStyle w:val="a7"/>
        <w:ind w:firstLine="720"/>
        <w:rPr>
          <w:i/>
          <w:sz w:val="32"/>
        </w:rPr>
      </w:pPr>
      <w:r>
        <w:rPr>
          <w:sz w:val="32"/>
        </w:rPr>
        <w:t xml:space="preserve">Click the </w:t>
      </w:r>
      <w:r w:rsidRPr="008B4B16">
        <w:rPr>
          <w:b/>
          <w:sz w:val="32"/>
        </w:rPr>
        <w:t>“&lt; Back to project</w:t>
      </w:r>
      <w:r>
        <w:rPr>
          <w:sz w:val="32"/>
        </w:rPr>
        <w:t>” link</w:t>
      </w:r>
    </w:p>
    <w:p w14:paraId="0F112973" w14:textId="77777777" w:rsidR="0083162F" w:rsidRPr="0083162F" w:rsidRDefault="0083162F" w:rsidP="0083162F">
      <w:pPr>
        <w:pStyle w:val="a7"/>
        <w:rPr>
          <w:i/>
          <w:sz w:val="32"/>
        </w:rPr>
      </w:pPr>
    </w:p>
    <w:p w14:paraId="7405775E" w14:textId="144557D4" w:rsidR="00F361F7" w:rsidRPr="00F361F7" w:rsidRDefault="00854AB5" w:rsidP="00F60C27">
      <w:pPr>
        <w:pStyle w:val="a7"/>
        <w:numPr>
          <w:ilvl w:val="0"/>
          <w:numId w:val="2"/>
        </w:numPr>
        <w:rPr>
          <w:i/>
          <w:sz w:val="32"/>
        </w:rPr>
      </w:pPr>
      <w:r>
        <w:rPr>
          <w:rFonts w:hint="eastAsia"/>
          <w:sz w:val="32"/>
          <w:lang w:eastAsia="zh-TW"/>
        </w:rPr>
        <w:lastRenderedPageBreak/>
        <w:t>點選</w:t>
      </w:r>
      <w:r w:rsidRPr="008F6D68">
        <w:rPr>
          <w:sz w:val="32"/>
        </w:rPr>
        <w:t>“</w:t>
      </w:r>
      <w:r>
        <w:rPr>
          <w:b/>
          <w:sz w:val="32"/>
        </w:rPr>
        <w:t>Make</w:t>
      </w:r>
      <w:r>
        <w:rPr>
          <w:sz w:val="32"/>
        </w:rPr>
        <w:t>”</w:t>
      </w:r>
      <w:r>
        <w:rPr>
          <w:rFonts w:hint="eastAsia"/>
          <w:sz w:val="32"/>
          <w:lang w:eastAsia="zh-TW"/>
        </w:rPr>
        <w:t>按鈕</w:t>
      </w:r>
    </w:p>
    <w:p w14:paraId="2715EC26" w14:textId="01EA14E6" w:rsidR="0083162F" w:rsidRPr="0083162F" w:rsidRDefault="0083162F" w:rsidP="00F361F7">
      <w:pPr>
        <w:pStyle w:val="a7"/>
        <w:ind w:firstLine="720"/>
        <w:rPr>
          <w:i/>
          <w:sz w:val="32"/>
        </w:rPr>
      </w:pPr>
      <w:r>
        <w:rPr>
          <w:sz w:val="32"/>
        </w:rPr>
        <w:t>Click the “</w:t>
      </w:r>
      <w:r w:rsidRPr="0083162F">
        <w:rPr>
          <w:b/>
          <w:sz w:val="32"/>
        </w:rPr>
        <w:t>Make</w:t>
      </w:r>
      <w:r>
        <w:rPr>
          <w:sz w:val="32"/>
        </w:rPr>
        <w:t>” button</w:t>
      </w:r>
    </w:p>
    <w:p w14:paraId="1CC68307" w14:textId="77777777" w:rsidR="0083162F" w:rsidRPr="0083162F" w:rsidRDefault="0083162F" w:rsidP="0083162F">
      <w:pPr>
        <w:pStyle w:val="a7"/>
        <w:rPr>
          <w:sz w:val="32"/>
        </w:rPr>
      </w:pPr>
    </w:p>
    <w:p w14:paraId="10C14DFB" w14:textId="59417CDD" w:rsidR="00F361F7" w:rsidRPr="00F361F7" w:rsidRDefault="00C01792" w:rsidP="00F60C27">
      <w:pPr>
        <w:pStyle w:val="a7"/>
        <w:numPr>
          <w:ilvl w:val="0"/>
          <w:numId w:val="2"/>
        </w:numPr>
        <w:rPr>
          <w:i/>
          <w:sz w:val="32"/>
        </w:rPr>
      </w:pPr>
      <w:r>
        <w:rPr>
          <w:rFonts w:hint="eastAsia"/>
          <w:sz w:val="32"/>
          <w:lang w:eastAsia="zh-TW"/>
        </w:rPr>
        <w:t>點選</w:t>
      </w:r>
      <w:r>
        <w:rPr>
          <w:sz w:val="32"/>
        </w:rPr>
        <w:t>“</w:t>
      </w:r>
      <w:r w:rsidRPr="008B4B16">
        <w:rPr>
          <w:b/>
          <w:sz w:val="32"/>
        </w:rPr>
        <w:t>Scratch</w:t>
      </w:r>
      <w:r>
        <w:rPr>
          <w:sz w:val="32"/>
        </w:rPr>
        <w:t>”</w:t>
      </w:r>
      <w:r>
        <w:rPr>
          <w:rFonts w:hint="eastAsia"/>
          <w:sz w:val="32"/>
          <w:lang w:eastAsia="zh-TW"/>
        </w:rPr>
        <w:t>按鈕</w:t>
      </w:r>
    </w:p>
    <w:p w14:paraId="31616E43" w14:textId="4227087A" w:rsidR="00A82D31" w:rsidRDefault="0083162F" w:rsidP="00F361F7">
      <w:pPr>
        <w:pStyle w:val="a7"/>
        <w:ind w:firstLine="720"/>
        <w:rPr>
          <w:i/>
          <w:sz w:val="32"/>
        </w:rPr>
      </w:pPr>
      <w:r>
        <w:rPr>
          <w:sz w:val="32"/>
        </w:rPr>
        <w:t>C</w:t>
      </w:r>
      <w:r w:rsidR="006E293E">
        <w:rPr>
          <w:sz w:val="32"/>
        </w:rPr>
        <w:t>lick the “</w:t>
      </w:r>
      <w:r w:rsidR="006E293E" w:rsidRPr="008B4B16">
        <w:rPr>
          <w:b/>
          <w:sz w:val="32"/>
        </w:rPr>
        <w:t>Scratch</w:t>
      </w:r>
      <w:r w:rsidR="006E293E">
        <w:rPr>
          <w:sz w:val="32"/>
        </w:rPr>
        <w:t>” button</w:t>
      </w:r>
      <w:r w:rsidR="006E293E">
        <w:rPr>
          <w:sz w:val="32"/>
        </w:rPr>
        <w:br/>
      </w:r>
      <w:r w:rsidR="00EF401C" w:rsidRPr="00915E3A">
        <w:rPr>
          <w:i/>
          <w:sz w:val="32"/>
        </w:rPr>
        <w:br/>
      </w:r>
    </w:p>
    <w:p w14:paraId="45C62B9C" w14:textId="77777777" w:rsidR="0083162F" w:rsidRPr="0083162F" w:rsidRDefault="0083162F" w:rsidP="0083162F">
      <w:pPr>
        <w:rPr>
          <w:i/>
          <w:sz w:val="32"/>
        </w:rPr>
      </w:pPr>
    </w:p>
    <w:p w14:paraId="598A428B" w14:textId="77777777" w:rsidR="00413816" w:rsidRDefault="00413816" w:rsidP="00413816"/>
    <w:p w14:paraId="221E6EF6" w14:textId="2B441729" w:rsidR="00DC7E59" w:rsidRDefault="00DC7E5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2827A3EB" w14:textId="3D73081F"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8CEEB4C" w14:textId="5AC6EA09" w:rsidR="00F3355D" w:rsidRPr="0066410F" w:rsidRDefault="00F3355D"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你開始訓練電腦分辨哈利波特中</w:t>
      </w:r>
      <w:r w:rsidR="007A46A6">
        <w:rPr>
          <w:rFonts w:ascii="Garamond" w:hAnsi="Garamond" w:hint="eastAsia"/>
          <w:sz w:val="36"/>
          <w:lang w:eastAsia="zh-TW"/>
        </w:rPr>
        <w:t>不同</w:t>
      </w:r>
      <w:r>
        <w:rPr>
          <w:rFonts w:ascii="Garamond" w:hAnsi="Garamond" w:hint="eastAsia"/>
          <w:sz w:val="36"/>
          <w:lang w:eastAsia="zh-TW"/>
        </w:rPr>
        <w:t>角色說話的風格。</w:t>
      </w:r>
    </w:p>
    <w:p w14:paraId="35B8B5A9" w14:textId="5B143B69" w:rsidR="00C1441B"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w:t>
      </w:r>
      <w:r w:rsidR="00A82D31">
        <w:rPr>
          <w:rFonts w:ascii="Garamond" w:hAnsi="Garamond"/>
          <w:sz w:val="36"/>
        </w:rPr>
        <w:t xml:space="preserve">recognise the use of language by different characters in the Harry Potter books. </w:t>
      </w:r>
    </w:p>
    <w:p w14:paraId="323819BD" w14:textId="77777777" w:rsidR="0015443E" w:rsidRDefault="0015443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0B5C26E" w14:textId="2E3CD089" w:rsidR="00742B86" w:rsidRDefault="00742B8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這些範例被拿來訓練一個機器學習『模型』。</w:t>
      </w:r>
    </w:p>
    <w:p w14:paraId="2B408697" w14:textId="0A1DEEC3"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E18DB81" w14:textId="4AA9C57F" w:rsidR="00742B86" w:rsidRPr="0066410F" w:rsidRDefault="00742B8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新細明體" w:eastAsia="新細明體" w:cs="新細明體" w:hint="eastAsia"/>
          <w:color w:val="000000"/>
          <w:sz w:val="36"/>
          <w:szCs w:val="36"/>
          <w:lang w:val="en-US"/>
        </w:rPr>
        <w:t>這就是所謂的『監督式學習</w:t>
      </w:r>
      <w:proofErr w:type="gramStart"/>
      <w:r>
        <w:rPr>
          <w:rFonts w:ascii="新細明體" w:eastAsia="新細明體" w:cs="新細明體" w:hint="eastAsia"/>
          <w:color w:val="000000"/>
          <w:sz w:val="36"/>
          <w:szCs w:val="36"/>
          <w:lang w:val="en-US"/>
        </w:rPr>
        <w:t>』</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，因為你給電腦訓練用的範例都確保是正確的，就像是在監督它一樣。</w:t>
      </w: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E19E38" w14:textId="1B5B91FD" w:rsidR="00540565" w:rsidRPr="0066410F" w:rsidRDefault="00540565"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電腦會從範例中尋找共通的模式，</w:t>
      </w:r>
      <w:r w:rsidR="00DC67E6">
        <w:rPr>
          <w:rFonts w:ascii="Garamond" w:hAnsi="Garamond" w:hint="eastAsia"/>
          <w:sz w:val="36"/>
          <w:lang w:eastAsia="zh-TW"/>
        </w:rPr>
        <w:t>例如</w:t>
      </w:r>
      <w:r>
        <w:rPr>
          <w:rFonts w:ascii="Garamond" w:hAnsi="Garamond" w:hint="eastAsia"/>
          <w:sz w:val="36"/>
          <w:lang w:eastAsia="zh-TW"/>
        </w:rPr>
        <w:t>遣詞用字，或者是說話風格。</w:t>
      </w:r>
    </w:p>
    <w:p w14:paraId="74AC43A4" w14:textId="77777777" w:rsidR="00A82D31"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in the examples you’ve given it</w:t>
      </w:r>
      <w:r w:rsidR="00A82D31">
        <w:rPr>
          <w:rFonts w:ascii="Garamond" w:hAnsi="Garamond"/>
          <w:sz w:val="36"/>
        </w:rPr>
        <w:t xml:space="preserve">, such as the choice of words, and the way that sentences are structured. </w:t>
      </w:r>
    </w:p>
    <w:p w14:paraId="1E283404" w14:textId="77777777" w:rsidR="00A82D31" w:rsidRDefault="00A82D3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A7B015E" w14:textId="3BDAB6B5" w:rsidR="00404869" w:rsidRDefault="005A4D8F"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這些共通的模式</w:t>
      </w:r>
      <w:ins w:id="0" w:author="Sung-Shine Lee" w:date="2018-12-16T21:42:00Z">
        <w:r w:rsidR="00132675">
          <w:rPr>
            <w:rFonts w:ascii="Garamond" w:hAnsi="Garamond" w:hint="eastAsia"/>
            <w:sz w:val="36"/>
            <w:lang w:eastAsia="zh-TW"/>
          </w:rPr>
          <w:t>可以</w:t>
        </w:r>
      </w:ins>
      <w:del w:id="1" w:author="Sung-Shine Lee" w:date="2018-12-16T21:42:00Z">
        <w:r w:rsidDel="00132675">
          <w:rPr>
            <w:rFonts w:ascii="Garamond" w:hAnsi="Garamond" w:hint="eastAsia"/>
            <w:sz w:val="36"/>
            <w:lang w:eastAsia="zh-TW"/>
          </w:rPr>
          <w:delText>會被</w:delText>
        </w:r>
      </w:del>
      <w:r>
        <w:rPr>
          <w:rFonts w:ascii="Garamond" w:hAnsi="Garamond" w:hint="eastAsia"/>
          <w:sz w:val="36"/>
          <w:lang w:eastAsia="zh-TW"/>
        </w:rPr>
        <w:t>用</w:t>
      </w:r>
      <w:ins w:id="2" w:author="Sung-Shine Lee" w:date="2018-12-16T21:42:00Z">
        <w:r w:rsidR="00132675">
          <w:rPr>
            <w:rFonts w:ascii="Garamond" w:hAnsi="Garamond" w:hint="eastAsia"/>
            <w:sz w:val="36"/>
            <w:lang w:eastAsia="zh-TW"/>
          </w:rPr>
          <w:t>來</w:t>
        </w:r>
      </w:ins>
      <w:del w:id="3" w:author="Sung-Shine Lee" w:date="2018-12-16T21:42:00Z">
        <w:r w:rsidDel="00132675">
          <w:rPr>
            <w:rFonts w:ascii="Garamond" w:hAnsi="Garamond" w:hint="eastAsia"/>
            <w:sz w:val="36"/>
            <w:lang w:eastAsia="zh-TW"/>
          </w:rPr>
          <w:delText>在</w:delText>
        </w:r>
      </w:del>
      <w:r>
        <w:rPr>
          <w:rFonts w:ascii="Garamond" w:hAnsi="Garamond" w:hint="eastAsia"/>
          <w:sz w:val="36"/>
          <w:lang w:eastAsia="zh-TW"/>
        </w:rPr>
        <w:t>預測</w:t>
      </w:r>
      <w:ins w:id="4" w:author="Sung-Shine Lee" w:date="2018-12-16T21:42:00Z">
        <w:r w:rsidR="00132675">
          <w:rPr>
            <w:rFonts w:ascii="Garamond" w:hAnsi="Garamond" w:hint="eastAsia"/>
            <w:color w:val="FF0000"/>
            <w:sz w:val="36"/>
            <w:lang w:eastAsia="zh-TW"/>
          </w:rPr>
          <w:t>書中角色以外的人</w:t>
        </w:r>
      </w:ins>
      <w:del w:id="5" w:author="Sung-Shine Lee" w:date="2018-12-16T21:42:00Z">
        <w:r w:rsidR="00356EE9" w:rsidDel="00132675">
          <w:rPr>
            <w:rFonts w:ascii="Garamond" w:hAnsi="Garamond" w:hint="eastAsia"/>
            <w:color w:val="FF0000"/>
            <w:sz w:val="36"/>
            <w:lang w:eastAsia="zh-TW"/>
          </w:rPr>
          <w:delText>非書中的人</w:delText>
        </w:r>
      </w:del>
      <w:r w:rsidR="00DC67E6">
        <w:rPr>
          <w:rFonts w:ascii="Garamond" w:hAnsi="Garamond" w:hint="eastAsia"/>
          <w:sz w:val="36"/>
          <w:lang w:eastAsia="zh-TW"/>
        </w:rPr>
        <w:t>適合哪個學院，就像分類帽</w:t>
      </w:r>
      <w:del w:id="6" w:author="Sung-Shine Lee" w:date="2018-12-16T21:43:00Z">
        <w:r w:rsidR="00DC67E6" w:rsidDel="00C56D56">
          <w:rPr>
            <w:rFonts w:ascii="Garamond" w:hAnsi="Garamond" w:hint="eastAsia"/>
            <w:sz w:val="36"/>
            <w:lang w:eastAsia="zh-TW"/>
          </w:rPr>
          <w:delText>在書中所做的事</w:delText>
        </w:r>
      </w:del>
      <w:r w:rsidR="00DC67E6">
        <w:rPr>
          <w:rFonts w:ascii="Garamond" w:hAnsi="Garamond" w:hint="eastAsia"/>
          <w:sz w:val="36"/>
          <w:lang w:eastAsia="zh-TW"/>
        </w:rPr>
        <w:t>一樣。</w:t>
      </w:r>
    </w:p>
    <w:p w14:paraId="409EFCA2" w14:textId="77777777" w:rsidR="00690677"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These</w:t>
      </w:r>
      <w:r w:rsidR="008364EE" w:rsidRPr="0066410F">
        <w:rPr>
          <w:rFonts w:ascii="Garamond" w:hAnsi="Garamond"/>
          <w:sz w:val="36"/>
        </w:rPr>
        <w:t xml:space="preserve"> will be used to be able to </w:t>
      </w:r>
      <w:r w:rsidR="00C1441B">
        <w:rPr>
          <w:rFonts w:ascii="Garamond" w:hAnsi="Garamond"/>
          <w:sz w:val="36"/>
        </w:rPr>
        <w:t xml:space="preserve">make predictions </w:t>
      </w:r>
      <w:r w:rsidR="00A82D31">
        <w:rPr>
          <w:rFonts w:ascii="Garamond" w:hAnsi="Garamond"/>
          <w:sz w:val="36"/>
        </w:rPr>
        <w:t xml:space="preserve">about </w:t>
      </w:r>
      <w:r w:rsidR="00A82D31" w:rsidRPr="00356EE9">
        <w:rPr>
          <w:rFonts w:ascii="Garamond" w:hAnsi="Garamond"/>
          <w:color w:val="FF0000"/>
          <w:sz w:val="36"/>
        </w:rPr>
        <w:t>people not in the book</w:t>
      </w:r>
      <w:r w:rsidR="00A82D31">
        <w:rPr>
          <w:rFonts w:ascii="Garamond" w:hAnsi="Garamond"/>
          <w:sz w:val="36"/>
        </w:rPr>
        <w:t>, just like the Sorting Hat does.</w:t>
      </w:r>
    </w:p>
    <w:p w14:paraId="1ABCBA0E" w14:textId="77777777" w:rsidR="00690677"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F92C147" w14:textId="6751BE15" w:rsidR="00356EE9" w:rsidRDefault="00356EE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如果你的模型現在看起來很糟，別擔心</w:t>
      </w:r>
      <w:r w:rsidR="00CB330E">
        <w:rPr>
          <w:rFonts w:ascii="Garamond" w:hAnsi="Garamond" w:hint="eastAsia"/>
          <w:sz w:val="36"/>
          <w:lang w:eastAsia="zh-TW"/>
        </w:rPr>
        <w:t>，</w:t>
      </w:r>
      <w:r w:rsidR="00A16D03">
        <w:rPr>
          <w:rFonts w:ascii="Garamond" w:hAnsi="Garamond" w:hint="eastAsia"/>
          <w:sz w:val="36"/>
          <w:lang w:eastAsia="zh-TW"/>
        </w:rPr>
        <w:t>那是因為現在只有</w:t>
      </w:r>
      <w:r w:rsidR="00FE614E">
        <w:rPr>
          <w:rFonts w:ascii="Garamond" w:hAnsi="Garamond" w:hint="eastAsia"/>
          <w:sz w:val="36"/>
          <w:lang w:eastAsia="zh-TW"/>
        </w:rPr>
        <w:t>蒐集一點點範例</w:t>
      </w:r>
      <w:r w:rsidR="00CB330E">
        <w:rPr>
          <w:rFonts w:ascii="Garamond" w:hAnsi="Garamond" w:hint="eastAsia"/>
          <w:sz w:val="36"/>
          <w:lang w:eastAsia="zh-TW"/>
        </w:rPr>
        <w:t>，電腦學不到太多東西。想要讓模型更好，</w:t>
      </w:r>
      <w:r w:rsidR="00922CC3">
        <w:rPr>
          <w:rFonts w:ascii="Garamond" w:hAnsi="Garamond" w:hint="eastAsia"/>
          <w:sz w:val="36"/>
          <w:lang w:eastAsia="zh-TW"/>
        </w:rPr>
        <w:t>你需要蒐集很多範例來訓練電腦。</w:t>
      </w:r>
    </w:p>
    <w:p w14:paraId="03B9220F" w14:textId="4166C2E8" w:rsidR="001944C3" w:rsidRPr="0066410F" w:rsidRDefault="00690677"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Don’t worry if your model seems to get a</w:t>
      </w:r>
      <w:r w:rsidR="00D17CE0">
        <w:rPr>
          <w:rFonts w:ascii="Garamond" w:hAnsi="Garamond"/>
          <w:sz w:val="36"/>
        </w:rPr>
        <w:t xml:space="preserve"> lot wrong. With only a handful</w:t>
      </w:r>
      <w:r>
        <w:rPr>
          <w:rFonts w:ascii="Garamond" w:hAnsi="Garamond"/>
          <w:sz w:val="36"/>
        </w:rPr>
        <w:t xml:space="preserve"> of examples of each house, the computer won’t have had very much to learn from yet. If you were doing this for real, you’d be collecting dozens or hundreds of examples for the computer to train on.</w:t>
      </w:r>
    </w:p>
    <w:p w14:paraId="5B1CA56D" w14:textId="727FB284" w:rsidR="00413816" w:rsidRPr="00413816" w:rsidRDefault="000F02EF" w:rsidP="00413816">
      <w:pPr>
        <w:rPr>
          <w:sz w:val="32"/>
        </w:rPr>
      </w:pPr>
      <w:r>
        <w:rPr>
          <w:sz w:val="32"/>
        </w:rPr>
        <w:br/>
      </w:r>
    </w:p>
    <w:p w14:paraId="31FCDC0B" w14:textId="23FB738F" w:rsidR="001F6655" w:rsidRDefault="001F6655" w:rsidP="000F02EF">
      <w:pPr>
        <w:pStyle w:val="a7"/>
        <w:numPr>
          <w:ilvl w:val="0"/>
          <w:numId w:val="2"/>
        </w:numPr>
        <w:rPr>
          <w:sz w:val="32"/>
        </w:rPr>
      </w:pPr>
      <w:r>
        <w:rPr>
          <w:rFonts w:hint="eastAsia"/>
          <w:sz w:val="32"/>
          <w:lang w:eastAsia="zh-TW"/>
        </w:rPr>
        <w:t>點選</w:t>
      </w:r>
      <w:r>
        <w:rPr>
          <w:sz w:val="32"/>
        </w:rPr>
        <w:t>“</w:t>
      </w:r>
      <w:r w:rsidRPr="00FD7DD3">
        <w:rPr>
          <w:b/>
          <w:sz w:val="32"/>
        </w:rPr>
        <w:t>Open in Scratch</w:t>
      </w:r>
      <w:r>
        <w:rPr>
          <w:sz w:val="32"/>
        </w:rPr>
        <w:t>”</w:t>
      </w:r>
      <w:r>
        <w:rPr>
          <w:rFonts w:hint="eastAsia"/>
          <w:sz w:val="32"/>
          <w:lang w:eastAsia="zh-TW"/>
        </w:rPr>
        <w:t>按鈕</w:t>
      </w:r>
    </w:p>
    <w:p w14:paraId="10A62107" w14:textId="117FEEB4" w:rsidR="00B25414" w:rsidRPr="0083162F" w:rsidRDefault="0083162F" w:rsidP="001F6655">
      <w:pPr>
        <w:pStyle w:val="a7"/>
        <w:ind w:firstLine="720"/>
        <w:rPr>
          <w:sz w:val="32"/>
        </w:rPr>
        <w:sectPr w:rsidR="00B25414" w:rsidRPr="0083162F" w:rsidSect="008B4B16">
          <w:pgSz w:w="11900" w:h="16840"/>
          <w:pgMar w:top="972" w:right="740" w:bottom="1440" w:left="810" w:header="720" w:footer="720" w:gutter="0"/>
          <w:cols w:space="720"/>
          <w:docGrid w:linePitch="360"/>
        </w:sectPr>
      </w:pPr>
      <w:r>
        <w:rPr>
          <w:sz w:val="32"/>
        </w:rPr>
        <w:t>Click the “</w:t>
      </w:r>
      <w:r w:rsidRPr="00FD7DD3">
        <w:rPr>
          <w:b/>
          <w:sz w:val="32"/>
        </w:rPr>
        <w:t>Open in Scratch</w:t>
      </w:r>
      <w:r>
        <w:rPr>
          <w:sz w:val="32"/>
        </w:rPr>
        <w:t xml:space="preserve">” button </w:t>
      </w:r>
      <w:r>
        <w:rPr>
          <w:sz w:val="32"/>
        </w:rPr>
        <w:br/>
      </w:r>
      <w:r w:rsidRPr="00B255CE">
        <w:rPr>
          <w:noProof/>
          <w:sz w:val="32"/>
          <w:lang w:val="en-US" w:eastAsia="zh-TW"/>
        </w:rPr>
        <w:drawing>
          <wp:inline distT="0" distB="0" distL="0" distR="0" wp14:anchorId="19A38164" wp14:editId="393C6118">
            <wp:extent cx="5723787" cy="2607013"/>
            <wp:effectExtent l="12700" t="12700" r="17145" b="952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14486"/>
                    <a:stretch/>
                  </pic:blipFill>
                  <pic:spPr bwMode="auto">
                    <a:xfrm>
                      <a:off x="0" y="0"/>
                      <a:ext cx="5724144" cy="26071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r w:rsidR="009E01E8" w:rsidRPr="0083162F">
        <w:rPr>
          <w:i/>
          <w:sz w:val="32"/>
        </w:rPr>
        <w:br/>
      </w:r>
    </w:p>
    <w:p w14:paraId="5532FC4D" w14:textId="22BCCD41" w:rsidR="00384420" w:rsidRDefault="00384420"/>
    <w:p w14:paraId="7AD601A9" w14:textId="7F0AAA99" w:rsidR="004171C2" w:rsidRDefault="004171C2" w:rsidP="0038442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小技巧</w:t>
      </w:r>
    </w:p>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49270E">
      <w:pPr>
        <w:ind w:right="380"/>
        <w:rPr>
          <w:sz w:val="32"/>
        </w:rPr>
      </w:pPr>
    </w:p>
    <w:p w14:paraId="2E64DA2C" w14:textId="6E1289E5" w:rsidR="00E43C0A" w:rsidRDefault="00E43C0A"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多一點範例！</w:t>
      </w: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072025B9" w14:textId="2ABBB246" w:rsidR="004B33F2" w:rsidRDefault="00D36D45"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當你給越多範例，電腦就應該能更正確的辨別</w:t>
      </w:r>
      <w:r w:rsidR="00DB0398">
        <w:rPr>
          <w:rFonts w:hint="eastAsia"/>
          <w:sz w:val="32"/>
          <w:lang w:eastAsia="zh-TW"/>
        </w:rPr>
        <w:t>不同學院說話的風格。</w:t>
      </w:r>
    </w:p>
    <w:p w14:paraId="689DD4C8" w14:textId="7455434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A82D31">
        <w:rPr>
          <w:sz w:val="32"/>
        </w:rPr>
        <w:t>what the different school houses have in common</w:t>
      </w:r>
      <w:r w:rsidRPr="00384420">
        <w:rPr>
          <w:sz w:val="32"/>
        </w:rPr>
        <w:t xml:space="preserve">. </w:t>
      </w:r>
    </w:p>
    <w:p w14:paraId="09F8EB67" w14:textId="71739D13" w:rsidR="00384420" w:rsidRPr="00384420" w:rsidRDefault="001F0751" w:rsidP="004F1D88">
      <w:pPr>
        <w:ind w:left="450" w:right="380"/>
        <w:rPr>
          <w:sz w:val="32"/>
        </w:rPr>
      </w:pPr>
      <w:r>
        <w:rPr>
          <w:sz w:val="32"/>
        </w:rPr>
        <w:br/>
      </w:r>
    </w:p>
    <w:p w14:paraId="0AA5A2C3" w14:textId="015CE92A" w:rsidR="00E37CD3" w:rsidRDefault="00E37CD3"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盡可能蒐集相同數量的</w:t>
      </w:r>
      <w:ins w:id="7" w:author="Sung-Shine Lee" w:date="2018-12-16T21:48:00Z">
        <w:r w:rsidR="00C56D56">
          <w:rPr>
            <w:rFonts w:hint="eastAsia"/>
            <w:b/>
            <w:sz w:val="32"/>
            <w:lang w:eastAsia="zh-TW"/>
          </w:rPr>
          <w:t>範例</w:t>
        </w:r>
      </w:ins>
      <w:del w:id="8" w:author="Sung-Shine Lee" w:date="2018-12-16T21:48:00Z">
        <w:r w:rsidDel="00C56D56">
          <w:rPr>
            <w:rFonts w:hint="eastAsia"/>
            <w:b/>
            <w:sz w:val="32"/>
            <w:lang w:eastAsia="zh-TW"/>
          </w:rPr>
          <w:delText>照片</w:delText>
        </w:r>
      </w:del>
    </w:p>
    <w:p w14:paraId="2ACBDDCB" w14:textId="2D6B93B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p>
    <w:p w14:paraId="0BCD2E98" w14:textId="29D5463B" w:rsidR="001F1465" w:rsidRPr="001F1465" w:rsidRDefault="001F1465"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試著讓各學院的範例數量一樣多。</w:t>
      </w:r>
    </w:p>
    <w:p w14:paraId="46715B11" w14:textId="6C1B1D1D"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49270E">
        <w:rPr>
          <w:sz w:val="32"/>
        </w:rPr>
        <w:t xml:space="preserve">each </w:t>
      </w:r>
      <w:r w:rsidR="00A82D31">
        <w:rPr>
          <w:sz w:val="32"/>
        </w:rPr>
        <w:t>House</w:t>
      </w:r>
      <w:r>
        <w:rPr>
          <w:sz w:val="32"/>
        </w:rPr>
        <w:t xml:space="preserve">. </w:t>
      </w:r>
    </w:p>
    <w:p w14:paraId="6738DFA3" w14:textId="77777777" w:rsidR="00A82D31" w:rsidRDefault="00A82D31"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07766E87" w14:textId="2D3D032A" w:rsidR="009B4886" w:rsidRDefault="009B488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這可能會有點困難，特別是</w:t>
      </w:r>
      <w:r>
        <w:rPr>
          <w:sz w:val="32"/>
        </w:rPr>
        <w:t>Hufflepuff</w:t>
      </w:r>
      <w:r>
        <w:rPr>
          <w:rFonts w:hint="eastAsia"/>
          <w:sz w:val="32"/>
          <w:lang w:eastAsia="zh-TW"/>
        </w:rPr>
        <w:t>學院！</w:t>
      </w:r>
      <w:r w:rsidR="003202C9">
        <w:rPr>
          <w:rFonts w:hint="eastAsia"/>
          <w:sz w:val="32"/>
          <w:lang w:eastAsia="zh-TW"/>
        </w:rPr>
        <w:t>但盡量試著別只著重在</w:t>
      </w:r>
      <w:r w:rsidR="003202C9">
        <w:rPr>
          <w:sz w:val="32"/>
        </w:rPr>
        <w:t>Gryffindor</w:t>
      </w:r>
      <w:r w:rsidR="003202C9">
        <w:rPr>
          <w:rFonts w:hint="eastAsia"/>
          <w:sz w:val="32"/>
          <w:lang w:eastAsia="zh-TW"/>
        </w:rPr>
        <w:t>和</w:t>
      </w:r>
      <w:r w:rsidR="003202C9">
        <w:rPr>
          <w:sz w:val="32"/>
        </w:rPr>
        <w:t>Slytherin</w:t>
      </w:r>
      <w:r w:rsidR="003202C9">
        <w:rPr>
          <w:rFonts w:hint="eastAsia"/>
          <w:sz w:val="32"/>
          <w:lang w:eastAsia="zh-TW"/>
        </w:rPr>
        <w:t>學院</w:t>
      </w:r>
    </w:p>
    <w:p w14:paraId="26BA0B64" w14:textId="77777777" w:rsidR="00E60C97" w:rsidRDefault="00A82D31"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This can be difficult – particularly for Hufflepuff! But try not to focus only on Gryffindor and Slytherin.  </w:t>
      </w:r>
    </w:p>
    <w:p w14:paraId="09658F7E" w14:textId="77777777" w:rsidR="00E60C97" w:rsidRDefault="00E60C97" w:rsidP="00A82D31">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227FF3F8" w14:textId="7294668D" w:rsidR="00EF2744" w:rsidRDefault="00EF2744" w:rsidP="00A82D31">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如果你其中一個學院的範例特別多，</w:t>
      </w:r>
      <w:r w:rsidR="00367B04">
        <w:rPr>
          <w:rFonts w:hint="eastAsia"/>
          <w:sz w:val="32"/>
          <w:lang w:eastAsia="zh-TW"/>
        </w:rPr>
        <w:t>那麼電腦可能容易</w:t>
      </w:r>
      <w:r w:rsidR="004A6A79">
        <w:rPr>
          <w:rFonts w:hint="eastAsia"/>
          <w:sz w:val="32"/>
          <w:lang w:eastAsia="zh-TW"/>
        </w:rPr>
        <w:t>判別</w:t>
      </w:r>
      <w:r w:rsidR="00EA3679">
        <w:rPr>
          <w:rFonts w:hint="eastAsia"/>
          <w:sz w:val="32"/>
          <w:lang w:eastAsia="zh-TW"/>
        </w:rPr>
        <w:t>為這</w:t>
      </w:r>
      <w:r w:rsidR="004A6A79">
        <w:rPr>
          <w:rFonts w:hint="eastAsia"/>
          <w:sz w:val="32"/>
          <w:lang w:eastAsia="zh-TW"/>
        </w:rPr>
        <w:t>間學院</w:t>
      </w:r>
      <w:r w:rsidR="00DB33D8">
        <w:rPr>
          <w:rFonts w:hint="eastAsia"/>
          <w:sz w:val="32"/>
          <w:lang w:eastAsia="zh-TW"/>
        </w:rPr>
        <w:t>，這會影響</w:t>
      </w:r>
      <w:r w:rsidR="001537F7">
        <w:rPr>
          <w:rFonts w:hint="eastAsia"/>
          <w:sz w:val="32"/>
          <w:lang w:eastAsia="zh-TW"/>
        </w:rPr>
        <w:t>電腦</w:t>
      </w:r>
      <w:r w:rsidR="00DB33D8">
        <w:rPr>
          <w:rFonts w:hint="eastAsia"/>
          <w:sz w:val="32"/>
          <w:lang w:eastAsia="zh-TW"/>
        </w:rPr>
        <w:t>的預測。</w:t>
      </w:r>
    </w:p>
    <w:p w14:paraId="5CF74632" w14:textId="4A53BC24" w:rsidR="00384420" w:rsidRPr="00384420" w:rsidRDefault="00384420" w:rsidP="00A82D31">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w:t>
      </w:r>
      <w:r w:rsidR="00A82D31">
        <w:rPr>
          <w:sz w:val="32"/>
        </w:rPr>
        <w:t>some houses</w:t>
      </w:r>
      <w:r>
        <w:rPr>
          <w:sz w:val="32"/>
        </w:rPr>
        <w:t>, and not the other</w:t>
      </w:r>
      <w:r w:rsidR="0049270E">
        <w:rPr>
          <w:sz w:val="32"/>
        </w:rPr>
        <w:t>s</w:t>
      </w:r>
      <w:r>
        <w:rPr>
          <w:sz w:val="32"/>
        </w:rPr>
        <w:t xml:space="preserve">, the computer might learn that </w:t>
      </w:r>
      <w:r w:rsidR="000C6CB6">
        <w:rPr>
          <w:sz w:val="32"/>
        </w:rPr>
        <w:t xml:space="preserve">being in those houses is more likely than the others. That would probably </w:t>
      </w:r>
      <w:r>
        <w:rPr>
          <w:sz w:val="32"/>
        </w:rPr>
        <w:t xml:space="preserve">affect the </w:t>
      </w:r>
      <w:r w:rsidR="0049270E">
        <w:rPr>
          <w:sz w:val="32"/>
        </w:rPr>
        <w:t>predictions that it makes</w:t>
      </w:r>
      <w:r>
        <w:rPr>
          <w:sz w:val="32"/>
        </w:rPr>
        <w:t xml:space="preserve">. </w:t>
      </w:r>
    </w:p>
    <w:p w14:paraId="6DD53534" w14:textId="7B5DD19E" w:rsidR="004F1D88" w:rsidRDefault="001F0751">
      <w:pPr>
        <w:rPr>
          <w:sz w:val="32"/>
        </w:rPr>
      </w:pPr>
      <w:r>
        <w:rPr>
          <w:sz w:val="32"/>
        </w:rPr>
        <w:lastRenderedPageBreak/>
        <w:br/>
      </w:r>
    </w:p>
    <w:p w14:paraId="4D914954" w14:textId="5D8A57BA" w:rsidR="003607B8" w:rsidRDefault="003607B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lang w:eastAsia="zh-TW"/>
        </w:rPr>
      </w:pPr>
      <w:r>
        <w:rPr>
          <w:rFonts w:hint="eastAsia"/>
          <w:b/>
          <w:sz w:val="32"/>
          <w:lang w:eastAsia="zh-TW"/>
        </w:rPr>
        <w:t>線上搜尋</w:t>
      </w:r>
    </w:p>
    <w:p w14:paraId="099133EF" w14:textId="1ADFB598" w:rsidR="004F1D88" w:rsidRPr="00384420" w:rsidRDefault="000C6CB6"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 xml:space="preserve">Quotes online </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1D201D6F" w14:textId="367B87A9" w:rsidR="000C4372" w:rsidRDefault="000C4372"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如果你身邊沒有哈利波特的書籍，試試從網路上尋找你喜歡的角色說過的話。</w:t>
      </w:r>
    </w:p>
    <w:p w14:paraId="619AC555" w14:textId="7AC689A0" w:rsidR="004F1D88" w:rsidRDefault="000C6CB6" w:rsidP="000C6CB6">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If you’re struggling, or you don’t have a copy of a Harry Potter book available, try searching for quotes of your favourite characters online</w:t>
      </w:r>
      <w:r w:rsidR="004F1D88">
        <w:rPr>
          <w:sz w:val="32"/>
        </w:rPr>
        <w:t xml:space="preserve">. </w:t>
      </w:r>
    </w:p>
    <w:p w14:paraId="475E098E" w14:textId="57A749DD" w:rsidR="003C7906" w:rsidRDefault="003C7906" w:rsidP="0083162F">
      <w:pPr>
        <w:pStyle w:val="a7"/>
        <w:numPr>
          <w:ilvl w:val="0"/>
          <w:numId w:val="2"/>
        </w:numPr>
        <w:rPr>
          <w:sz w:val="32"/>
        </w:rPr>
      </w:pPr>
      <w:r>
        <w:rPr>
          <w:rFonts w:hint="eastAsia"/>
          <w:i/>
          <w:noProof/>
          <w:sz w:val="32"/>
          <w:lang w:val="en-US" w:eastAsia="zh-TW"/>
        </w:rPr>
        <w:lastRenderedPageBreak/>
        <w:t>你應該會在</w:t>
      </w:r>
      <w:r>
        <w:rPr>
          <w:rFonts w:hint="eastAsia"/>
          <w:i/>
          <w:sz w:val="32"/>
          <w:lang w:eastAsia="zh-TW"/>
        </w:rPr>
        <w:t>專案中的『更多積木』</w:t>
      </w:r>
      <w:r>
        <w:rPr>
          <w:i/>
          <w:sz w:val="32"/>
          <w:lang w:val="en-US" w:eastAsia="zh-TW"/>
        </w:rPr>
        <w:t>(More blocks)</w:t>
      </w:r>
      <w:r>
        <w:rPr>
          <w:rFonts w:hint="eastAsia"/>
          <w:i/>
          <w:sz w:val="32"/>
          <w:lang w:val="en-US" w:eastAsia="zh-TW"/>
        </w:rPr>
        <w:t>區看到新積木</w:t>
      </w:r>
    </w:p>
    <w:p w14:paraId="1DB4FDC2" w14:textId="7DA16E5D" w:rsidR="0069060A" w:rsidRPr="00CC6DC8" w:rsidRDefault="00B255CE" w:rsidP="003C7906">
      <w:pPr>
        <w:pStyle w:val="a7"/>
        <w:rPr>
          <w:sz w:val="32"/>
        </w:rPr>
      </w:pPr>
      <w:r>
        <w:rPr>
          <w:noProof/>
          <w:sz w:val="32"/>
          <w:lang w:val="en-US" w:eastAsia="zh-TW"/>
        </w:rPr>
        <mc:AlternateContent>
          <mc:Choice Requires="wps">
            <w:drawing>
              <wp:anchor distT="0" distB="0" distL="114300" distR="114300" simplePos="0" relativeHeight="251667456" behindDoc="0" locked="0" layoutInCell="1" allowOverlap="1" wp14:anchorId="1C72F08D" wp14:editId="31FFBDF0">
                <wp:simplePos x="0" y="0"/>
                <wp:positionH relativeFrom="column">
                  <wp:posOffset>1687006</wp:posOffset>
                </wp:positionH>
                <wp:positionV relativeFrom="paragraph">
                  <wp:posOffset>861438</wp:posOffset>
                </wp:positionV>
                <wp:extent cx="2440699" cy="1371381"/>
                <wp:effectExtent l="50800" t="50800" r="74295" b="76835"/>
                <wp:wrapNone/>
                <wp:docPr id="22" name="Straight Connector 22"/>
                <wp:cNvGraphicFramePr/>
                <a:graphic xmlns:a="http://schemas.openxmlformats.org/drawingml/2006/main">
                  <a:graphicData uri="http://schemas.microsoft.com/office/word/2010/wordprocessingShape">
                    <wps:wsp>
                      <wps:cNvCnPr/>
                      <wps:spPr>
                        <a:xfrm flipH="1" flipV="1">
                          <a:off x="0" y="0"/>
                          <a:ext cx="2440699" cy="1371381"/>
                        </a:xfrm>
                        <a:prstGeom prst="line">
                          <a:avLst/>
                        </a:prstGeom>
                        <a:ln w="136525">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v="urn:schemas-microsoft-com:mac:vml" xmlns:mo="http://schemas.microsoft.com/office/mac/office/2008/main">
            <w:pict>
              <v:line id="Straight Connector 22" o:spid="_x0000_s1026" style="position:absolute;flip:x 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85pt,67.85pt" to="325.05pt,175.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" strokecolor="#4472c4 [3204]" strokeweight="10.75pt">
                <v:stroke startarrow="block" joinstyle="miter"/>
              </v:line>
            </w:pict>
          </mc:Fallback>
        </mc:AlternateContent>
      </w:r>
      <w:r w:rsidR="003C7906">
        <w:rPr>
          <w:rFonts w:hint="eastAsia"/>
          <w:sz w:val="32"/>
          <w:lang w:eastAsia="zh-TW"/>
        </w:rPr>
        <w:tab/>
      </w:r>
      <w:r w:rsidR="0069060A" w:rsidRPr="00B31859">
        <w:rPr>
          <w:sz w:val="32"/>
        </w:rPr>
        <w:t>You should see blocks in “More blocks” section from your project.</w:t>
      </w:r>
      <w:r w:rsidR="0069060A" w:rsidRPr="00B31859">
        <w:rPr>
          <w:sz w:val="32"/>
        </w:rPr>
        <w:br/>
      </w:r>
      <w:r w:rsidR="00573A81" w:rsidRPr="003F34F6">
        <w:rPr>
          <w:noProof/>
          <w:sz w:val="32"/>
          <w:lang w:val="en-US" w:eastAsia="zh-TW"/>
        </w:rPr>
        <w:drawing>
          <wp:inline distT="0" distB="0" distL="0" distR="0" wp14:anchorId="1C290336" wp14:editId="229FE52B">
            <wp:extent cx="5723255" cy="3124578"/>
            <wp:effectExtent l="12700" t="12700" r="17145" b="1270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0552" r="10424" b="6096"/>
                    <a:stretch/>
                  </pic:blipFill>
                  <pic:spPr bwMode="auto">
                    <a:xfrm>
                      <a:off x="0" y="0"/>
                      <a:ext cx="5724000" cy="312498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4377C894" w14:textId="77777777" w:rsidR="0069060A" w:rsidRPr="00CC6DC8" w:rsidRDefault="0069060A" w:rsidP="0069060A">
      <w:pPr>
        <w:rPr>
          <w:sz w:val="32"/>
        </w:rPr>
      </w:pPr>
    </w:p>
    <w:p w14:paraId="1F76242F" w14:textId="058A367D" w:rsidR="00C60457" w:rsidRDefault="00C60457" w:rsidP="0083162F">
      <w:pPr>
        <w:pStyle w:val="a7"/>
        <w:numPr>
          <w:ilvl w:val="0"/>
          <w:numId w:val="2"/>
        </w:numPr>
        <w:rPr>
          <w:sz w:val="32"/>
          <w:lang w:eastAsia="zh-TW"/>
        </w:rPr>
      </w:pPr>
      <w:r>
        <w:rPr>
          <w:rFonts w:hint="eastAsia"/>
          <w:sz w:val="32"/>
          <w:lang w:eastAsia="zh-TW"/>
        </w:rPr>
        <w:t>點選畫筆，要畫出一個新的角色</w:t>
      </w:r>
    </w:p>
    <w:p w14:paraId="549890F7" w14:textId="3B266B44" w:rsidR="00A91800" w:rsidRPr="00B47831" w:rsidRDefault="00A91800" w:rsidP="00C60457">
      <w:pPr>
        <w:pStyle w:val="a7"/>
        <w:ind w:firstLine="720"/>
        <w:rPr>
          <w:sz w:val="32"/>
        </w:rPr>
      </w:pPr>
      <w:r>
        <w:rPr>
          <w:sz w:val="32"/>
        </w:rPr>
        <w:t xml:space="preserve">Create a new sprite by clicking on the paint brush icon next to “New sprite”, just </w:t>
      </w:r>
      <w:r w:rsidR="006C791E">
        <w:rPr>
          <w:sz w:val="32"/>
        </w:rPr>
        <w:t>below</w:t>
      </w:r>
      <w:r>
        <w:rPr>
          <w:sz w:val="32"/>
        </w:rPr>
        <w:t xml:space="preserve"> the white canvas.</w:t>
      </w:r>
      <w:r w:rsidR="0083162F">
        <w:rPr>
          <w:sz w:val="32"/>
        </w:rPr>
        <w:br/>
      </w:r>
    </w:p>
    <w:p w14:paraId="641C055D" w14:textId="0F0C5909" w:rsidR="00FC5AD5" w:rsidRDefault="00FC5AD5" w:rsidP="0083162F">
      <w:pPr>
        <w:pStyle w:val="a7"/>
        <w:numPr>
          <w:ilvl w:val="0"/>
          <w:numId w:val="2"/>
        </w:numPr>
        <w:rPr>
          <w:sz w:val="32"/>
        </w:rPr>
      </w:pPr>
      <w:r>
        <w:rPr>
          <w:rFonts w:hint="eastAsia"/>
          <w:sz w:val="32"/>
        </w:rPr>
        <w:t>畫出一頂分類帽</w:t>
      </w:r>
    </w:p>
    <w:p w14:paraId="0C653AAB" w14:textId="06DD7373" w:rsidR="00A95275" w:rsidRPr="00A95275" w:rsidRDefault="00A95275" w:rsidP="00A95275">
      <w:pPr>
        <w:pStyle w:val="a7"/>
        <w:ind w:left="1440"/>
        <w:rPr>
          <w:i/>
          <w:sz w:val="28"/>
          <w:szCs w:val="28"/>
          <w:lang w:eastAsia="zh-TW"/>
        </w:rPr>
      </w:pPr>
      <w:r>
        <w:rPr>
          <w:rFonts w:hint="eastAsia"/>
          <w:i/>
          <w:sz w:val="28"/>
          <w:szCs w:val="28"/>
          <w:lang w:eastAsia="zh-TW"/>
        </w:rPr>
        <w:t>如果畫不出來，可以用網路上找到的分類帽照片代替。點選畫筆旁的資料夾圖示，上傳分類帽的檔案。</w:t>
      </w:r>
    </w:p>
    <w:p w14:paraId="5DD2BED3" w14:textId="4BEDE9B1" w:rsidR="0069060A" w:rsidRDefault="00A91800" w:rsidP="00FC5AD5">
      <w:pPr>
        <w:pStyle w:val="a7"/>
        <w:ind w:firstLine="720"/>
        <w:rPr>
          <w:sz w:val="32"/>
        </w:rPr>
      </w:pPr>
      <w:r>
        <w:rPr>
          <w:sz w:val="32"/>
        </w:rPr>
        <w:t>Draw a Sorting Hat</w:t>
      </w:r>
      <w:r>
        <w:rPr>
          <w:sz w:val="32"/>
        </w:rPr>
        <w:br/>
      </w:r>
      <w:r>
        <w:rPr>
          <w:i/>
          <w:sz w:val="32"/>
        </w:rPr>
        <w:t xml:space="preserve">If you really don’t like drawing, you could find a picture of the Sorting Hat </w:t>
      </w:r>
      <w:proofErr w:type="gramStart"/>
      <w:r>
        <w:rPr>
          <w:i/>
          <w:sz w:val="32"/>
        </w:rPr>
        <w:t>online, and</w:t>
      </w:r>
      <w:proofErr w:type="gramEnd"/>
      <w:r>
        <w:rPr>
          <w:i/>
          <w:sz w:val="32"/>
        </w:rPr>
        <w:t xml:space="preserve"> use that instead. Click on the folder icon next to the paintbrush to import a sprite from a file. </w:t>
      </w:r>
      <w:r>
        <w:rPr>
          <w:i/>
          <w:sz w:val="32"/>
        </w:rPr>
        <w:br/>
      </w:r>
      <w:r w:rsidR="00B62B3D" w:rsidRPr="00B62B3D">
        <w:rPr>
          <w:noProof/>
          <w:sz w:val="32"/>
          <w:lang w:val="en-US" w:eastAsia="zh-TW"/>
        </w:rPr>
        <w:lastRenderedPageBreak/>
        <w:drawing>
          <wp:inline distT="0" distB="0" distL="0" distR="0" wp14:anchorId="3B8246F8" wp14:editId="6944AC32">
            <wp:extent cx="5724144" cy="3168170"/>
            <wp:effectExtent l="25400" t="25400" r="16510" b="3238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3168170"/>
                    </a:xfrm>
                    <a:prstGeom prst="rect">
                      <a:avLst/>
                    </a:prstGeom>
                    <a:ln w="9525" cap="flat" cmpd="sng" algn="ctr">
                      <a:solidFill>
                        <a:srgbClr val="4472C4"/>
                      </a:solidFill>
                      <a:prstDash val="solid"/>
                      <a:round/>
                      <a:headEnd type="none" w="med" len="med"/>
                      <a:tailEnd type="none" w="med" len="med"/>
                    </a:ln>
                  </pic:spPr>
                </pic:pic>
              </a:graphicData>
            </a:graphic>
          </wp:inline>
        </w:drawing>
      </w:r>
      <w:r w:rsidR="005F557B">
        <w:rPr>
          <w:sz w:val="32"/>
        </w:rPr>
        <w:br/>
      </w:r>
    </w:p>
    <w:p w14:paraId="38B93BFD" w14:textId="1B4AF71F" w:rsidR="00CB71E2" w:rsidRPr="00CB71E2" w:rsidRDefault="00CB71E2" w:rsidP="00CB71E2">
      <w:pPr>
        <w:pStyle w:val="a7"/>
        <w:numPr>
          <w:ilvl w:val="0"/>
          <w:numId w:val="2"/>
        </w:numPr>
        <w:rPr>
          <w:sz w:val="32"/>
          <w:lang w:eastAsia="zh-TW"/>
        </w:rPr>
      </w:pPr>
      <w:r>
        <w:rPr>
          <w:rFonts w:hint="eastAsia"/>
          <w:sz w:val="32"/>
          <w:lang w:eastAsia="zh-TW"/>
        </w:rPr>
        <w:t>點選『程式』，拖曳程式積木（如下圖）</w:t>
      </w:r>
    </w:p>
    <w:p w14:paraId="3C12CEF6" w14:textId="005C883F" w:rsidR="000724DF" w:rsidRDefault="00E151FF" w:rsidP="00CB71E2">
      <w:pPr>
        <w:pStyle w:val="a7"/>
        <w:ind w:firstLine="720"/>
        <w:rPr>
          <w:sz w:val="32"/>
        </w:rPr>
      </w:pPr>
      <w:r>
        <w:rPr>
          <w:sz w:val="32"/>
        </w:rPr>
        <w:t>Click the “</w:t>
      </w:r>
      <w:r w:rsidRPr="00183F18">
        <w:rPr>
          <w:b/>
          <w:sz w:val="32"/>
        </w:rPr>
        <w:t>Scripts</w:t>
      </w:r>
      <w:r>
        <w:rPr>
          <w:sz w:val="32"/>
        </w:rPr>
        <w:t>” tab, and enter the following script.</w:t>
      </w:r>
      <w:r w:rsidR="004347D5">
        <w:rPr>
          <w:i/>
          <w:sz w:val="32"/>
        </w:rPr>
        <w:br/>
      </w:r>
      <w:r w:rsidR="00DA49EF" w:rsidRPr="00DA49EF">
        <w:rPr>
          <w:noProof/>
          <w:sz w:val="32"/>
          <w:lang w:val="en-US" w:eastAsia="zh-TW"/>
        </w:rPr>
        <w:drawing>
          <wp:inline distT="0" distB="0" distL="0" distR="0" wp14:anchorId="088A07A2" wp14:editId="651C0E46">
            <wp:extent cx="5264324" cy="1591967"/>
            <wp:effectExtent l="25400" t="25400" r="19050" b="3365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t="5102" r="7657" b="9019"/>
                    <a:stretch/>
                  </pic:blipFill>
                  <pic:spPr bwMode="auto">
                    <a:xfrm>
                      <a:off x="0" y="0"/>
                      <a:ext cx="5265682" cy="159237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xmlns:w="http://schemas.openxmlformats.org/wordprocessingml/2006/main" xmlns:w10="urn:schemas-microsoft-com:office:word" xmlns:v="urn:schemas-microsoft-com:vml" xmlns:o="urn:schemas-microsoft-com:office:office" xmlns:mv="urn:schemas-microsoft-com:mac:vml" xmlns:mo="http://schemas.microsoft.com/office/mac/office/2008/main" xmlns=""/>
                      </a:ext>
                    </a:extLst>
                  </pic:spPr>
                </pic:pic>
              </a:graphicData>
            </a:graphic>
          </wp:inline>
        </w:drawing>
      </w:r>
    </w:p>
    <w:p w14:paraId="56DD21F4" w14:textId="5010ADB3" w:rsidR="0079300E" w:rsidRPr="0079300E" w:rsidRDefault="00D01148" w:rsidP="0079300E">
      <w:pPr>
        <w:rPr>
          <w:sz w:val="32"/>
        </w:rPr>
      </w:pPr>
      <w:r>
        <w:rPr>
          <w:sz w:val="32"/>
        </w:rPr>
        <w:br/>
      </w:r>
    </w:p>
    <w:p w14:paraId="6000D525" w14:textId="77777777" w:rsidR="0037395B" w:rsidRDefault="0037395B" w:rsidP="0037395B">
      <w:pPr>
        <w:pStyle w:val="a7"/>
        <w:numPr>
          <w:ilvl w:val="0"/>
          <w:numId w:val="2"/>
        </w:numPr>
        <w:rPr>
          <w:sz w:val="32"/>
        </w:rPr>
      </w:pPr>
      <w:r>
        <w:rPr>
          <w:rFonts w:hint="eastAsia"/>
          <w:sz w:val="32"/>
        </w:rPr>
        <w:t>存檔</w:t>
      </w:r>
    </w:p>
    <w:p w14:paraId="08FCA98A" w14:textId="1AFDC742" w:rsidR="0037395B" w:rsidRDefault="0037395B" w:rsidP="0037395B">
      <w:pPr>
        <w:pStyle w:val="a7"/>
        <w:ind w:firstLine="720"/>
        <w:rPr>
          <w:sz w:val="32"/>
          <w:lang w:eastAsia="zh-TW"/>
        </w:rPr>
      </w:pPr>
      <w:r>
        <w:rPr>
          <w:rFonts w:ascii="新細明體" w:eastAsia="新細明體" w:cs="新細明體" w:hint="eastAsia"/>
          <w:color w:val="000000"/>
          <w:sz w:val="32"/>
          <w:szCs w:val="32"/>
          <w:lang w:val="en-US" w:eastAsia="zh-TW"/>
        </w:rPr>
        <w:t>點選檔案，再點選儲存專案</w:t>
      </w:r>
    </w:p>
    <w:p w14:paraId="6D4CD417" w14:textId="54F66E15" w:rsidR="005F557B" w:rsidRPr="005F557B" w:rsidRDefault="005F557B" w:rsidP="0037395B">
      <w:pPr>
        <w:pStyle w:val="a7"/>
        <w:ind w:firstLine="720"/>
        <w:rPr>
          <w:sz w:val="32"/>
        </w:rPr>
      </w:pPr>
      <w:r>
        <w:rPr>
          <w:sz w:val="32"/>
        </w:rPr>
        <w:t>Save your project</w:t>
      </w:r>
      <w:r>
        <w:rPr>
          <w:sz w:val="32"/>
        </w:rPr>
        <w:br/>
      </w:r>
      <w:r w:rsidRPr="003B388C">
        <w:rPr>
          <w:i/>
          <w:sz w:val="32"/>
        </w:rPr>
        <w:t>Click</w:t>
      </w:r>
      <w:r>
        <w:rPr>
          <w:i/>
          <w:sz w:val="32"/>
        </w:rPr>
        <w:t xml:space="preserve"> </w:t>
      </w:r>
      <w:r w:rsidRPr="005F557B">
        <w:rPr>
          <w:b/>
          <w:i/>
          <w:sz w:val="32"/>
        </w:rPr>
        <w:t>File</w:t>
      </w:r>
      <w:r>
        <w:rPr>
          <w:i/>
          <w:sz w:val="32"/>
        </w:rPr>
        <w:t xml:space="preserve"> -&gt; </w:t>
      </w:r>
      <w:r w:rsidRPr="005F557B">
        <w:rPr>
          <w:b/>
          <w:i/>
          <w:sz w:val="32"/>
        </w:rPr>
        <w:t>Save</w:t>
      </w:r>
      <w:r w:rsidRPr="005F557B">
        <w:rPr>
          <w:b/>
          <w:sz w:val="32"/>
        </w:rPr>
        <w:t xml:space="preserve"> </w:t>
      </w:r>
      <w:r w:rsidRPr="005F557B">
        <w:rPr>
          <w:b/>
          <w:i/>
          <w:sz w:val="32"/>
        </w:rPr>
        <w:t>Project</w:t>
      </w:r>
      <w:r w:rsidR="0083162F">
        <w:rPr>
          <w:b/>
          <w:i/>
          <w:sz w:val="32"/>
        </w:rPr>
        <w:br/>
      </w:r>
    </w:p>
    <w:p w14:paraId="720ACB71" w14:textId="72433632" w:rsidR="00424774" w:rsidRDefault="00424774" w:rsidP="0083162F">
      <w:pPr>
        <w:pStyle w:val="a7"/>
        <w:numPr>
          <w:ilvl w:val="0"/>
          <w:numId w:val="2"/>
        </w:numPr>
        <w:rPr>
          <w:sz w:val="32"/>
          <w:lang w:eastAsia="zh-TW"/>
        </w:rPr>
      </w:pPr>
      <w:r>
        <w:rPr>
          <w:rFonts w:hint="eastAsia"/>
          <w:sz w:val="32"/>
          <w:lang w:eastAsia="zh-TW"/>
        </w:rPr>
        <w:t>開始測試！點擊綠旗，並輸入一條訊息。</w:t>
      </w:r>
    </w:p>
    <w:p w14:paraId="178311F4" w14:textId="4F3ED7F5" w:rsidR="00424774" w:rsidRDefault="00424774" w:rsidP="00424774">
      <w:pPr>
        <w:pStyle w:val="a7"/>
        <w:ind w:left="1440"/>
        <w:rPr>
          <w:i/>
          <w:sz w:val="28"/>
          <w:szCs w:val="28"/>
          <w:lang w:eastAsia="zh-TW"/>
        </w:rPr>
      </w:pPr>
      <w:r>
        <w:rPr>
          <w:rFonts w:hint="eastAsia"/>
          <w:i/>
          <w:sz w:val="28"/>
          <w:szCs w:val="28"/>
          <w:lang w:eastAsia="zh-TW"/>
        </w:rPr>
        <w:t>輸入你想說的話，或者你曾經說過的話，看看分類帽會把你分到哪個學院！</w:t>
      </w:r>
    </w:p>
    <w:p w14:paraId="38EF9ECE" w14:textId="60802C11" w:rsidR="00424774" w:rsidRPr="00424774" w:rsidRDefault="00424774" w:rsidP="00424774">
      <w:pPr>
        <w:pStyle w:val="a7"/>
        <w:ind w:left="1440"/>
        <w:rPr>
          <w:i/>
          <w:sz w:val="28"/>
          <w:szCs w:val="28"/>
          <w:lang w:eastAsia="zh-TW"/>
        </w:rPr>
      </w:pPr>
      <w:r>
        <w:rPr>
          <w:rFonts w:hint="eastAsia"/>
          <w:i/>
          <w:sz w:val="28"/>
          <w:szCs w:val="28"/>
          <w:lang w:eastAsia="zh-TW"/>
        </w:rPr>
        <w:t>接著</w:t>
      </w:r>
      <w:r w:rsidR="00D004C4">
        <w:rPr>
          <w:rFonts w:hint="eastAsia"/>
          <w:i/>
          <w:sz w:val="28"/>
          <w:szCs w:val="28"/>
          <w:lang w:eastAsia="zh-TW"/>
        </w:rPr>
        <w:t>換輸入你朋友說的話，看他會被分到哪個學院吧</w:t>
      </w:r>
      <w:r w:rsidR="00905B4D">
        <w:rPr>
          <w:rFonts w:hint="eastAsia"/>
          <w:i/>
          <w:sz w:val="28"/>
          <w:szCs w:val="28"/>
          <w:lang w:eastAsia="zh-TW"/>
        </w:rPr>
        <w:t>。</w:t>
      </w:r>
    </w:p>
    <w:p w14:paraId="44904D54" w14:textId="1C53A4F3" w:rsidR="00DA49EF" w:rsidRDefault="00DA49EF" w:rsidP="00424774">
      <w:pPr>
        <w:pStyle w:val="a7"/>
        <w:ind w:firstLine="720"/>
        <w:rPr>
          <w:sz w:val="32"/>
        </w:rPr>
      </w:pPr>
      <w:r>
        <w:rPr>
          <w:sz w:val="32"/>
        </w:rPr>
        <w:t xml:space="preserve">Test your script! </w:t>
      </w:r>
      <w:r>
        <w:rPr>
          <w:sz w:val="32"/>
        </w:rPr>
        <w:br/>
        <w:t xml:space="preserve">Click on the </w:t>
      </w:r>
      <w:r w:rsidRPr="006C0460">
        <w:rPr>
          <w:b/>
          <w:sz w:val="32"/>
        </w:rPr>
        <w:t>green flag</w:t>
      </w:r>
      <w:r>
        <w:rPr>
          <w:sz w:val="32"/>
        </w:rPr>
        <w:t xml:space="preserve">, and type in a message. </w:t>
      </w:r>
      <w:r>
        <w:rPr>
          <w:i/>
          <w:sz w:val="32"/>
        </w:rPr>
        <w:br/>
      </w:r>
      <w:r>
        <w:rPr>
          <w:i/>
          <w:sz w:val="32"/>
        </w:rPr>
        <w:lastRenderedPageBreak/>
        <w:t>Try typing in something that you would say, or something you have said and see which House the Sorting Hat would put you in!</w:t>
      </w:r>
      <w:r>
        <w:rPr>
          <w:i/>
          <w:sz w:val="32"/>
        </w:rPr>
        <w:br/>
        <w:t xml:space="preserve">Try it on your friends and see what House the Hat would put them in. </w:t>
      </w:r>
    </w:p>
    <w:p w14:paraId="39944894" w14:textId="0B366C21" w:rsidR="008151EF" w:rsidRDefault="008151EF" w:rsidP="00DA49EF">
      <w:pPr>
        <w:pStyle w:val="a7"/>
        <w:rPr>
          <w:sz w:val="32"/>
        </w:rPr>
      </w:pPr>
      <w:r>
        <w:rPr>
          <w:sz w:val="32"/>
        </w:rPr>
        <w:br/>
      </w:r>
      <w:r w:rsidR="00DA49EF" w:rsidRPr="00DA49EF">
        <w:rPr>
          <w:noProof/>
          <w:sz w:val="32"/>
          <w:lang w:val="en-US" w:eastAsia="zh-TW"/>
        </w:rPr>
        <w:drawing>
          <wp:inline distT="0" distB="0" distL="0" distR="0" wp14:anchorId="41DEE789" wp14:editId="4EB9C64A">
            <wp:extent cx="5724144" cy="3180326"/>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3180326"/>
                    </a:xfrm>
                    <a:prstGeom prst="rect">
                      <a:avLst/>
                    </a:prstGeom>
                    <a:ln w="136525">
                      <a:headEnd type="triangle"/>
                    </a:ln>
                  </pic:spPr>
                </pic:pic>
              </a:graphicData>
            </a:graphic>
          </wp:inline>
        </w:drawing>
      </w:r>
    </w:p>
    <w:p w14:paraId="694F6654" w14:textId="77777777" w:rsidR="0083162F" w:rsidRDefault="0083162F" w:rsidP="005F557B">
      <w:pPr>
        <w:rPr>
          <w:sz w:val="32"/>
        </w:rPr>
      </w:pPr>
    </w:p>
    <w:p w14:paraId="1F892723" w14:textId="53972ABD" w:rsidR="0083162F" w:rsidRDefault="005F557B" w:rsidP="005F557B">
      <w:pPr>
        <w:rPr>
          <w:sz w:val="32"/>
        </w:rPr>
      </w:pPr>
      <w:r>
        <w:rPr>
          <w:sz w:val="32"/>
        </w:rPr>
        <w:br/>
      </w:r>
    </w:p>
    <w:p w14:paraId="0055E1C5" w14:textId="639B605E" w:rsidR="00D10867" w:rsidRDefault="00D10867" w:rsidP="0083162F">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此專案靈感來自</w:t>
      </w:r>
      <w:r w:rsidRPr="00887427">
        <w:rPr>
          <w:sz w:val="28"/>
        </w:rPr>
        <w:t>Ryan Anderson</w:t>
      </w:r>
      <w:r>
        <w:rPr>
          <w:rFonts w:hint="eastAsia"/>
          <w:sz w:val="28"/>
          <w:lang w:eastAsia="zh-TW"/>
        </w:rPr>
        <w:t>，他和</w:t>
      </w:r>
      <w:ins w:id="9" w:author="Sung-Shine Lee" w:date="2018-12-16T21:50:00Z">
        <w:r w:rsidR="00C56D56">
          <w:rPr>
            <w:rFonts w:hint="eastAsia"/>
            <w:sz w:val="28"/>
            <w:lang w:eastAsia="zh-TW"/>
          </w:rPr>
          <w:t>他</w:t>
        </w:r>
      </w:ins>
      <w:del w:id="10" w:author="Sung-Shine Lee" w:date="2018-12-16T21:50:00Z">
        <w:r w:rsidDel="00C56D56">
          <w:rPr>
            <w:rFonts w:hint="eastAsia"/>
            <w:sz w:val="28"/>
            <w:lang w:eastAsia="zh-TW"/>
          </w:rPr>
          <w:delText>她的</w:delText>
        </w:r>
      </w:del>
      <w:r>
        <w:rPr>
          <w:rFonts w:hint="eastAsia"/>
          <w:sz w:val="28"/>
          <w:lang w:eastAsia="zh-TW"/>
        </w:rPr>
        <w:t>女兒一起</w:t>
      </w:r>
      <w:ins w:id="11" w:author="Sung-Shine Lee" w:date="2018-12-16T21:49:00Z">
        <w:r w:rsidR="00C56D56">
          <w:rPr>
            <w:rFonts w:hint="eastAsia"/>
            <w:sz w:val="28"/>
            <w:lang w:eastAsia="zh-TW"/>
          </w:rPr>
          <w:t>實作出</w:t>
        </w:r>
      </w:ins>
      <w:del w:id="12" w:author="Sung-Shine Lee" w:date="2018-12-16T21:49:00Z">
        <w:r w:rsidDel="00C56D56">
          <w:rPr>
            <w:rFonts w:hint="eastAsia"/>
            <w:sz w:val="28"/>
            <w:lang w:eastAsia="zh-TW"/>
          </w:rPr>
          <w:delText>做出</w:delText>
        </w:r>
      </w:del>
      <w:r>
        <w:rPr>
          <w:rFonts w:hint="eastAsia"/>
          <w:sz w:val="28"/>
          <w:lang w:eastAsia="zh-TW"/>
        </w:rPr>
        <w:t>一頂分類帽！</w:t>
      </w:r>
    </w:p>
    <w:p w14:paraId="6BAF27FA"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399D9FDA" w14:textId="77777777" w:rsidR="0083162F" w:rsidRDefault="0083162F" w:rsidP="0083162F">
      <w:pPr>
        <w:pBdr>
          <w:top w:val="single" w:sz="4" w:space="5" w:color="auto"/>
          <w:left w:val="single" w:sz="4" w:space="5" w:color="auto"/>
          <w:bottom w:val="single" w:sz="4" w:space="5" w:color="auto"/>
          <w:right w:val="single" w:sz="4" w:space="5" w:color="auto"/>
        </w:pBdr>
        <w:rPr>
          <w:sz w:val="28"/>
          <w:lang w:eastAsia="zh-TW"/>
        </w:rPr>
      </w:pPr>
    </w:p>
    <w:p w14:paraId="07DDA97D" w14:textId="72480917" w:rsidR="00763E6C" w:rsidRPr="00C56D56" w:rsidRDefault="00864F07" w:rsidP="0083162F">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他們採用將語音轉成文字的方法，</w:t>
      </w:r>
      <w:r w:rsidR="00E50154">
        <w:rPr>
          <w:rFonts w:hint="eastAsia"/>
          <w:sz w:val="28"/>
          <w:lang w:eastAsia="zh-TW"/>
        </w:rPr>
        <w:t>所以</w:t>
      </w:r>
      <w:r w:rsidR="00D118FD">
        <w:rPr>
          <w:rFonts w:hint="eastAsia"/>
          <w:sz w:val="28"/>
          <w:lang w:eastAsia="zh-TW"/>
        </w:rPr>
        <w:t>可以直接對</w:t>
      </w:r>
      <w:r w:rsidR="00FC19F5">
        <w:rPr>
          <w:rFonts w:hint="eastAsia"/>
          <w:sz w:val="28"/>
          <w:lang w:eastAsia="zh-TW"/>
        </w:rPr>
        <w:t>分類帽講話！</w:t>
      </w:r>
      <w:r w:rsidR="004802BB">
        <w:rPr>
          <w:rFonts w:hint="eastAsia"/>
          <w:sz w:val="28"/>
          <w:lang w:eastAsia="zh-TW"/>
        </w:rPr>
        <w:t>當</w:t>
      </w:r>
      <w:r w:rsidR="002D4C85">
        <w:rPr>
          <w:rFonts w:hint="eastAsia"/>
          <w:sz w:val="28"/>
          <w:lang w:eastAsia="zh-TW"/>
        </w:rPr>
        <w:t>文字轉換</w:t>
      </w:r>
      <w:r w:rsidR="004802BB">
        <w:rPr>
          <w:rFonts w:hint="eastAsia"/>
          <w:sz w:val="28"/>
          <w:lang w:eastAsia="zh-TW"/>
        </w:rPr>
        <w:t>完成</w:t>
      </w:r>
      <w:r w:rsidR="002D4C85">
        <w:rPr>
          <w:rFonts w:hint="eastAsia"/>
          <w:sz w:val="28"/>
          <w:lang w:eastAsia="zh-TW"/>
        </w:rPr>
        <w:t>後</w:t>
      </w:r>
      <w:ins w:id="13" w:author="Sung-Shine Lee" w:date="2018-12-16T21:52:00Z">
        <w:r w:rsidR="00C56D56">
          <w:rPr>
            <w:rFonts w:hint="eastAsia"/>
            <w:sz w:val="28"/>
            <w:lang w:eastAsia="zh-TW"/>
          </w:rPr>
          <w:t>，他們用</w:t>
        </w:r>
      </w:ins>
      <w:r w:rsidR="00DF5E22">
        <w:rPr>
          <w:rFonts w:hint="eastAsia"/>
          <w:sz w:val="28"/>
          <w:lang w:eastAsia="zh-TW"/>
        </w:rPr>
        <w:t>訓練</w:t>
      </w:r>
      <w:ins w:id="14" w:author="Sung-Shine Lee" w:date="2018-12-16T21:52:00Z">
        <w:r w:rsidR="00C56D56">
          <w:rPr>
            <w:rFonts w:hint="eastAsia"/>
            <w:sz w:val="28"/>
            <w:lang w:eastAsia="zh-TW"/>
          </w:rPr>
          <w:t>完成的</w:t>
        </w:r>
      </w:ins>
      <w:r w:rsidR="006A1E89">
        <w:rPr>
          <w:rFonts w:hint="eastAsia"/>
          <w:sz w:val="28"/>
          <w:lang w:eastAsia="zh-TW"/>
        </w:rPr>
        <w:t>一個</w:t>
      </w:r>
      <w:r w:rsidR="00DF5E22">
        <w:rPr>
          <w:rFonts w:hint="eastAsia"/>
          <w:sz w:val="28"/>
          <w:lang w:eastAsia="zh-TW"/>
        </w:rPr>
        <w:t>機器學習</w:t>
      </w:r>
      <w:r w:rsidR="00CA56FF">
        <w:rPr>
          <w:rFonts w:hint="eastAsia"/>
          <w:sz w:val="28"/>
          <w:lang w:eastAsia="zh-TW"/>
        </w:rPr>
        <w:t>模型</w:t>
      </w:r>
      <w:ins w:id="15" w:author="Sung-Shine Lee" w:date="2018-12-16T21:52:00Z">
        <w:r w:rsidR="00C56D56">
          <w:rPr>
            <w:rFonts w:hint="eastAsia"/>
            <w:sz w:val="28"/>
            <w:lang w:eastAsia="zh-TW"/>
          </w:rPr>
          <w:t>來決定</w:t>
        </w:r>
      </w:ins>
      <w:ins w:id="16" w:author="Sung-Shine Lee" w:date="2018-12-16T21:53:00Z">
        <w:r w:rsidR="00C56D56">
          <w:rPr>
            <w:rFonts w:hint="eastAsia"/>
            <w:sz w:val="28"/>
            <w:lang w:eastAsia="zh-TW"/>
          </w:rPr>
          <w:t>說話的人會去哪一個學院</w:t>
        </w:r>
      </w:ins>
      <w:r w:rsidR="00C90463">
        <w:rPr>
          <w:rFonts w:hint="eastAsia"/>
          <w:sz w:val="28"/>
          <w:lang w:eastAsia="zh-TW"/>
        </w:rPr>
        <w:t>，就像你前面做的事情一樣。</w:t>
      </w:r>
    </w:p>
    <w:p w14:paraId="6F0A35C0" w14:textId="77777777" w:rsidR="0083162F" w:rsidRPr="00402720" w:rsidRDefault="0083162F" w:rsidP="0083162F">
      <w:pPr>
        <w:pBdr>
          <w:top w:val="single" w:sz="4" w:space="5" w:color="auto"/>
          <w:left w:val="single" w:sz="4" w:space="5" w:color="auto"/>
          <w:bottom w:val="single" w:sz="4" w:space="5" w:color="auto"/>
          <w:right w:val="single" w:sz="4" w:space="5" w:color="auto"/>
        </w:pBdr>
        <w:rPr>
          <w:color w:val="FF0000"/>
          <w:sz w:val="28"/>
        </w:rPr>
      </w:pPr>
      <w:r>
        <w:rPr>
          <w:sz w:val="28"/>
        </w:rPr>
        <w:t>I</w:t>
      </w:r>
      <w:r w:rsidRPr="00402720">
        <w:rPr>
          <w:color w:val="FF0000"/>
          <w:sz w:val="28"/>
        </w:rPr>
        <w:t xml:space="preserve">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75BCF27E" w14:textId="77777777" w:rsidR="0083162F" w:rsidRDefault="0083162F" w:rsidP="0083162F">
      <w:pPr>
        <w:pBdr>
          <w:top w:val="single" w:sz="4" w:space="5" w:color="auto"/>
          <w:left w:val="single" w:sz="4" w:space="5" w:color="auto"/>
          <w:bottom w:val="single" w:sz="4" w:space="5" w:color="auto"/>
          <w:right w:val="single" w:sz="4" w:space="5" w:color="auto"/>
        </w:pBdr>
        <w:rPr>
          <w:sz w:val="28"/>
          <w:lang w:eastAsia="zh-TW"/>
        </w:rPr>
      </w:pPr>
    </w:p>
    <w:p w14:paraId="38165E88" w14:textId="3E8EAA28" w:rsidR="00631BFF" w:rsidRDefault="00631BFF" w:rsidP="0083162F">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如果你對</w:t>
      </w:r>
      <w:r w:rsidRPr="00887427">
        <w:rPr>
          <w:sz w:val="28"/>
        </w:rPr>
        <w:t>Ryan</w:t>
      </w:r>
      <w:r>
        <w:rPr>
          <w:rFonts w:hint="eastAsia"/>
          <w:sz w:val="28"/>
          <w:lang w:eastAsia="zh-TW"/>
        </w:rPr>
        <w:t>的分類帽有興趣，可以觀看這個影片：</w:t>
      </w:r>
      <w:hyperlink r:id="rId31" w:history="1">
        <w:r w:rsidRPr="00C90D68">
          <w:rPr>
            <w:rStyle w:val="a8"/>
            <w:sz w:val="28"/>
          </w:rPr>
          <w:t>https://youtu.be/tSHoJoOOi9k</w:t>
        </w:r>
      </w:hyperlink>
    </w:p>
    <w:p w14:paraId="6CAFD3C4" w14:textId="77777777" w:rsidR="0083162F" w:rsidRDefault="0083162F" w:rsidP="0083162F">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305BFA1E" w14:textId="77777777" w:rsidR="0083162F" w:rsidRPr="00887427" w:rsidRDefault="0013237E" w:rsidP="0083162F">
      <w:pPr>
        <w:pBdr>
          <w:top w:val="single" w:sz="4" w:space="5" w:color="auto"/>
          <w:left w:val="single" w:sz="4" w:space="5" w:color="auto"/>
          <w:bottom w:val="single" w:sz="4" w:space="5" w:color="auto"/>
          <w:right w:val="single" w:sz="4" w:space="5" w:color="auto"/>
        </w:pBdr>
        <w:jc w:val="right"/>
        <w:rPr>
          <w:sz w:val="28"/>
        </w:rPr>
      </w:pPr>
      <w:hyperlink r:id="rId32" w:history="1">
        <w:r w:rsidR="0083162F" w:rsidRPr="00C90D68">
          <w:rPr>
            <w:rStyle w:val="a8"/>
            <w:sz w:val="28"/>
          </w:rPr>
          <w:t>https://youtu.be/tSHoJoOOi9k</w:t>
        </w:r>
      </w:hyperlink>
      <w:r w:rsidR="0083162F">
        <w:rPr>
          <w:sz w:val="28"/>
        </w:rPr>
        <w:t xml:space="preserve"> </w:t>
      </w:r>
    </w:p>
    <w:p w14:paraId="274BB94B" w14:textId="77777777" w:rsidR="0083162F" w:rsidRDefault="0083162F" w:rsidP="005F557B">
      <w:pPr>
        <w:rPr>
          <w:sz w:val="32"/>
        </w:rPr>
      </w:pPr>
    </w:p>
    <w:p w14:paraId="4D2751FA" w14:textId="77777777" w:rsidR="0083162F" w:rsidRDefault="0083162F" w:rsidP="005F557B">
      <w:pPr>
        <w:rPr>
          <w:sz w:val="32"/>
        </w:rPr>
      </w:pPr>
    </w:p>
    <w:p w14:paraId="7F0701E8" w14:textId="77777777" w:rsidR="0083162F" w:rsidRDefault="0083162F" w:rsidP="005F557B">
      <w:pPr>
        <w:rPr>
          <w:sz w:val="32"/>
        </w:rPr>
      </w:pPr>
    </w:p>
    <w:p w14:paraId="392D6B09" w14:textId="7436BC78" w:rsidR="0083162F" w:rsidRDefault="0083162F" w:rsidP="005F557B">
      <w:pPr>
        <w:rPr>
          <w:sz w:val="32"/>
        </w:rPr>
      </w:pPr>
    </w:p>
    <w:p w14:paraId="72E93968" w14:textId="784C47AF" w:rsidR="0083162F" w:rsidRDefault="0083162F" w:rsidP="005F557B">
      <w:pPr>
        <w:rPr>
          <w:sz w:val="32"/>
        </w:rPr>
      </w:pPr>
    </w:p>
    <w:p w14:paraId="2166FCFC" w14:textId="0704257E" w:rsidR="0083162F" w:rsidRDefault="0083162F" w:rsidP="005F557B">
      <w:pPr>
        <w:rPr>
          <w:sz w:val="32"/>
        </w:rPr>
      </w:pPr>
    </w:p>
    <w:p w14:paraId="451F135D" w14:textId="77777777" w:rsidR="0083162F" w:rsidRDefault="0083162F" w:rsidP="005F557B">
      <w:pPr>
        <w:rPr>
          <w:sz w:val="32"/>
        </w:rPr>
      </w:pPr>
    </w:p>
    <w:p w14:paraId="4D84A18F" w14:textId="77777777" w:rsidR="0083162F" w:rsidRDefault="0083162F" w:rsidP="005F557B">
      <w:pPr>
        <w:rPr>
          <w:sz w:val="32"/>
        </w:rPr>
      </w:pPr>
    </w:p>
    <w:p w14:paraId="02A0CE4C" w14:textId="1E70193B" w:rsidR="005F56B2" w:rsidRPr="005F557B" w:rsidRDefault="008151EF" w:rsidP="005F557B">
      <w:pPr>
        <w:rPr>
          <w:sz w:val="32"/>
        </w:rPr>
      </w:pPr>
      <w:r w:rsidRPr="005F557B">
        <w:rPr>
          <w:sz w:val="32"/>
        </w:rPr>
        <w:br/>
      </w:r>
    </w:p>
    <w:p w14:paraId="08BBB5E5" w14:textId="45BF7C8D" w:rsidR="008D01DF" w:rsidRDefault="008D01D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43881564" w:rsidR="005F56B2" w:rsidRPr="0066410F" w:rsidRDefault="00E774D9"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Pr>
          <w:rFonts w:ascii="Garamond" w:hAnsi="Garamond"/>
          <w:b/>
          <w:color w:val="385623" w:themeColor="accent6" w:themeShade="80"/>
          <w:sz w:val="40"/>
        </w:rPr>
        <w:t xml:space="preserve">What have </w:t>
      </w:r>
      <w:r w:rsidR="005F557B">
        <w:rPr>
          <w:rFonts w:ascii="Garamond" w:hAnsi="Garamond"/>
          <w:b/>
          <w:color w:val="385623" w:themeColor="accent6" w:themeShade="80"/>
          <w:sz w:val="40"/>
        </w:rPr>
        <w:t>you</w:t>
      </w:r>
      <w:r>
        <w:rPr>
          <w:rFonts w:ascii="Garamond" w:hAnsi="Garamond"/>
          <w:b/>
          <w:color w:val="385623" w:themeColor="accent6" w:themeShade="80"/>
          <w:sz w:val="40"/>
        </w:rPr>
        <w:t xml:space="preserve"> done</w:t>
      </w:r>
      <w:r w:rsidR="005F56B2"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964D9C9" w14:textId="569C48D9" w:rsidR="00524B51" w:rsidRPr="00524B51" w:rsidRDefault="00524B5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你使用機器學習建立了一個</w:t>
      </w:r>
      <w:r>
        <w:rPr>
          <w:rFonts w:ascii="Garamond" w:hAnsi="Garamond"/>
          <w:sz w:val="36"/>
          <w:lang w:val="en-US" w:eastAsia="zh-TW"/>
        </w:rPr>
        <w:t>Scratch</w:t>
      </w:r>
      <w:r>
        <w:rPr>
          <w:rFonts w:ascii="Garamond" w:hAnsi="Garamond" w:hint="eastAsia"/>
          <w:sz w:val="36"/>
          <w:lang w:val="en-US" w:eastAsia="zh-TW"/>
        </w:rPr>
        <w:t>版的哈利波特分類帽。</w:t>
      </w:r>
    </w:p>
    <w:p w14:paraId="500B3B5C" w14:textId="4CA16DC1" w:rsidR="003B388C"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3B388C">
        <w:rPr>
          <w:rFonts w:ascii="Garamond" w:hAnsi="Garamond"/>
          <w:sz w:val="36"/>
        </w:rPr>
        <w:t xml:space="preserve">created a Scratch game </w:t>
      </w:r>
      <w:r w:rsidR="00DA49EF">
        <w:rPr>
          <w:rFonts w:ascii="Garamond" w:hAnsi="Garamond"/>
          <w:sz w:val="36"/>
        </w:rPr>
        <w:t xml:space="preserve">version of the Harry Potter Sorting Hat, using machine learning. </w:t>
      </w:r>
      <w:r w:rsidR="003B388C">
        <w:rPr>
          <w:rFonts w:ascii="Garamond" w:hAnsi="Garamond"/>
          <w:sz w:val="36"/>
        </w:rPr>
        <w:t xml:space="preserve"> </w:t>
      </w:r>
    </w:p>
    <w:p w14:paraId="0F8A4F32" w14:textId="77777777" w:rsidR="003B388C"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A2906B9" w14:textId="6B9B71CC" w:rsidR="00E60A78" w:rsidRDefault="00E60A78"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你蒐集了</w:t>
      </w:r>
      <w:r w:rsidR="008D319C">
        <w:rPr>
          <w:rFonts w:ascii="Garamond" w:hAnsi="Garamond" w:hint="eastAsia"/>
          <w:sz w:val="36"/>
          <w:lang w:eastAsia="zh-TW"/>
        </w:rPr>
        <w:t>書中角色說過的話當作範例，訓練電腦分辨他們各自屬於哪個學院。</w:t>
      </w:r>
    </w:p>
    <w:p w14:paraId="05CE1169" w14:textId="246BD2BA" w:rsidR="00DA49EF" w:rsidRDefault="003B388C"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 trained that machine learning model by collecting examples of </w:t>
      </w:r>
      <w:r w:rsidR="00DA49EF">
        <w:rPr>
          <w:rFonts w:ascii="Garamond" w:hAnsi="Garamond"/>
          <w:sz w:val="36"/>
        </w:rPr>
        <w:t>quotes from</w:t>
      </w:r>
      <w:r w:rsidR="005245FA">
        <w:rPr>
          <w:rFonts w:ascii="Garamond" w:hAnsi="Garamond"/>
          <w:sz w:val="36"/>
        </w:rPr>
        <w:t xml:space="preserve"> characters</w:t>
      </w:r>
      <w:r>
        <w:rPr>
          <w:rFonts w:ascii="Garamond" w:hAnsi="Garamond"/>
          <w:sz w:val="36"/>
        </w:rPr>
        <w:t xml:space="preserve">, and telling the computer </w:t>
      </w:r>
      <w:r w:rsidR="00DA49EF">
        <w:rPr>
          <w:rFonts w:ascii="Garamond" w:hAnsi="Garamond"/>
          <w:sz w:val="36"/>
        </w:rPr>
        <w:t xml:space="preserve">which House they are in. </w:t>
      </w:r>
    </w:p>
    <w:p w14:paraId="0C5CBC2C" w14:textId="77777777" w:rsidR="00DA49EF" w:rsidRDefault="00DA49EF"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36396CE" w14:textId="3F864A86" w:rsidR="00532C78" w:rsidRDefault="00532C78"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你會發現要將分類帽訓練好是件困難的事，而且需要非常多範例。</w:t>
      </w:r>
    </w:p>
    <w:p w14:paraId="3D5181E0" w14:textId="1D16B873" w:rsidR="00DA49EF" w:rsidRDefault="009B520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You’ve</w:t>
      </w:r>
      <w:r w:rsidR="00DA49EF">
        <w:rPr>
          <w:rFonts w:ascii="Garamond" w:hAnsi="Garamond"/>
          <w:sz w:val="36"/>
        </w:rPr>
        <w:t xml:space="preserve"> seen that doing this well is difficult, and needs a lot of examples. </w:t>
      </w:r>
    </w:p>
    <w:p w14:paraId="0BAEC72F" w14:textId="77777777" w:rsidR="004E6168" w:rsidRDefault="004E6168"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FDBD449" w14:textId="728FEDC5" w:rsidR="00A62F76" w:rsidRDefault="00A62F76" w:rsidP="00DA49EF">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但即使我們只有一部分</w:t>
      </w:r>
      <w:bookmarkStart w:id="17" w:name="_GoBack"/>
      <w:bookmarkEnd w:id="17"/>
      <w:r>
        <w:rPr>
          <w:rFonts w:ascii="Garamond" w:hAnsi="Garamond" w:hint="eastAsia"/>
          <w:sz w:val="36"/>
          <w:lang w:eastAsia="zh-TW"/>
        </w:rPr>
        <w:t>的範例，</w:t>
      </w:r>
      <w:r w:rsidR="00FD1225">
        <w:rPr>
          <w:rFonts w:ascii="Garamond" w:hAnsi="Garamond" w:hint="eastAsia"/>
          <w:sz w:val="36"/>
          <w:lang w:eastAsia="zh-TW"/>
        </w:rPr>
        <w:t>看電腦</w:t>
      </w:r>
      <w:r w:rsidR="00DD6CDD">
        <w:rPr>
          <w:rFonts w:ascii="Garamond" w:hAnsi="Garamond" w:hint="eastAsia"/>
          <w:sz w:val="36"/>
          <w:lang w:eastAsia="zh-TW"/>
        </w:rPr>
        <w:t>從訓練中</w:t>
      </w:r>
      <w:r w:rsidR="00FD1225">
        <w:rPr>
          <w:rFonts w:ascii="Garamond" w:hAnsi="Garamond" w:hint="eastAsia"/>
          <w:sz w:val="36"/>
          <w:lang w:eastAsia="zh-TW"/>
        </w:rPr>
        <w:t>學到</w:t>
      </w:r>
      <w:r w:rsidR="000768CD">
        <w:rPr>
          <w:rFonts w:ascii="Garamond" w:hAnsi="Garamond" w:hint="eastAsia"/>
          <w:sz w:val="36"/>
          <w:lang w:eastAsia="zh-TW"/>
        </w:rPr>
        <w:t>什麼以及如何用學到的共通模式</w:t>
      </w:r>
      <w:r w:rsidR="00622AD1">
        <w:rPr>
          <w:rFonts w:ascii="Garamond" w:hAnsi="Garamond" w:hint="eastAsia"/>
          <w:sz w:val="36"/>
          <w:lang w:eastAsia="zh-TW"/>
        </w:rPr>
        <w:t>進行判斷依舊是件很有趣的事！</w:t>
      </w:r>
    </w:p>
    <w:p w14:paraId="4796E106" w14:textId="4F055119" w:rsidR="00A55FCF" w:rsidRDefault="00DA49EF"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But even with a small number of examples, it’s fun to see the patterns that the computer learns, and how it tries</w:t>
      </w:r>
      <w:r w:rsidR="009B5206">
        <w:rPr>
          <w:rFonts w:ascii="Garamond" w:hAnsi="Garamond"/>
          <w:sz w:val="36"/>
        </w:rPr>
        <w:t xml:space="preserve"> to use that to recognise </w:t>
      </w:r>
      <w:r w:rsidR="00D71037">
        <w:rPr>
          <w:rFonts w:ascii="Garamond" w:hAnsi="Garamond"/>
          <w:sz w:val="36"/>
        </w:rPr>
        <w:t xml:space="preserve">new </w:t>
      </w:r>
      <w:r w:rsidR="009B5206">
        <w:rPr>
          <w:rFonts w:ascii="Garamond" w:hAnsi="Garamond"/>
          <w:sz w:val="36"/>
        </w:rPr>
        <w:t>text.</w:t>
      </w:r>
    </w:p>
    <w:p w14:paraId="71CC63D0" w14:textId="77777777" w:rsidR="00D76160" w:rsidRPr="009B5206" w:rsidRDefault="00D76160" w:rsidP="009B520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D76160" w:rsidRPr="009B5206" w:rsidSect="00FD7DD3">
          <w:pgSz w:w="11900" w:h="16840"/>
          <w:pgMar w:top="979" w:right="734" w:bottom="1440" w:left="806" w:header="720" w:footer="720" w:gutter="0"/>
          <w:cols w:space="720"/>
          <w:docGrid w:linePitch="360"/>
        </w:sectPr>
      </w:pPr>
    </w:p>
    <w:p w14:paraId="2255DBA6" w14:textId="52D8264D" w:rsidR="00733F4A" w:rsidRDefault="00733F4A" w:rsidP="000E5C19">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lastRenderedPageBreak/>
        <w:t>此專案靈感來自</w:t>
      </w:r>
      <w:r w:rsidRPr="00887427">
        <w:rPr>
          <w:sz w:val="28"/>
        </w:rPr>
        <w:t>Ryan Anderson</w:t>
      </w:r>
      <w:r>
        <w:rPr>
          <w:rFonts w:hint="eastAsia"/>
          <w:sz w:val="28"/>
          <w:lang w:eastAsia="zh-TW"/>
        </w:rPr>
        <w:t>，他和她的女兒一起做出一頂分類帽！</w:t>
      </w:r>
    </w:p>
    <w:p w14:paraId="0FA5F40A" w14:textId="77777777" w:rsidR="000E5C19" w:rsidRDefault="000E5C19" w:rsidP="000E5C19">
      <w:pPr>
        <w:pBdr>
          <w:top w:val="single" w:sz="4" w:space="5" w:color="auto"/>
          <w:left w:val="single" w:sz="4" w:space="5" w:color="auto"/>
          <w:bottom w:val="single" w:sz="4" w:space="5" w:color="auto"/>
          <w:right w:val="single" w:sz="4" w:space="5" w:color="auto"/>
        </w:pBdr>
        <w:rPr>
          <w:sz w:val="28"/>
        </w:rPr>
      </w:pPr>
      <w:r w:rsidRPr="00887427">
        <w:rPr>
          <w:sz w:val="28"/>
        </w:rPr>
        <w:t>The idea for this project came from Ryan Anderson, who made a real-life sorting hat with his daughter!</w:t>
      </w:r>
    </w:p>
    <w:p w14:paraId="203FFBC9" w14:textId="77777777" w:rsidR="00681CA5" w:rsidRDefault="00681CA5" w:rsidP="000E5C19">
      <w:pPr>
        <w:pBdr>
          <w:top w:val="single" w:sz="4" w:space="5" w:color="auto"/>
          <w:left w:val="single" w:sz="4" w:space="5" w:color="auto"/>
          <w:bottom w:val="single" w:sz="4" w:space="5" w:color="auto"/>
          <w:right w:val="single" w:sz="4" w:space="5" w:color="auto"/>
        </w:pBdr>
        <w:rPr>
          <w:sz w:val="28"/>
          <w:lang w:eastAsia="zh-TW"/>
        </w:rPr>
      </w:pPr>
    </w:p>
    <w:p w14:paraId="68D732EC" w14:textId="27150382" w:rsidR="006B6D4D" w:rsidRDefault="006B6D4D" w:rsidP="000E5C19">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他們採用將語音轉成文字的方法，所以可以直接對分類帽講話！當文字轉換完成後訓練一個機器學習模型，就像你前面做的事情一樣。</w:t>
      </w:r>
    </w:p>
    <w:p w14:paraId="07804DE5" w14:textId="034C565E" w:rsidR="000E5C19" w:rsidRPr="006B6D4D" w:rsidRDefault="00681CA5" w:rsidP="00681CA5">
      <w:pPr>
        <w:pBdr>
          <w:top w:val="single" w:sz="4" w:space="5" w:color="auto"/>
          <w:left w:val="single" w:sz="4" w:space="5" w:color="auto"/>
          <w:bottom w:val="single" w:sz="4" w:space="5" w:color="auto"/>
          <w:right w:val="single" w:sz="4" w:space="5" w:color="auto"/>
        </w:pBdr>
        <w:rPr>
          <w:color w:val="FF0000"/>
          <w:sz w:val="28"/>
        </w:rPr>
      </w:pPr>
      <w:r w:rsidRPr="006B6D4D">
        <w:rPr>
          <w:color w:val="FF0000"/>
          <w:sz w:val="28"/>
        </w:rPr>
        <w:t xml:space="preserve">Instead of typing messages to it, they also used speech-to-text so that they could actually talk to their Hat. Once they converted people’s voices into text, they trained a machine learning model to be able to recognise which House that should be, in a similar way to you have. </w:t>
      </w:r>
    </w:p>
    <w:p w14:paraId="44517041" w14:textId="77777777" w:rsidR="00681CA5" w:rsidRDefault="00681CA5" w:rsidP="00681CA5">
      <w:pPr>
        <w:pBdr>
          <w:top w:val="single" w:sz="4" w:space="5" w:color="auto"/>
          <w:left w:val="single" w:sz="4" w:space="5" w:color="auto"/>
          <w:bottom w:val="single" w:sz="4" w:space="5" w:color="auto"/>
          <w:right w:val="single" w:sz="4" w:space="5" w:color="auto"/>
        </w:pBdr>
        <w:rPr>
          <w:sz w:val="28"/>
          <w:lang w:eastAsia="zh-TW"/>
        </w:rPr>
      </w:pPr>
    </w:p>
    <w:p w14:paraId="5654B857" w14:textId="0B30D021" w:rsidR="00872E8F" w:rsidRDefault="00872E8F" w:rsidP="00681CA5">
      <w:pPr>
        <w:pBdr>
          <w:top w:val="single" w:sz="4" w:space="5" w:color="auto"/>
          <w:left w:val="single" w:sz="4" w:space="5" w:color="auto"/>
          <w:bottom w:val="single" w:sz="4" w:space="5" w:color="auto"/>
          <w:right w:val="single" w:sz="4" w:space="5" w:color="auto"/>
        </w:pBdr>
        <w:rPr>
          <w:sz w:val="28"/>
          <w:lang w:eastAsia="zh-TW"/>
        </w:rPr>
      </w:pPr>
      <w:r>
        <w:rPr>
          <w:rFonts w:hint="eastAsia"/>
          <w:sz w:val="28"/>
          <w:lang w:eastAsia="zh-TW"/>
        </w:rPr>
        <w:t>如果你對</w:t>
      </w:r>
      <w:r w:rsidRPr="00887427">
        <w:rPr>
          <w:sz w:val="28"/>
        </w:rPr>
        <w:t>Ryan</w:t>
      </w:r>
      <w:r>
        <w:rPr>
          <w:rFonts w:hint="eastAsia"/>
          <w:sz w:val="28"/>
          <w:lang w:eastAsia="zh-TW"/>
        </w:rPr>
        <w:t>的分類帽有興趣，可以觀看這個影片：</w:t>
      </w:r>
      <w:hyperlink r:id="rId33" w:history="1">
        <w:r w:rsidRPr="00C90D68">
          <w:rPr>
            <w:rStyle w:val="a8"/>
            <w:sz w:val="28"/>
          </w:rPr>
          <w:t>https://youtu.be/tSHoJoOOi9k</w:t>
        </w:r>
      </w:hyperlink>
    </w:p>
    <w:p w14:paraId="5B69988A" w14:textId="77777777" w:rsidR="00681CA5" w:rsidRDefault="00681CA5" w:rsidP="00681CA5">
      <w:pPr>
        <w:pBdr>
          <w:top w:val="single" w:sz="4" w:space="5" w:color="auto"/>
          <w:left w:val="single" w:sz="4" w:space="5" w:color="auto"/>
          <w:bottom w:val="single" w:sz="4" w:space="5" w:color="auto"/>
          <w:right w:val="single" w:sz="4" w:space="5" w:color="auto"/>
        </w:pBdr>
        <w:rPr>
          <w:sz w:val="28"/>
        </w:rPr>
      </w:pPr>
      <w:r>
        <w:rPr>
          <w:sz w:val="28"/>
        </w:rPr>
        <w:t xml:space="preserve">To see what the Hat looked like in action, check out their video at </w:t>
      </w:r>
    </w:p>
    <w:p w14:paraId="229A0514" w14:textId="7D0DC60A" w:rsidR="00681CA5" w:rsidRPr="00887427" w:rsidRDefault="0013237E" w:rsidP="00681CA5">
      <w:pPr>
        <w:pBdr>
          <w:top w:val="single" w:sz="4" w:space="5" w:color="auto"/>
          <w:left w:val="single" w:sz="4" w:space="5" w:color="auto"/>
          <w:bottom w:val="single" w:sz="4" w:space="5" w:color="auto"/>
          <w:right w:val="single" w:sz="4" w:space="5" w:color="auto"/>
        </w:pBdr>
        <w:jc w:val="right"/>
        <w:rPr>
          <w:sz w:val="28"/>
        </w:rPr>
      </w:pPr>
      <w:hyperlink r:id="rId34" w:history="1">
        <w:r w:rsidR="00681CA5" w:rsidRPr="00C90D68">
          <w:rPr>
            <w:rStyle w:val="a8"/>
            <w:sz w:val="28"/>
          </w:rPr>
          <w:t>https://youtu.be/tSHoJoOOi9k</w:t>
        </w:r>
      </w:hyperlink>
      <w:r w:rsidR="00681CA5">
        <w:rPr>
          <w:sz w:val="28"/>
        </w:rPr>
        <w:t xml:space="preserve"> </w:t>
      </w:r>
    </w:p>
    <w:p w14:paraId="67C8A17C" w14:textId="77777777" w:rsidR="000E5C19" w:rsidRDefault="000E5C19" w:rsidP="000E5C19">
      <w:pPr>
        <w:rPr>
          <w:sz w:val="28"/>
        </w:rPr>
      </w:pPr>
    </w:p>
    <w:p w14:paraId="16E8031E" w14:textId="77777777" w:rsidR="000E5C19" w:rsidRPr="00F82390" w:rsidRDefault="000E5C19" w:rsidP="000E5C19"/>
    <w:sectPr w:rsidR="000E5C19" w:rsidRPr="00F82390" w:rsidSect="00D76160">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A80F933" w14:textId="77777777" w:rsidR="0013237E" w:rsidRDefault="0013237E" w:rsidP="00F82390">
      <w:r>
        <w:separator/>
      </w:r>
    </w:p>
  </w:endnote>
  <w:endnote w:type="continuationSeparator" w:id="0">
    <w:p w14:paraId="46AD391C" w14:textId="77777777" w:rsidR="0013237E" w:rsidRDefault="0013237E"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ACFF"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36924C23" w:rsidR="004260A4" w:rsidRDefault="004260A4" w:rsidP="006A7144">
    <w:pPr>
      <w:pStyle w:val="a5"/>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872E8F">
      <w:rPr>
        <w:rFonts w:ascii="Times New Roman" w:hAnsi="Times New Roman" w:cs="Times New Roman"/>
        <w:noProof/>
      </w:rPr>
      <w:t>20</w:t>
    </w:r>
    <w:r>
      <w:rPr>
        <w:rFonts w:ascii="Times New Roman" w:hAnsi="Times New Roman" w:cs="Times New Roman"/>
      </w:rPr>
      <w:fldChar w:fldCharType="end"/>
    </w:r>
    <w:r>
      <w:rPr>
        <w:rFonts w:ascii="Times New Roman" w:hAnsi="Times New Roman" w:cs="Times New Roman"/>
      </w:rPr>
      <w:t xml:space="preserve"> of 12</w:t>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132675">
      <w:rPr>
        <w:rFonts w:ascii="Times New Roman" w:hAnsi="Times New Roman" w:cs="Times New Roman"/>
        <w:noProof/>
      </w:rPr>
      <w:t>16 December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54B736FB" w14:textId="77777777" w:rsidR="0013237E" w:rsidRDefault="0013237E" w:rsidP="00F82390">
      <w:r>
        <w:separator/>
      </w:r>
    </w:p>
  </w:footnote>
  <w:footnote w:type="continuationSeparator" w:id="0">
    <w:p w14:paraId="0BE6ABCB" w14:textId="77777777" w:rsidR="0013237E" w:rsidRDefault="0013237E"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28B71C83"/>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15:restartNumberingAfterBreak="0">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6CF1346E"/>
    <w:multiLevelType w:val="hybridMultilevel"/>
    <w:tmpl w:val="253CE764"/>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2"/>
  </w:num>
  <w:num w:numId="3">
    <w:abstractNumId w:val="1"/>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1"/>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86C"/>
    <w:rsid w:val="0000474B"/>
    <w:rsid w:val="0001188E"/>
    <w:rsid w:val="000351B5"/>
    <w:rsid w:val="000420D9"/>
    <w:rsid w:val="00046B80"/>
    <w:rsid w:val="000560E0"/>
    <w:rsid w:val="00061680"/>
    <w:rsid w:val="000724DF"/>
    <w:rsid w:val="000724FB"/>
    <w:rsid w:val="0007313C"/>
    <w:rsid w:val="000768CD"/>
    <w:rsid w:val="0009668B"/>
    <w:rsid w:val="000B35F0"/>
    <w:rsid w:val="000C42DB"/>
    <w:rsid w:val="000C4372"/>
    <w:rsid w:val="000C49FC"/>
    <w:rsid w:val="000C503F"/>
    <w:rsid w:val="000C6CB6"/>
    <w:rsid w:val="000D0F3F"/>
    <w:rsid w:val="000D1F4D"/>
    <w:rsid w:val="000D45EF"/>
    <w:rsid w:val="000D61F5"/>
    <w:rsid w:val="000E5C19"/>
    <w:rsid w:val="000E7954"/>
    <w:rsid w:val="000F02EF"/>
    <w:rsid w:val="000F4710"/>
    <w:rsid w:val="000F4E0B"/>
    <w:rsid w:val="00100990"/>
    <w:rsid w:val="00101920"/>
    <w:rsid w:val="00111B41"/>
    <w:rsid w:val="00124A9E"/>
    <w:rsid w:val="001313AE"/>
    <w:rsid w:val="0013237E"/>
    <w:rsid w:val="00132675"/>
    <w:rsid w:val="001537F7"/>
    <w:rsid w:val="0015443E"/>
    <w:rsid w:val="00154DC8"/>
    <w:rsid w:val="00160757"/>
    <w:rsid w:val="001608B9"/>
    <w:rsid w:val="0016135E"/>
    <w:rsid w:val="00167119"/>
    <w:rsid w:val="00183F18"/>
    <w:rsid w:val="00185721"/>
    <w:rsid w:val="001868D7"/>
    <w:rsid w:val="001944C3"/>
    <w:rsid w:val="001B0679"/>
    <w:rsid w:val="001D63FA"/>
    <w:rsid w:val="001E05A9"/>
    <w:rsid w:val="001E4954"/>
    <w:rsid w:val="001E4AE9"/>
    <w:rsid w:val="001E5AF5"/>
    <w:rsid w:val="001F0751"/>
    <w:rsid w:val="001F0A1D"/>
    <w:rsid w:val="001F1465"/>
    <w:rsid w:val="001F6655"/>
    <w:rsid w:val="00202D0E"/>
    <w:rsid w:val="00207CA1"/>
    <w:rsid w:val="00211F3E"/>
    <w:rsid w:val="00214DE2"/>
    <w:rsid w:val="002244F4"/>
    <w:rsid w:val="00227004"/>
    <w:rsid w:val="00230BCF"/>
    <w:rsid w:val="002477C2"/>
    <w:rsid w:val="00273D18"/>
    <w:rsid w:val="002918AB"/>
    <w:rsid w:val="002D1ABA"/>
    <w:rsid w:val="002D4C85"/>
    <w:rsid w:val="002D604B"/>
    <w:rsid w:val="002E1384"/>
    <w:rsid w:val="002E55EF"/>
    <w:rsid w:val="002E6328"/>
    <w:rsid w:val="002E7C85"/>
    <w:rsid w:val="003014ED"/>
    <w:rsid w:val="00305868"/>
    <w:rsid w:val="00312AAF"/>
    <w:rsid w:val="003162DE"/>
    <w:rsid w:val="003202C9"/>
    <w:rsid w:val="00326D7F"/>
    <w:rsid w:val="003315B0"/>
    <w:rsid w:val="00332F7E"/>
    <w:rsid w:val="00336B07"/>
    <w:rsid w:val="00336EF8"/>
    <w:rsid w:val="0033759C"/>
    <w:rsid w:val="00344A06"/>
    <w:rsid w:val="00352D79"/>
    <w:rsid w:val="00356EE9"/>
    <w:rsid w:val="003607B8"/>
    <w:rsid w:val="00367B04"/>
    <w:rsid w:val="0037395B"/>
    <w:rsid w:val="00380196"/>
    <w:rsid w:val="00384420"/>
    <w:rsid w:val="00397D31"/>
    <w:rsid w:val="003A05E8"/>
    <w:rsid w:val="003B29E4"/>
    <w:rsid w:val="003B388C"/>
    <w:rsid w:val="003C52C0"/>
    <w:rsid w:val="003C5BFD"/>
    <w:rsid w:val="003C7906"/>
    <w:rsid w:val="00402720"/>
    <w:rsid w:val="00402AFC"/>
    <w:rsid w:val="00404869"/>
    <w:rsid w:val="00410EF9"/>
    <w:rsid w:val="00413816"/>
    <w:rsid w:val="004171C2"/>
    <w:rsid w:val="00424774"/>
    <w:rsid w:val="004260A4"/>
    <w:rsid w:val="004347D5"/>
    <w:rsid w:val="004521A5"/>
    <w:rsid w:val="004671AD"/>
    <w:rsid w:val="00472319"/>
    <w:rsid w:val="004802BB"/>
    <w:rsid w:val="00484856"/>
    <w:rsid w:val="00487753"/>
    <w:rsid w:val="0049270E"/>
    <w:rsid w:val="00494DD4"/>
    <w:rsid w:val="0049648C"/>
    <w:rsid w:val="004A112B"/>
    <w:rsid w:val="004A5410"/>
    <w:rsid w:val="004A6A79"/>
    <w:rsid w:val="004A7728"/>
    <w:rsid w:val="004A774F"/>
    <w:rsid w:val="004B2256"/>
    <w:rsid w:val="004B33F2"/>
    <w:rsid w:val="004B4CE1"/>
    <w:rsid w:val="004B51D9"/>
    <w:rsid w:val="004B650F"/>
    <w:rsid w:val="004C7189"/>
    <w:rsid w:val="004E6168"/>
    <w:rsid w:val="004E61B9"/>
    <w:rsid w:val="004E74C1"/>
    <w:rsid w:val="004F1D88"/>
    <w:rsid w:val="0050141D"/>
    <w:rsid w:val="00502124"/>
    <w:rsid w:val="00503DB7"/>
    <w:rsid w:val="005055BC"/>
    <w:rsid w:val="00515E24"/>
    <w:rsid w:val="00515ED0"/>
    <w:rsid w:val="00516A34"/>
    <w:rsid w:val="005245FA"/>
    <w:rsid w:val="00524B51"/>
    <w:rsid w:val="00531798"/>
    <w:rsid w:val="00532C78"/>
    <w:rsid w:val="00536743"/>
    <w:rsid w:val="00540565"/>
    <w:rsid w:val="005430C0"/>
    <w:rsid w:val="00551CC5"/>
    <w:rsid w:val="005563B4"/>
    <w:rsid w:val="00573A81"/>
    <w:rsid w:val="0057446C"/>
    <w:rsid w:val="00584BB1"/>
    <w:rsid w:val="0059394B"/>
    <w:rsid w:val="005A1A83"/>
    <w:rsid w:val="005A4D8F"/>
    <w:rsid w:val="005C0201"/>
    <w:rsid w:val="005C43FB"/>
    <w:rsid w:val="005D2140"/>
    <w:rsid w:val="005E1455"/>
    <w:rsid w:val="005E49B5"/>
    <w:rsid w:val="005F27ED"/>
    <w:rsid w:val="005F5264"/>
    <w:rsid w:val="005F557B"/>
    <w:rsid w:val="005F56B2"/>
    <w:rsid w:val="00607D47"/>
    <w:rsid w:val="00610D47"/>
    <w:rsid w:val="00614E0D"/>
    <w:rsid w:val="006175EE"/>
    <w:rsid w:val="006210C7"/>
    <w:rsid w:val="00622AD1"/>
    <w:rsid w:val="006273D9"/>
    <w:rsid w:val="006301DF"/>
    <w:rsid w:val="00630F54"/>
    <w:rsid w:val="00630FE2"/>
    <w:rsid w:val="00631BFF"/>
    <w:rsid w:val="006412C1"/>
    <w:rsid w:val="00642751"/>
    <w:rsid w:val="00663279"/>
    <w:rsid w:val="006638F5"/>
    <w:rsid w:val="0066410F"/>
    <w:rsid w:val="006652E0"/>
    <w:rsid w:val="0066738D"/>
    <w:rsid w:val="00676616"/>
    <w:rsid w:val="006812AE"/>
    <w:rsid w:val="00681CA5"/>
    <w:rsid w:val="00686727"/>
    <w:rsid w:val="0069060A"/>
    <w:rsid w:val="00690677"/>
    <w:rsid w:val="006A1E89"/>
    <w:rsid w:val="006A3E06"/>
    <w:rsid w:val="006A7144"/>
    <w:rsid w:val="006B6D4D"/>
    <w:rsid w:val="006C0460"/>
    <w:rsid w:val="006C0719"/>
    <w:rsid w:val="006C1D06"/>
    <w:rsid w:val="006C2ADA"/>
    <w:rsid w:val="006C3CE8"/>
    <w:rsid w:val="006C48AA"/>
    <w:rsid w:val="006C56B4"/>
    <w:rsid w:val="006C5982"/>
    <w:rsid w:val="006C6843"/>
    <w:rsid w:val="006C791E"/>
    <w:rsid w:val="006D07D5"/>
    <w:rsid w:val="006E293E"/>
    <w:rsid w:val="00703D13"/>
    <w:rsid w:val="00707CF9"/>
    <w:rsid w:val="00716966"/>
    <w:rsid w:val="007176B2"/>
    <w:rsid w:val="007225C7"/>
    <w:rsid w:val="00724F83"/>
    <w:rsid w:val="00726E57"/>
    <w:rsid w:val="00731986"/>
    <w:rsid w:val="00733205"/>
    <w:rsid w:val="00733F4A"/>
    <w:rsid w:val="00742B86"/>
    <w:rsid w:val="00744781"/>
    <w:rsid w:val="00747916"/>
    <w:rsid w:val="00761C7B"/>
    <w:rsid w:val="00763E6C"/>
    <w:rsid w:val="00786D52"/>
    <w:rsid w:val="00790D60"/>
    <w:rsid w:val="0079300E"/>
    <w:rsid w:val="007941CE"/>
    <w:rsid w:val="007946BA"/>
    <w:rsid w:val="007961FF"/>
    <w:rsid w:val="007970B6"/>
    <w:rsid w:val="007A044C"/>
    <w:rsid w:val="007A1B81"/>
    <w:rsid w:val="007A46A6"/>
    <w:rsid w:val="007A6BDA"/>
    <w:rsid w:val="007A74D8"/>
    <w:rsid w:val="007C329D"/>
    <w:rsid w:val="007C6449"/>
    <w:rsid w:val="007D337F"/>
    <w:rsid w:val="007D35F5"/>
    <w:rsid w:val="007D74B3"/>
    <w:rsid w:val="008131AF"/>
    <w:rsid w:val="008151EF"/>
    <w:rsid w:val="00824029"/>
    <w:rsid w:val="0082472E"/>
    <w:rsid w:val="0083162F"/>
    <w:rsid w:val="008364EE"/>
    <w:rsid w:val="00841A1C"/>
    <w:rsid w:val="00844CF0"/>
    <w:rsid w:val="008473AA"/>
    <w:rsid w:val="00854AB5"/>
    <w:rsid w:val="00864F07"/>
    <w:rsid w:val="00872E8F"/>
    <w:rsid w:val="008800DA"/>
    <w:rsid w:val="00887427"/>
    <w:rsid w:val="00896356"/>
    <w:rsid w:val="008A2866"/>
    <w:rsid w:val="008B4B16"/>
    <w:rsid w:val="008B753B"/>
    <w:rsid w:val="008C1041"/>
    <w:rsid w:val="008C302D"/>
    <w:rsid w:val="008C310C"/>
    <w:rsid w:val="008C41C4"/>
    <w:rsid w:val="008C7DE4"/>
    <w:rsid w:val="008D01DF"/>
    <w:rsid w:val="008D319C"/>
    <w:rsid w:val="008D5589"/>
    <w:rsid w:val="008E62F2"/>
    <w:rsid w:val="008E63CB"/>
    <w:rsid w:val="008E7A3A"/>
    <w:rsid w:val="008F59E1"/>
    <w:rsid w:val="00903C6A"/>
    <w:rsid w:val="00904B95"/>
    <w:rsid w:val="00905B4D"/>
    <w:rsid w:val="00915E3A"/>
    <w:rsid w:val="009225EF"/>
    <w:rsid w:val="00922CC3"/>
    <w:rsid w:val="009233F0"/>
    <w:rsid w:val="009275A6"/>
    <w:rsid w:val="00935D7B"/>
    <w:rsid w:val="00955E00"/>
    <w:rsid w:val="00961702"/>
    <w:rsid w:val="00961F97"/>
    <w:rsid w:val="0096746C"/>
    <w:rsid w:val="009926C5"/>
    <w:rsid w:val="009A16BC"/>
    <w:rsid w:val="009A2A9B"/>
    <w:rsid w:val="009B1096"/>
    <w:rsid w:val="009B4886"/>
    <w:rsid w:val="009B5206"/>
    <w:rsid w:val="009B5F61"/>
    <w:rsid w:val="009C1916"/>
    <w:rsid w:val="009C7D8C"/>
    <w:rsid w:val="009D14E9"/>
    <w:rsid w:val="009D7760"/>
    <w:rsid w:val="009E01E8"/>
    <w:rsid w:val="009E2DFD"/>
    <w:rsid w:val="009E3EA1"/>
    <w:rsid w:val="009E5EF9"/>
    <w:rsid w:val="009E77BF"/>
    <w:rsid w:val="009F47DE"/>
    <w:rsid w:val="009F5790"/>
    <w:rsid w:val="00A04777"/>
    <w:rsid w:val="00A06E2E"/>
    <w:rsid w:val="00A07C64"/>
    <w:rsid w:val="00A13F48"/>
    <w:rsid w:val="00A16D03"/>
    <w:rsid w:val="00A41D59"/>
    <w:rsid w:val="00A50699"/>
    <w:rsid w:val="00A51E41"/>
    <w:rsid w:val="00A532A3"/>
    <w:rsid w:val="00A55FCF"/>
    <w:rsid w:val="00A57286"/>
    <w:rsid w:val="00A6051E"/>
    <w:rsid w:val="00A611EC"/>
    <w:rsid w:val="00A61436"/>
    <w:rsid w:val="00A6271C"/>
    <w:rsid w:val="00A62F76"/>
    <w:rsid w:val="00A82D31"/>
    <w:rsid w:val="00A84E87"/>
    <w:rsid w:val="00A91800"/>
    <w:rsid w:val="00A95275"/>
    <w:rsid w:val="00AA14F4"/>
    <w:rsid w:val="00AC13EC"/>
    <w:rsid w:val="00AC5D42"/>
    <w:rsid w:val="00AD1700"/>
    <w:rsid w:val="00AD1DFB"/>
    <w:rsid w:val="00AD6738"/>
    <w:rsid w:val="00AD680D"/>
    <w:rsid w:val="00AE3FC2"/>
    <w:rsid w:val="00AE5742"/>
    <w:rsid w:val="00AF705C"/>
    <w:rsid w:val="00B0101E"/>
    <w:rsid w:val="00B14B32"/>
    <w:rsid w:val="00B25414"/>
    <w:rsid w:val="00B255CE"/>
    <w:rsid w:val="00B2633B"/>
    <w:rsid w:val="00B31859"/>
    <w:rsid w:val="00B3205F"/>
    <w:rsid w:val="00B35695"/>
    <w:rsid w:val="00B44F10"/>
    <w:rsid w:val="00B47831"/>
    <w:rsid w:val="00B5329A"/>
    <w:rsid w:val="00B62B3D"/>
    <w:rsid w:val="00B63375"/>
    <w:rsid w:val="00B724D3"/>
    <w:rsid w:val="00B77764"/>
    <w:rsid w:val="00B83EBE"/>
    <w:rsid w:val="00B907AF"/>
    <w:rsid w:val="00B95635"/>
    <w:rsid w:val="00B968AB"/>
    <w:rsid w:val="00BA1DDF"/>
    <w:rsid w:val="00BA2791"/>
    <w:rsid w:val="00BB16C8"/>
    <w:rsid w:val="00BB5D14"/>
    <w:rsid w:val="00BC762E"/>
    <w:rsid w:val="00BE253B"/>
    <w:rsid w:val="00BE6770"/>
    <w:rsid w:val="00BF3060"/>
    <w:rsid w:val="00BF79B2"/>
    <w:rsid w:val="00C01792"/>
    <w:rsid w:val="00C01F80"/>
    <w:rsid w:val="00C1441B"/>
    <w:rsid w:val="00C30447"/>
    <w:rsid w:val="00C56D56"/>
    <w:rsid w:val="00C60457"/>
    <w:rsid w:val="00C66F83"/>
    <w:rsid w:val="00C85ED9"/>
    <w:rsid w:val="00C90463"/>
    <w:rsid w:val="00CA1A56"/>
    <w:rsid w:val="00CA56FF"/>
    <w:rsid w:val="00CB330E"/>
    <w:rsid w:val="00CB71E2"/>
    <w:rsid w:val="00CC41F1"/>
    <w:rsid w:val="00CC6DC8"/>
    <w:rsid w:val="00CD0E3E"/>
    <w:rsid w:val="00CD4100"/>
    <w:rsid w:val="00CE0E9E"/>
    <w:rsid w:val="00CE0F2F"/>
    <w:rsid w:val="00D004C4"/>
    <w:rsid w:val="00D00DD0"/>
    <w:rsid w:val="00D01148"/>
    <w:rsid w:val="00D06A9B"/>
    <w:rsid w:val="00D07A12"/>
    <w:rsid w:val="00D10867"/>
    <w:rsid w:val="00D118FD"/>
    <w:rsid w:val="00D120BC"/>
    <w:rsid w:val="00D17CE0"/>
    <w:rsid w:val="00D17E74"/>
    <w:rsid w:val="00D36D45"/>
    <w:rsid w:val="00D37612"/>
    <w:rsid w:val="00D435C7"/>
    <w:rsid w:val="00D44A98"/>
    <w:rsid w:val="00D475FF"/>
    <w:rsid w:val="00D71037"/>
    <w:rsid w:val="00D76160"/>
    <w:rsid w:val="00D9085A"/>
    <w:rsid w:val="00D958DC"/>
    <w:rsid w:val="00DA1080"/>
    <w:rsid w:val="00DA49EF"/>
    <w:rsid w:val="00DB0398"/>
    <w:rsid w:val="00DB33D8"/>
    <w:rsid w:val="00DB6A2D"/>
    <w:rsid w:val="00DC67E6"/>
    <w:rsid w:val="00DC7E59"/>
    <w:rsid w:val="00DD6CDD"/>
    <w:rsid w:val="00DE7BB8"/>
    <w:rsid w:val="00DF5E22"/>
    <w:rsid w:val="00E04560"/>
    <w:rsid w:val="00E0552A"/>
    <w:rsid w:val="00E151FF"/>
    <w:rsid w:val="00E260CD"/>
    <w:rsid w:val="00E327F3"/>
    <w:rsid w:val="00E366F3"/>
    <w:rsid w:val="00E37CD3"/>
    <w:rsid w:val="00E43C0A"/>
    <w:rsid w:val="00E472E2"/>
    <w:rsid w:val="00E50154"/>
    <w:rsid w:val="00E60A78"/>
    <w:rsid w:val="00E60B58"/>
    <w:rsid w:val="00E60C97"/>
    <w:rsid w:val="00E679AD"/>
    <w:rsid w:val="00E73C65"/>
    <w:rsid w:val="00E774D9"/>
    <w:rsid w:val="00E829B6"/>
    <w:rsid w:val="00E865E7"/>
    <w:rsid w:val="00E9025B"/>
    <w:rsid w:val="00E90BA6"/>
    <w:rsid w:val="00EA3679"/>
    <w:rsid w:val="00EA407B"/>
    <w:rsid w:val="00EA4A22"/>
    <w:rsid w:val="00EC1117"/>
    <w:rsid w:val="00EC565C"/>
    <w:rsid w:val="00ED6E67"/>
    <w:rsid w:val="00EF2744"/>
    <w:rsid w:val="00EF401C"/>
    <w:rsid w:val="00EF5B62"/>
    <w:rsid w:val="00EF5F6C"/>
    <w:rsid w:val="00EF77BE"/>
    <w:rsid w:val="00F05E18"/>
    <w:rsid w:val="00F24192"/>
    <w:rsid w:val="00F30503"/>
    <w:rsid w:val="00F32465"/>
    <w:rsid w:val="00F32653"/>
    <w:rsid w:val="00F33079"/>
    <w:rsid w:val="00F3355D"/>
    <w:rsid w:val="00F361F7"/>
    <w:rsid w:val="00F51E4D"/>
    <w:rsid w:val="00F5446E"/>
    <w:rsid w:val="00F54F5C"/>
    <w:rsid w:val="00F565A8"/>
    <w:rsid w:val="00F60C27"/>
    <w:rsid w:val="00F6396D"/>
    <w:rsid w:val="00F73050"/>
    <w:rsid w:val="00F7439B"/>
    <w:rsid w:val="00F74BBD"/>
    <w:rsid w:val="00F82390"/>
    <w:rsid w:val="00F90E9B"/>
    <w:rsid w:val="00F91105"/>
    <w:rsid w:val="00F97A7B"/>
    <w:rsid w:val="00FA0D64"/>
    <w:rsid w:val="00FB1F4E"/>
    <w:rsid w:val="00FB2121"/>
    <w:rsid w:val="00FB2E7E"/>
    <w:rsid w:val="00FB6E65"/>
    <w:rsid w:val="00FC02BA"/>
    <w:rsid w:val="00FC19F5"/>
    <w:rsid w:val="00FC5AD5"/>
    <w:rsid w:val="00FD1225"/>
    <w:rsid w:val="00FD2113"/>
    <w:rsid w:val="00FD42B3"/>
    <w:rsid w:val="00FD7DD3"/>
    <w:rsid w:val="00FE4182"/>
    <w:rsid w:val="00FE614E"/>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600D07ED-7F69-0C4F-8919-F16989D082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Light" w:semiHidden="1" w:unhideWhenUsed="1"/>
    <w:lsdException w:name="Grid Table 1 Light" w:semiHidden="1" w:unhideWhenUsed="1"/>
    <w:lsdException w:name="Grid Table 2" w:semiHidden="1" w:unhideWhenUsed="1"/>
    <w:lsdException w:name="Grid Table 3"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390"/>
    <w:pPr>
      <w:tabs>
        <w:tab w:val="center" w:pos="4513"/>
        <w:tab w:val="right" w:pos="9026"/>
      </w:tabs>
    </w:pPr>
  </w:style>
  <w:style w:type="character" w:customStyle="1" w:styleId="a4">
    <w:name w:val="頁首 字元"/>
    <w:basedOn w:val="a0"/>
    <w:link w:val="a3"/>
    <w:uiPriority w:val="99"/>
    <w:rsid w:val="00F82390"/>
  </w:style>
  <w:style w:type="paragraph" w:styleId="a5">
    <w:name w:val="footer"/>
    <w:basedOn w:val="a"/>
    <w:link w:val="a6"/>
    <w:uiPriority w:val="99"/>
    <w:unhideWhenUsed/>
    <w:rsid w:val="00F82390"/>
    <w:pPr>
      <w:tabs>
        <w:tab w:val="center" w:pos="4513"/>
        <w:tab w:val="right" w:pos="9026"/>
      </w:tabs>
    </w:pPr>
  </w:style>
  <w:style w:type="character" w:customStyle="1" w:styleId="a6">
    <w:name w:val="頁尾 字元"/>
    <w:basedOn w:val="a0"/>
    <w:link w:val="a5"/>
    <w:uiPriority w:val="99"/>
    <w:rsid w:val="00F82390"/>
  </w:style>
  <w:style w:type="paragraph" w:styleId="a7">
    <w:name w:val="List Paragraph"/>
    <w:basedOn w:val="a"/>
    <w:uiPriority w:val="34"/>
    <w:qFormat/>
    <w:rsid w:val="00384420"/>
    <w:pPr>
      <w:ind w:left="720"/>
      <w:contextualSpacing/>
    </w:pPr>
  </w:style>
  <w:style w:type="character" w:styleId="a8">
    <w:name w:val="Hyperlink"/>
    <w:basedOn w:val="a0"/>
    <w:uiPriority w:val="99"/>
    <w:unhideWhenUsed/>
    <w:rsid w:val="0001188E"/>
    <w:rPr>
      <w:color w:val="0563C1" w:themeColor="hyperlink"/>
      <w:u w:val="single"/>
    </w:rPr>
  </w:style>
  <w:style w:type="paragraph" w:styleId="a9">
    <w:name w:val="Balloon Text"/>
    <w:basedOn w:val="a"/>
    <w:link w:val="aa"/>
    <w:uiPriority w:val="99"/>
    <w:semiHidden/>
    <w:unhideWhenUsed/>
    <w:rsid w:val="008C41C4"/>
    <w:rPr>
      <w:rFonts w:ascii="Times New Roman" w:hAnsi="Times New Roman"/>
      <w:sz w:val="18"/>
      <w:szCs w:val="18"/>
    </w:rPr>
  </w:style>
  <w:style w:type="character" w:customStyle="1" w:styleId="aa">
    <w:name w:val="註解方塊文字 字元"/>
    <w:basedOn w:val="a0"/>
    <w:link w:val="a9"/>
    <w:uiPriority w:val="99"/>
    <w:semiHidden/>
    <w:rsid w:val="008C41C4"/>
    <w:rPr>
      <w:rFonts w:ascii="Times New Roman" w:hAnsi="Times New Roman"/>
      <w:sz w:val="18"/>
      <w:szCs w:val="18"/>
    </w:rPr>
  </w:style>
  <w:style w:type="character" w:customStyle="1" w:styleId="1">
    <w:name w:val="未解析的提及項目1"/>
    <w:basedOn w:val="a0"/>
    <w:uiPriority w:val="99"/>
    <w:rsid w:val="009F5790"/>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73738352">
      <w:bodyDiv w:val="1"/>
      <w:marLeft w:val="0"/>
      <w:marRight w:val="0"/>
      <w:marTop w:val="0"/>
      <w:marBottom w:val="0"/>
      <w:divBdr>
        <w:top w:val="none" w:sz="0" w:space="0" w:color="auto"/>
        <w:left w:val="none" w:sz="0" w:space="0" w:color="auto"/>
        <w:bottom w:val="none" w:sz="0" w:space="0" w:color="auto"/>
        <w:right w:val="none" w:sz="0" w:space="0" w:color="auto"/>
      </w:divBdr>
      <w:divsChild>
        <w:div w:id="1386565931">
          <w:marLeft w:val="0"/>
          <w:marRight w:val="0"/>
          <w:marTop w:val="0"/>
          <w:marBottom w:val="0"/>
          <w:divBdr>
            <w:top w:val="none" w:sz="0" w:space="0" w:color="auto"/>
            <w:left w:val="none" w:sz="0" w:space="0" w:color="auto"/>
            <w:bottom w:val="none" w:sz="0" w:space="0" w:color="auto"/>
            <w:right w:val="none" w:sz="0" w:space="0" w:color="auto"/>
          </w:divBdr>
          <w:divsChild>
            <w:div w:id="1743792377">
              <w:marLeft w:val="0"/>
              <w:marRight w:val="0"/>
              <w:marTop w:val="0"/>
              <w:marBottom w:val="0"/>
              <w:divBdr>
                <w:top w:val="none" w:sz="0" w:space="0" w:color="auto"/>
                <w:left w:val="none" w:sz="0" w:space="0" w:color="auto"/>
                <w:bottom w:val="none" w:sz="0" w:space="0" w:color="auto"/>
                <w:right w:val="none" w:sz="0" w:space="0" w:color="auto"/>
              </w:divBdr>
            </w:div>
            <w:div w:id="1952324459">
              <w:marLeft w:val="0"/>
              <w:marRight w:val="0"/>
              <w:marTop w:val="0"/>
              <w:marBottom w:val="0"/>
              <w:divBdr>
                <w:top w:val="none" w:sz="0" w:space="0" w:color="auto"/>
                <w:left w:val="none" w:sz="0" w:space="0" w:color="auto"/>
                <w:bottom w:val="none" w:sz="0" w:space="0" w:color="auto"/>
                <w:right w:val="none" w:sz="0" w:space="0" w:color="auto"/>
              </w:divBdr>
            </w:div>
            <w:div w:id="1837726135">
              <w:marLeft w:val="0"/>
              <w:marRight w:val="0"/>
              <w:marTop w:val="0"/>
              <w:marBottom w:val="0"/>
              <w:divBdr>
                <w:top w:val="none" w:sz="0" w:space="0" w:color="auto"/>
                <w:left w:val="none" w:sz="0" w:space="0" w:color="auto"/>
                <w:bottom w:val="none" w:sz="0" w:space="0" w:color="auto"/>
                <w:right w:val="none" w:sz="0" w:space="0" w:color="auto"/>
              </w:divBdr>
            </w:div>
            <w:div w:id="408843835">
              <w:marLeft w:val="0"/>
              <w:marRight w:val="0"/>
              <w:marTop w:val="0"/>
              <w:marBottom w:val="0"/>
              <w:divBdr>
                <w:top w:val="none" w:sz="0" w:space="0" w:color="auto"/>
                <w:left w:val="none" w:sz="0" w:space="0" w:color="auto"/>
                <w:bottom w:val="none" w:sz="0" w:space="0" w:color="auto"/>
                <w:right w:val="none" w:sz="0" w:space="0" w:color="auto"/>
              </w:divBdr>
            </w:div>
            <w:div w:id="1404453765">
              <w:marLeft w:val="0"/>
              <w:marRight w:val="0"/>
              <w:marTop w:val="0"/>
              <w:marBottom w:val="0"/>
              <w:divBdr>
                <w:top w:val="none" w:sz="0" w:space="0" w:color="auto"/>
                <w:left w:val="none" w:sz="0" w:space="0" w:color="auto"/>
                <w:bottom w:val="none" w:sz="0" w:space="0" w:color="auto"/>
                <w:right w:val="none" w:sz="0" w:space="0" w:color="auto"/>
              </w:divBdr>
            </w:div>
            <w:div w:id="1549804599">
              <w:marLeft w:val="0"/>
              <w:marRight w:val="0"/>
              <w:marTop w:val="0"/>
              <w:marBottom w:val="0"/>
              <w:divBdr>
                <w:top w:val="none" w:sz="0" w:space="0" w:color="auto"/>
                <w:left w:val="none" w:sz="0" w:space="0" w:color="auto"/>
                <w:bottom w:val="none" w:sz="0" w:space="0" w:color="auto"/>
                <w:right w:val="none" w:sz="0" w:space="0" w:color="auto"/>
              </w:divBdr>
            </w:div>
            <w:div w:id="1882357662">
              <w:marLeft w:val="0"/>
              <w:marRight w:val="0"/>
              <w:marTop w:val="0"/>
              <w:marBottom w:val="0"/>
              <w:divBdr>
                <w:top w:val="none" w:sz="0" w:space="0" w:color="auto"/>
                <w:left w:val="none" w:sz="0" w:space="0" w:color="auto"/>
                <w:bottom w:val="none" w:sz="0" w:space="0" w:color="auto"/>
                <w:right w:val="none" w:sz="0" w:space="0" w:color="auto"/>
              </w:divBdr>
            </w:div>
            <w:div w:id="288441697">
              <w:marLeft w:val="0"/>
              <w:marRight w:val="0"/>
              <w:marTop w:val="0"/>
              <w:marBottom w:val="0"/>
              <w:divBdr>
                <w:top w:val="none" w:sz="0" w:space="0" w:color="auto"/>
                <w:left w:val="none" w:sz="0" w:space="0" w:color="auto"/>
                <w:bottom w:val="none" w:sz="0" w:space="0" w:color="auto"/>
                <w:right w:val="none" w:sz="0" w:space="0" w:color="auto"/>
              </w:divBdr>
            </w:div>
            <w:div w:id="802624766">
              <w:marLeft w:val="0"/>
              <w:marRight w:val="0"/>
              <w:marTop w:val="0"/>
              <w:marBottom w:val="0"/>
              <w:divBdr>
                <w:top w:val="none" w:sz="0" w:space="0" w:color="auto"/>
                <w:left w:val="none" w:sz="0" w:space="0" w:color="auto"/>
                <w:bottom w:val="none" w:sz="0" w:space="0" w:color="auto"/>
                <w:right w:val="none" w:sz="0" w:space="0" w:color="auto"/>
              </w:divBdr>
            </w:div>
            <w:div w:id="1799562611">
              <w:marLeft w:val="0"/>
              <w:marRight w:val="0"/>
              <w:marTop w:val="0"/>
              <w:marBottom w:val="0"/>
              <w:divBdr>
                <w:top w:val="none" w:sz="0" w:space="0" w:color="auto"/>
                <w:left w:val="none" w:sz="0" w:space="0" w:color="auto"/>
                <w:bottom w:val="none" w:sz="0" w:space="0" w:color="auto"/>
                <w:right w:val="none" w:sz="0" w:space="0" w:color="auto"/>
              </w:divBdr>
            </w:div>
            <w:div w:id="906260943">
              <w:marLeft w:val="0"/>
              <w:marRight w:val="0"/>
              <w:marTop w:val="0"/>
              <w:marBottom w:val="0"/>
              <w:divBdr>
                <w:top w:val="none" w:sz="0" w:space="0" w:color="auto"/>
                <w:left w:val="none" w:sz="0" w:space="0" w:color="auto"/>
                <w:bottom w:val="none" w:sz="0" w:space="0" w:color="auto"/>
                <w:right w:val="none" w:sz="0" w:space="0" w:color="auto"/>
              </w:divBdr>
            </w:div>
            <w:div w:id="1237321116">
              <w:marLeft w:val="0"/>
              <w:marRight w:val="0"/>
              <w:marTop w:val="0"/>
              <w:marBottom w:val="0"/>
              <w:divBdr>
                <w:top w:val="none" w:sz="0" w:space="0" w:color="auto"/>
                <w:left w:val="none" w:sz="0" w:space="0" w:color="auto"/>
                <w:bottom w:val="none" w:sz="0" w:space="0" w:color="auto"/>
                <w:right w:val="none" w:sz="0" w:space="0" w:color="auto"/>
              </w:divBdr>
            </w:div>
            <w:div w:id="688871903">
              <w:marLeft w:val="0"/>
              <w:marRight w:val="0"/>
              <w:marTop w:val="0"/>
              <w:marBottom w:val="0"/>
              <w:divBdr>
                <w:top w:val="none" w:sz="0" w:space="0" w:color="auto"/>
                <w:left w:val="none" w:sz="0" w:space="0" w:color="auto"/>
                <w:bottom w:val="none" w:sz="0" w:space="0" w:color="auto"/>
                <w:right w:val="none" w:sz="0" w:space="0" w:color="auto"/>
              </w:divBdr>
            </w:div>
            <w:div w:id="1938709539">
              <w:marLeft w:val="0"/>
              <w:marRight w:val="0"/>
              <w:marTop w:val="0"/>
              <w:marBottom w:val="0"/>
              <w:divBdr>
                <w:top w:val="none" w:sz="0" w:space="0" w:color="auto"/>
                <w:left w:val="none" w:sz="0" w:space="0" w:color="auto"/>
                <w:bottom w:val="none" w:sz="0" w:space="0" w:color="auto"/>
                <w:right w:val="none" w:sz="0" w:space="0" w:color="auto"/>
              </w:divBdr>
            </w:div>
            <w:div w:id="115448805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90725122">
      <w:bodyDiv w:val="1"/>
      <w:marLeft w:val="0"/>
      <w:marRight w:val="0"/>
      <w:marTop w:val="0"/>
      <w:marBottom w:val="0"/>
      <w:divBdr>
        <w:top w:val="none" w:sz="0" w:space="0" w:color="auto"/>
        <w:left w:val="none" w:sz="0" w:space="0" w:color="auto"/>
        <w:bottom w:val="none" w:sz="0" w:space="0" w:color="auto"/>
        <w:right w:val="none" w:sz="0" w:space="0" w:color="auto"/>
      </w:divBdr>
    </w:div>
    <w:div w:id="1447308776">
      <w:bodyDiv w:val="1"/>
      <w:marLeft w:val="0"/>
      <w:marRight w:val="0"/>
      <w:marTop w:val="0"/>
      <w:marBottom w:val="0"/>
      <w:divBdr>
        <w:top w:val="none" w:sz="0" w:space="0" w:color="auto"/>
        <w:left w:val="none" w:sz="0" w:space="0" w:color="auto"/>
        <w:bottom w:val="none" w:sz="0" w:space="0" w:color="auto"/>
        <w:right w:val="none" w:sz="0" w:space="0" w:color="auto"/>
      </w:divBdr>
    </w:div>
  </w:divs>
  <w:allowPNG/>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8" Type="http://schemas.openxmlformats.org/officeDocument/2006/relationships/hyperlink" Target="https://machinelearningforkids.co.uk/" TargetMode="External"/><Relationship Id="rId26" Type="http://schemas.openxmlformats.org/officeDocument/2006/relationships/image" Target="media/image11.png"/><Relationship Id="rId21" Type="http://schemas.openxmlformats.org/officeDocument/2006/relationships/image" Target="media/image6.png"/><Relationship Id="rId34" Type="http://schemas.openxmlformats.org/officeDocument/2006/relationships/hyperlink" Target="https://youtu.be/tSHoJoOOi9k" TargetMode="External"/><Relationship Id="rId7" Type="http://schemas.openxmlformats.org/officeDocument/2006/relationships/image" Target="media/image1.png"/><Relationship Id="rId12" Type="http://schemas.openxmlformats.org/officeDocument/2006/relationships/hyperlink" Target="https://machinelearningforkids.co.uk/worksheets" TargetMode="External"/><Relationship Id="rId17" Type="http://schemas.openxmlformats.org/officeDocument/2006/relationships/hyperlink" Target="https://machinelearningforkids.co.uk/" TargetMode="External"/><Relationship Id="rId25" Type="http://schemas.openxmlformats.org/officeDocument/2006/relationships/image" Target="media/image10.png"/><Relationship Id="rId33" Type="http://schemas.openxmlformats.org/officeDocument/2006/relationships/hyperlink" Target="https://youtu.be/tSHoJoOOi9k" TargetMode="External"/><Relationship Id="rId2" Type="http://schemas.openxmlformats.org/officeDocument/2006/relationships/styles" Target="styles.xml"/><Relationship Id="rId16" Type="http://schemas.openxmlformats.org/officeDocument/2006/relationships/image" Target="media/image3.png"/><Relationship Id="rId20" Type="http://schemas.openxmlformats.org/officeDocument/2006/relationships/image" Target="media/image5.png"/><Relationship Id="rId29" Type="http://schemas.openxmlformats.org/officeDocument/2006/relationships/image" Target="media/image14.png"/><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worksheets" TargetMode="External"/><Relationship Id="rId24" Type="http://schemas.openxmlformats.org/officeDocument/2006/relationships/image" Target="media/image9.png"/><Relationship Id="rId32" Type="http://schemas.openxmlformats.org/officeDocument/2006/relationships/hyperlink" Target="https://youtu.be/tSHoJoOOi9k" TargetMode="External"/><Relationship Id="rId37" Type="http://schemas.openxmlformats.org/officeDocument/2006/relationships/theme" Target="theme/theme1.xml"/><Relationship Id="rId5" Type="http://schemas.openxmlformats.org/officeDocument/2006/relationships/footnotes" Target="footnotes.xml"/><Relationship Id="rId15" Type="http://schemas.openxmlformats.org/officeDocument/2006/relationships/image" Target="media/image2.png"/><Relationship Id="rId23" Type="http://schemas.openxmlformats.org/officeDocument/2006/relationships/image" Target="media/image8.png"/><Relationship Id="rId28" Type="http://schemas.openxmlformats.org/officeDocument/2006/relationships/image" Target="media/image13.png"/><Relationship Id="rId36" Type="http://schemas.microsoft.com/office/2011/relationships/people" Target="people.xml"/><Relationship Id="rId10" Type="http://schemas.openxmlformats.org/officeDocument/2006/relationships/hyperlink" Target="https://www.ibm.com/blogs/think/2016/06/watson-sorting-hat/" TargetMode="External"/><Relationship Id="rId19" Type="http://schemas.openxmlformats.org/officeDocument/2006/relationships/image" Target="media/image4.png"/><Relationship Id="rId31" Type="http://schemas.openxmlformats.org/officeDocument/2006/relationships/hyperlink" Target="https://youtu.be/tSHoJoOOi9k" TargetMode="External"/><Relationship Id="rId4" Type="http://schemas.openxmlformats.org/officeDocument/2006/relationships/webSettings" Target="webSettings.xml"/><Relationship Id="rId9" Type="http://schemas.openxmlformats.org/officeDocument/2006/relationships/footer" Target="footer1.xml"/><Relationship Id="rId14" Type="http://schemas.openxmlformats.org/officeDocument/2006/relationships/hyperlink" Target="https://machinelearningforkids.co.uk/" TargetMode="External"/><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fontTable" Target="fontTable.xml"/><Relationship Id="rId8" Type="http://schemas.openxmlformats.org/officeDocument/2006/relationships/hyperlink" Target="https://www.ibm.com/blogs/think/2016/06/watson-sorting-hat/" TargetMode="External"/><Relationship Id="rId3" Type="http://schemas.openxmlformats.org/officeDocument/2006/relationships/settings" Target="setting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258</TotalTime>
  <Pages>20</Pages>
  <Words>1728</Words>
  <Characters>9855</Characters>
  <Application>Microsoft Office Word</Application>
  <DocSecurity>0</DocSecurity>
  <Lines>82</Lines>
  <Paragraphs>23</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11560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269</cp:revision>
  <cp:lastPrinted>2018-11-01T19:42:00Z</cp:lastPrinted>
  <dcterms:created xsi:type="dcterms:W3CDTF">2017-07-01T12:54:00Z</dcterms:created>
  <dcterms:modified xsi:type="dcterms:W3CDTF">2018-12-17T02:53:00Z</dcterms:modified>
</cp:coreProperties>
</file>