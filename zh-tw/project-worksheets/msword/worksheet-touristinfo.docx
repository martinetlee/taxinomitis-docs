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76363F9" w14:textId="2AFF0BA5" w:rsidR="00936146" w:rsidRDefault="00936146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旅遊指南</w:t>
      </w:r>
    </w:p>
    <w:p w14:paraId="0C847E3F" w14:textId="65E1B6E9" w:rsidR="00330B31" w:rsidRPr="00F82390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Tourist Info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7F4E44FE" w14:textId="35D2665E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在這個專案裡，你會做一隻手機版旅遊</w:t>
      </w:r>
      <w:r w:rsidR="00F862F1">
        <w:rPr>
          <w:rFonts w:hint="eastAsia"/>
          <w:sz w:val="36"/>
          <w:lang w:eastAsia="zh-TW"/>
        </w:rPr>
        <w:t>指南</w:t>
      </w:r>
      <w:r>
        <w:rPr>
          <w:rFonts w:hint="eastAsia"/>
          <w:sz w:val="36"/>
          <w:lang w:eastAsia="zh-TW"/>
        </w:rPr>
        <w:t>機器人，這個機器人會推薦遊客可以去哪些景點遊玩。</w:t>
      </w:r>
    </w:p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7478E13" w14:textId="01DD58C2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你會訓練一個機器學習模型，</w:t>
      </w:r>
      <w:r w:rsidR="003D1B38">
        <w:rPr>
          <w:rFonts w:hint="eastAsia"/>
          <w:sz w:val="36"/>
          <w:lang w:eastAsia="zh-TW"/>
        </w:rPr>
        <w:t>機器人會學習從旅客的</w:t>
      </w:r>
      <w:r>
        <w:rPr>
          <w:rFonts w:hint="eastAsia"/>
          <w:sz w:val="36"/>
          <w:lang w:eastAsia="zh-TW"/>
        </w:rPr>
        <w:t>興趣</w:t>
      </w:r>
      <w:r w:rsidR="003D1B38">
        <w:rPr>
          <w:rFonts w:hint="eastAsia"/>
          <w:sz w:val="36"/>
          <w:lang w:eastAsia="zh-TW"/>
        </w:rPr>
        <w:t>推薦旅遊地點</w:t>
      </w:r>
      <w:r w:rsidR="00776E00">
        <w:rPr>
          <w:rFonts w:hint="eastAsia"/>
          <w:sz w:val="36"/>
          <w:lang w:eastAsia="zh-TW"/>
        </w:rPr>
        <w:t>。</w:t>
      </w: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47F76DC" w14:textId="4FCAAD35" w:rsidR="008025C1" w:rsidRPr="008025C1" w:rsidRDefault="008025C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你也會學到機器學習領域中的『偏差』</w:t>
      </w:r>
      <w:r>
        <w:rPr>
          <w:sz w:val="36"/>
          <w:lang w:val="en-US" w:eastAsia="zh-TW"/>
        </w:rPr>
        <w:t>(bias)</w:t>
      </w:r>
      <w:r>
        <w:rPr>
          <w:rFonts w:hint="eastAsia"/>
          <w:sz w:val="36"/>
          <w:lang w:val="en-US" w:eastAsia="zh-TW"/>
        </w:rPr>
        <w:t>效應，並觀察這種現象</w:t>
      </w:r>
      <w:r w:rsidR="005A4419">
        <w:rPr>
          <w:rFonts w:hint="eastAsia"/>
          <w:sz w:val="36"/>
          <w:lang w:val="en-US" w:eastAsia="zh-TW"/>
        </w:rPr>
        <w:t>如何發生。</w:t>
      </w: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val="en-US" w:eastAsia="zh-TW"/>
        </w:rPr>
        <w:lastRenderedPageBreak/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B8BAB6" w14:textId="755822A8" w:rsidR="001F2050" w:rsidRDefault="001F2050" w:rsidP="00C2654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1" w:history="1">
        <w:r>
          <w:rPr>
            <w:rStyle w:val="a8"/>
            <w:sz w:val="32"/>
          </w:rPr>
          <w:t>https://machinelearningforkids.co.uk/</w:t>
        </w:r>
      </w:hyperlink>
    </w:p>
    <w:p w14:paraId="702979E5" w14:textId="77777777" w:rsidR="00C26541" w:rsidRDefault="00C26541" w:rsidP="001F2050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C3EEA54" w14:textId="30054486" w:rsidR="002553CF" w:rsidRDefault="002553CF" w:rsidP="00C2654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30CF257" w14:textId="77777777" w:rsidR="00C26541" w:rsidRDefault="00C26541" w:rsidP="002553CF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410AA827" w14:textId="77777777" w:rsidR="00AB63FA" w:rsidRDefault="00AB63FA" w:rsidP="00AB63F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82950CF" w14:textId="00AC3941" w:rsidR="004C49B7" w:rsidRPr="00AB63FA" w:rsidRDefault="00AB63FA" w:rsidP="00AB63FA">
      <w:pPr>
        <w:ind w:left="720" w:firstLine="720"/>
        <w:rPr>
          <w:i/>
          <w:sz w:val="32"/>
          <w:lang w:eastAsia="zh-TW"/>
        </w:rPr>
      </w:pPr>
      <w:r w:rsidRPr="00AB63FA">
        <w:rPr>
          <w:rFonts w:hint="eastAsia"/>
          <w:i/>
          <w:lang w:eastAsia="zh-TW"/>
        </w:rPr>
        <w:t>如果你沒有帳號，請你的老師幫你建立一個帳號。</w:t>
      </w:r>
    </w:p>
    <w:p w14:paraId="6D5CFA0B" w14:textId="3A76A5CE" w:rsidR="006812AE" w:rsidRPr="00432F0D" w:rsidRDefault="006812AE" w:rsidP="004C49B7">
      <w:pPr>
        <w:pStyle w:val="a7"/>
        <w:ind w:firstLine="720"/>
        <w:rPr>
          <w:i/>
          <w:sz w:val="32"/>
        </w:rPr>
      </w:pPr>
      <w:r w:rsidRPr="00432F0D">
        <w:rPr>
          <w:sz w:val="32"/>
        </w:rPr>
        <w:t>Click on “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”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r w:rsidRPr="00432F0D">
        <w:rPr>
          <w:i/>
          <w:sz w:val="32"/>
        </w:rPr>
        <w:t>If you don’t have a username, ask your teacher or group leader.</w:t>
      </w:r>
      <w:r w:rsidRPr="00432F0D">
        <w:rPr>
          <w:i/>
          <w:sz w:val="32"/>
        </w:rPr>
        <w:br/>
      </w:r>
    </w:p>
    <w:p w14:paraId="540DDA6F" w14:textId="7537FBF4" w:rsidR="004C49B7" w:rsidRDefault="00330B31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4C49B7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3281A7DF" w14:textId="6E0A9CAA" w:rsidR="004C49B7" w:rsidRDefault="00330B31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62EE1A5" w:rsidR="006812AE" w:rsidRDefault="006812AE" w:rsidP="004C49B7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2160273" w14:textId="568F1485" w:rsidR="00B35DFE" w:rsidRPr="009E0F78" w:rsidRDefault="00B35DFE" w:rsidP="00B35DFE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8111D4">
        <w:rPr>
          <w:sz w:val="32"/>
        </w:rPr>
        <w:t>“tourist info”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4844F7"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311DDCB" w14:textId="7168BCF5" w:rsidR="004C49B7" w:rsidRPr="008111D4" w:rsidRDefault="00B35DFE" w:rsidP="008111D4">
      <w:pPr>
        <w:rPr>
          <w:sz w:val="32"/>
        </w:rPr>
      </w:pPr>
      <w:r w:rsidRPr="008111D4">
        <w:rPr>
          <w:rFonts w:hint="eastAsia"/>
          <w:sz w:val="32"/>
          <w:szCs w:val="32"/>
          <w:lang w:val="en-US" w:eastAsia="zh-TW"/>
        </w:rPr>
        <w:t>選</w:t>
      </w:r>
      <w:r w:rsidRPr="008111D4">
        <w:rPr>
          <w:rFonts w:hint="eastAsia"/>
          <w:sz w:val="32"/>
          <w:szCs w:val="32"/>
          <w:lang w:val="en-US" w:eastAsia="zh-TW"/>
        </w:rPr>
        <w:t xml:space="preserve"> </w:t>
      </w:r>
      <w:r w:rsidRPr="008111D4">
        <w:rPr>
          <w:sz w:val="32"/>
          <w:szCs w:val="32"/>
          <w:lang w:val="en-US" w:eastAsia="zh-TW"/>
        </w:rPr>
        <w:t>“</w:t>
      </w:r>
      <w:r w:rsidRPr="008111D4">
        <w:rPr>
          <w:b/>
          <w:sz w:val="32"/>
          <w:szCs w:val="32"/>
          <w:lang w:val="en-US" w:eastAsia="zh-TW"/>
        </w:rPr>
        <w:t>Create</w:t>
      </w:r>
      <w:r w:rsidRPr="008111D4">
        <w:rPr>
          <w:sz w:val="32"/>
          <w:szCs w:val="32"/>
          <w:lang w:val="en-US" w:eastAsia="zh-TW"/>
        </w:rPr>
        <w:t>”</w:t>
      </w:r>
      <w:r w:rsidRPr="008111D4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71794AA1" w:rsidR="006812AE" w:rsidRDefault="00312AAF" w:rsidP="004C49B7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A66F8C" w:rsidRPr="00A66F8C">
        <w:rPr>
          <w:noProof/>
          <w:sz w:val="32"/>
          <w:lang w:val="en-US" w:eastAsia="zh-TW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8958669" w14:textId="6566B668" w:rsidR="009B34E7" w:rsidRDefault="00E720BD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 w:rsidR="008E14F5">
        <w:rPr>
          <w:sz w:val="32"/>
        </w:rPr>
        <w:t>“</w:t>
      </w:r>
      <w:r w:rsidR="008E14F5" w:rsidRPr="00C201E7">
        <w:rPr>
          <w:b/>
          <w:sz w:val="32"/>
        </w:rPr>
        <w:t>tourist info</w:t>
      </w:r>
      <w:r w:rsidR="008E14F5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1B3CEAD" w14:textId="2B523812" w:rsidR="00255EEC" w:rsidRPr="00432F0D" w:rsidRDefault="0073698D" w:rsidP="009B34E7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076A70C3">
                <wp:simplePos x="0" y="0"/>
                <wp:positionH relativeFrom="column">
                  <wp:posOffset>2598653</wp:posOffset>
                </wp:positionH>
                <wp:positionV relativeFrom="paragraph">
                  <wp:posOffset>1126240</wp:posOffset>
                </wp:positionV>
                <wp:extent cx="1667341" cy="571837"/>
                <wp:effectExtent l="25400" t="50800" r="22225" b="762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6pt,88.7pt" to="335.9pt,13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 w:rsidR="00061680">
        <w:rPr>
          <w:sz w:val="32"/>
        </w:rPr>
        <w:t>in the list of your projects. Click on it.</w:t>
      </w:r>
      <w:r w:rsidR="00F74BBD">
        <w:rPr>
          <w:sz w:val="32"/>
        </w:rPr>
        <w:br/>
      </w:r>
      <w:r w:rsidR="00255EEC" w:rsidRPr="00255EEC">
        <w:rPr>
          <w:noProof/>
          <w:sz w:val="32"/>
          <w:lang w:val="en-US" w:eastAsia="zh-TW"/>
        </w:rPr>
        <w:drawing>
          <wp:inline distT="0" distB="0" distL="0" distR="0" wp14:anchorId="216B9BED" wp14:editId="639B5F70">
            <wp:extent cx="5721985" cy="1828800"/>
            <wp:effectExtent l="12700" t="12700" r="1841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23532"/>
                    <a:stretch/>
                  </pic:blipFill>
                  <pic:spPr bwMode="auto">
                    <a:xfrm>
                      <a:off x="0" y="0"/>
                      <a:ext cx="5724144" cy="182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C3DE0C9" w14:textId="3BD5D53C" w:rsidR="009B34E7" w:rsidRDefault="00103436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我們從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已有的專案開始，點選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Make</w:t>
      </w:r>
      <w:r w:rsidRPr="00693833"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3CE5351E" w:rsidR="00A61436" w:rsidRDefault="0073698D" w:rsidP="009B34E7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54FDF82">
                <wp:simplePos x="0" y="0"/>
                <wp:positionH relativeFrom="column">
                  <wp:posOffset>2244725</wp:posOffset>
                </wp:positionH>
                <wp:positionV relativeFrom="paragraph">
                  <wp:posOffset>772917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5pt,60.85pt" to="294.75pt,1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“</w:t>
      </w:r>
      <w:r w:rsidR="00693833">
        <w:rPr>
          <w:b/>
          <w:sz w:val="32"/>
        </w:rPr>
        <w:t>Make</w:t>
      </w:r>
      <w:r w:rsidR="00693833" w:rsidRPr="00693833">
        <w:rPr>
          <w:sz w:val="32"/>
        </w:rPr>
        <w:t>”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93833" w:rsidRPr="00693833">
        <w:rPr>
          <w:noProof/>
          <w:sz w:val="32"/>
          <w:lang w:val="en-US" w:eastAsia="zh-TW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66C8E066" w14:textId="1FEDFDEA" w:rsidR="0086266A" w:rsidRDefault="007825DA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</w:p>
    <w:p w14:paraId="743215DA" w14:textId="4355A37D" w:rsidR="00E01271" w:rsidRDefault="00E01271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32EB95A2">
                <wp:simplePos x="0" y="0"/>
                <wp:positionH relativeFrom="column">
                  <wp:posOffset>1333500</wp:posOffset>
                </wp:positionH>
                <wp:positionV relativeFrom="paragraph">
                  <wp:posOffset>923493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72.7pt" to="217.6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E01271">
        <w:rPr>
          <w:noProof/>
          <w:sz w:val="32"/>
          <w:lang w:val="en-US" w:eastAsia="zh-TW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6589D4ED" w14:textId="77777777" w:rsidR="00401366" w:rsidRDefault="00570B4E" w:rsidP="00A611E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頁面會顯示警告，提醒你還沒有進行任何機器學習。</w:t>
      </w:r>
    </w:p>
    <w:p w14:paraId="476DC49B" w14:textId="73BA77D0" w:rsidR="0086266A" w:rsidRDefault="00570B4E" w:rsidP="00401366">
      <w:pPr>
        <w:pStyle w:val="a7"/>
        <w:ind w:firstLine="720"/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Scratch by itself</w:t>
      </w:r>
      <w:r w:rsidR="0015367B">
        <w:rPr>
          <w:rFonts w:hint="eastAsia"/>
          <w:b/>
          <w:sz w:val="32"/>
          <w:lang w:val="en-US" w:eastAsia="zh-TW"/>
        </w:rPr>
        <w:t>。</w:t>
      </w:r>
    </w:p>
    <w:p w14:paraId="7CB8E6AB" w14:textId="591C521D" w:rsidR="00A611EC" w:rsidRPr="00B3737C" w:rsidRDefault="007F6C83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DA1B2E4">
                <wp:simplePos x="0" y="0"/>
                <wp:positionH relativeFrom="column">
                  <wp:posOffset>1776240</wp:posOffset>
                </wp:positionH>
                <wp:positionV relativeFrom="paragraph">
                  <wp:posOffset>956945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85pt,75.35pt" to="282.05pt,11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Pr="007F6C83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2E86FA47" w14:textId="3BD640D8" w:rsidR="0086266A" w:rsidRDefault="00024AC0" w:rsidP="0082123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Tourist Info (short)</w:t>
      </w:r>
      <w:r>
        <w:rPr>
          <w:rFonts w:hint="eastAsia"/>
          <w:b/>
          <w:sz w:val="32"/>
          <w:lang w:eastAsia="zh-TW"/>
        </w:rPr>
        <w:t xml:space="preserve"> </w:t>
      </w:r>
      <w:r>
        <w:rPr>
          <w:rFonts w:hint="eastAsia"/>
          <w:sz w:val="32"/>
          <w:lang w:eastAsia="zh-TW"/>
        </w:rPr>
        <w:t>專案</w:t>
      </w:r>
    </w:p>
    <w:p w14:paraId="258273D0" w14:textId="7F3482D6" w:rsidR="00024AC0" w:rsidRPr="00024AC0" w:rsidRDefault="00024AC0" w:rsidP="00024AC0">
      <w:pPr>
        <w:pStyle w:val="a7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點選</w:t>
      </w:r>
      <w:r w:rsidR="00A37132">
        <w:rPr>
          <w:b/>
          <w:i/>
          <w:sz w:val="32"/>
        </w:rPr>
        <w:t>Project templates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i/>
          <w:sz w:val="32"/>
          <w:lang w:val="en-US" w:eastAsia="zh-TW"/>
        </w:rPr>
        <w:t>-&gt;</w:t>
      </w:r>
      <w:r>
        <w:rPr>
          <w:rFonts w:hint="eastAsia"/>
          <w:i/>
          <w:sz w:val="32"/>
          <w:lang w:val="en-US" w:eastAsia="zh-TW"/>
        </w:rPr>
        <w:t>再選擇</w:t>
      </w:r>
      <w:r w:rsidR="00A37132">
        <w:rPr>
          <w:b/>
          <w:i/>
          <w:sz w:val="32"/>
        </w:rPr>
        <w:t>Tourist Info (short)</w:t>
      </w:r>
    </w:p>
    <w:p w14:paraId="5E6350F2" w14:textId="0B3C442C" w:rsidR="00EF5F6C" w:rsidRPr="00536743" w:rsidRDefault="005B4682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68BB9925">
                <wp:simplePos x="0" y="0"/>
                <wp:positionH relativeFrom="column">
                  <wp:posOffset>990360</wp:posOffset>
                </wp:positionH>
                <wp:positionV relativeFrom="paragraph">
                  <wp:posOffset>1486141</wp:posOffset>
                </wp:positionV>
                <wp:extent cx="1649818" cy="231494"/>
                <wp:effectExtent l="12700" t="76200" r="1270" b="137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818" cy="2314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117pt" to="207.9pt,13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>Tourist Info (short)</w:t>
      </w:r>
      <w:r w:rsidR="00255EEC">
        <w:rPr>
          <w:sz w:val="32"/>
        </w:rPr>
        <w:t xml:space="preserve"> template project</w:t>
      </w:r>
      <w:r w:rsidR="00EF5F6C" w:rsidRPr="00536743">
        <w:rPr>
          <w:sz w:val="32"/>
        </w:rPr>
        <w:t xml:space="preserve"> </w:t>
      </w:r>
      <w:r w:rsidR="00255EEC">
        <w:rPr>
          <w:sz w:val="32"/>
        </w:rPr>
        <w:br/>
      </w:r>
      <w:r w:rsidR="00255EEC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255EEC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255EEC" w:rsidRPr="007E0A8B">
        <w:rPr>
          <w:i/>
          <w:sz w:val="32"/>
        </w:rPr>
        <w:br/>
      </w:r>
      <w:r w:rsidR="00821234" w:rsidRPr="00821234">
        <w:rPr>
          <w:noProof/>
          <w:sz w:val="32"/>
          <w:lang w:val="en-US" w:eastAsia="zh-TW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20FFF50" w14:textId="3E616CD4" w:rsidR="0086266A" w:rsidRDefault="009C4B22" w:rsidP="0062147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點擊綠旗，進行測試</w:t>
      </w:r>
    </w:p>
    <w:p w14:paraId="20858C3B" w14:textId="7608C250" w:rsidR="009C4B22" w:rsidRPr="009C4B22" w:rsidRDefault="009C4B22" w:rsidP="009C4B22">
      <w:pPr>
        <w:pStyle w:val="a7"/>
        <w:ind w:left="1440"/>
        <w:rPr>
          <w:i/>
          <w:sz w:val="28"/>
          <w:szCs w:val="28"/>
          <w:lang w:val="en-US"/>
        </w:rPr>
      </w:pPr>
      <w:proofErr w:type="spellStart"/>
      <w:r>
        <w:rPr>
          <w:rFonts w:hint="eastAsia"/>
          <w:i/>
          <w:sz w:val="28"/>
          <w:szCs w:val="28"/>
        </w:rPr>
        <w:t>輸入你想在假期做的事，輸入完畢按下</w:t>
      </w:r>
      <w:r>
        <w:rPr>
          <w:i/>
          <w:sz w:val="28"/>
          <w:szCs w:val="28"/>
          <w:lang w:val="en-US"/>
        </w:rPr>
        <w:t>Enter</w:t>
      </w:r>
      <w:proofErr w:type="spellEnd"/>
    </w:p>
    <w:p w14:paraId="48884269" w14:textId="5AC263CC" w:rsidR="00621472" w:rsidRPr="007F6C83" w:rsidRDefault="00621472" w:rsidP="0086266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6859E61">
                <wp:simplePos x="0" y="0"/>
                <wp:positionH relativeFrom="column">
                  <wp:posOffset>2411240</wp:posOffset>
                </wp:positionH>
                <wp:positionV relativeFrom="paragraph">
                  <wp:posOffset>919480</wp:posOffset>
                </wp:positionV>
                <wp:extent cx="173421" cy="851338"/>
                <wp:effectExtent l="88900" t="25400" r="806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5pt,72.4pt" to="203.5pt,139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the green flag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something you like to do on holiday, and press Enter. </w:t>
      </w:r>
      <w:r>
        <w:rPr>
          <w:i/>
          <w:sz w:val="32"/>
        </w:rPr>
        <w:br/>
      </w:r>
      <w:r w:rsidRPr="00621472">
        <w:rPr>
          <w:noProof/>
          <w:sz w:val="32"/>
          <w:lang w:val="en-US" w:eastAsia="zh-TW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6E7B6ABD" w14:textId="0682C9FB" w:rsidR="0086266A" w:rsidRPr="00985AC5" w:rsidRDefault="00985AC5" w:rsidP="008B1CBF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你能說出</w:t>
      </w:r>
      <w:r>
        <w:rPr>
          <w:sz w:val="32"/>
          <w:lang w:val="en-US" w:eastAsia="zh-TW"/>
        </w:rPr>
        <w:t>App</w:t>
      </w:r>
      <w:r>
        <w:rPr>
          <w:rFonts w:hint="eastAsia"/>
          <w:sz w:val="32"/>
          <w:lang w:val="en-US" w:eastAsia="zh-TW"/>
        </w:rPr>
        <w:t>是如何幫你挑選景點的嗎？</w:t>
      </w:r>
    </w:p>
    <w:p w14:paraId="0E6A576A" w14:textId="6770C40F" w:rsidR="00985AC5" w:rsidRPr="00985AC5" w:rsidRDefault="006506A6" w:rsidP="00985AC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觀察角色</w:t>
      </w:r>
      <w:r>
        <w:rPr>
          <w:i/>
          <w:sz w:val="32"/>
          <w:lang w:eastAsia="zh-TW"/>
        </w:rPr>
        <w:t xml:space="preserve"> “recommend”</w:t>
      </w:r>
      <w:r w:rsidRPr="00985AC5"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rFonts w:hint="eastAsia"/>
          <w:i/>
          <w:sz w:val="28"/>
          <w:szCs w:val="28"/>
          <w:lang w:eastAsia="zh-TW"/>
        </w:rPr>
        <w:t>的程式碼，你能</w:t>
      </w:r>
      <w:r w:rsidR="007926B3">
        <w:rPr>
          <w:rFonts w:hint="eastAsia"/>
          <w:i/>
          <w:sz w:val="28"/>
          <w:szCs w:val="28"/>
          <w:lang w:eastAsia="zh-TW"/>
        </w:rPr>
        <w:t>看出</w:t>
      </w:r>
      <w:r>
        <w:rPr>
          <w:rFonts w:hint="eastAsia"/>
          <w:i/>
          <w:sz w:val="28"/>
          <w:szCs w:val="28"/>
          <w:lang w:eastAsia="zh-TW"/>
        </w:rPr>
        <w:t>電腦是如何幫你選擇旅遊地點的嗎？如果你不確定</w:t>
      </w:r>
      <w:r w:rsidR="008307AB">
        <w:rPr>
          <w:rFonts w:hint="eastAsia"/>
          <w:i/>
          <w:sz w:val="28"/>
          <w:szCs w:val="28"/>
          <w:lang w:eastAsia="zh-TW"/>
        </w:rPr>
        <w:t>，可以問</w:t>
      </w:r>
      <w:r>
        <w:rPr>
          <w:rFonts w:hint="eastAsia"/>
          <w:i/>
          <w:sz w:val="28"/>
          <w:szCs w:val="28"/>
          <w:lang w:eastAsia="zh-TW"/>
        </w:rPr>
        <w:t>你的老師。</w:t>
      </w:r>
    </w:p>
    <w:p w14:paraId="3B471424" w14:textId="1583B63F" w:rsidR="0012729D" w:rsidRPr="008B1CBF" w:rsidRDefault="00621472" w:rsidP="0086266A">
      <w:pPr>
        <w:pStyle w:val="a7"/>
        <w:ind w:firstLine="720"/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>
        <w:rPr>
          <w:i/>
          <w:sz w:val="32"/>
        </w:rPr>
        <w:t xml:space="preserve">Have a look at the script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0FBAC881" w14:textId="42195BA4" w:rsidR="0086266A" w:rsidRDefault="00640069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關閉</w:t>
      </w:r>
      <w:r>
        <w:rPr>
          <w:rFonts w:hint="eastAsia"/>
          <w:sz w:val="32"/>
        </w:rPr>
        <w:t>Scratch</w:t>
      </w:r>
    </w:p>
    <w:p w14:paraId="32D2F5A9" w14:textId="0A9D5793" w:rsidR="00A13F48" w:rsidRDefault="0012729D" w:rsidP="0086266A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3DD19D2D" w14:textId="76A9898C" w:rsidR="00BF5B94" w:rsidRDefault="00BF5B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A49E31" w14:textId="653A17AB" w:rsid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這隻手機版的旅遊</w:t>
      </w:r>
      <w:r w:rsidR="00F862F1">
        <w:rPr>
          <w:rFonts w:ascii="Garamond" w:hAnsi="Garamond" w:hint="eastAsia"/>
          <w:sz w:val="36"/>
          <w:lang w:val="en-US" w:eastAsia="zh-TW"/>
        </w:rPr>
        <w:t>指南</w:t>
      </w:r>
      <w:r>
        <w:rPr>
          <w:rFonts w:ascii="Garamond" w:hAnsi="Garamond" w:hint="eastAsia"/>
          <w:sz w:val="36"/>
          <w:lang w:val="en-US" w:eastAsia="zh-TW"/>
        </w:rPr>
        <w:t>機器人能推薦旅客遊玩景點。首先，他會問旅客對什麼有興趣，</w:t>
      </w:r>
      <w:r w:rsidR="00DE011B">
        <w:rPr>
          <w:rFonts w:ascii="Garamond" w:hAnsi="Garamond" w:hint="eastAsia"/>
          <w:sz w:val="36"/>
          <w:lang w:val="en-US" w:eastAsia="zh-TW"/>
        </w:rPr>
        <w:t>然後依照每個人的興趣推薦不同的景點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B0F5A69" w14:textId="2697D24E" w:rsidR="009769C0" w:rsidRP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不過，到目前為止，機器人只是隨機挑選地點</w:t>
      </w:r>
      <w:ins w:id="4" w:author="Sung-Shine Lee" w:date="2018-12-18T01:12:00Z">
        <w:r w:rsidR="000073D6">
          <w:rPr>
            <w:rFonts w:ascii="Garamond" w:hAnsi="Garamond" w:hint="eastAsia"/>
            <w:sz w:val="36"/>
            <w:lang w:val="en-US" w:eastAsia="zh-TW"/>
          </w:rPr>
          <w:t>而已</w:t>
        </w:r>
      </w:ins>
      <w:del w:id="5" w:author="Sung-Shine Lee" w:date="2018-12-18T01:12:00Z">
        <w:r w:rsidDel="000073D6">
          <w:rPr>
            <w:rFonts w:ascii="Garamond" w:hAnsi="Garamond" w:hint="eastAsia"/>
            <w:sz w:val="36"/>
            <w:lang w:val="en-US" w:eastAsia="zh-TW"/>
          </w:rPr>
          <w:delText>來推薦</w:delText>
        </w:r>
      </w:del>
      <w:r>
        <w:rPr>
          <w:rFonts w:ascii="Garamond" w:hAnsi="Garamond" w:hint="eastAsia"/>
          <w:sz w:val="36"/>
          <w:lang w:val="en-US" w:eastAsia="zh-TW"/>
        </w:rPr>
        <w:t>。</w:t>
      </w: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7AA34A" w14:textId="39950678" w:rsidR="00356748" w:rsidDel="00C23FA8" w:rsidRDefault="0035674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6" w:author="Sung-Shine Lee" w:date="2018-12-18T01:11:00Z"/>
          <w:del w:id="7" w:author="Chen Aline" w:date="2018-12-19T13:19:00Z"/>
          <w:rFonts w:ascii="Garamond" w:hAnsi="Garamond"/>
          <w:color w:val="FF0000"/>
          <w:sz w:val="36"/>
          <w:lang w:eastAsia="zh-TW"/>
        </w:rPr>
      </w:pPr>
      <w:del w:id="8" w:author="Chen Aline" w:date="2018-12-19T13:19:00Z">
        <w:r w:rsidRPr="00356748" w:rsidDel="00C23FA8">
          <w:rPr>
            <w:rFonts w:ascii="Garamond" w:hAnsi="Garamond" w:hint="eastAsia"/>
            <w:color w:val="FF0000"/>
            <w:sz w:val="36"/>
            <w:lang w:eastAsia="zh-TW"/>
          </w:rPr>
          <w:delText>你需要訓練機器人使用機器學習來推薦。</w:delText>
        </w:r>
      </w:del>
    </w:p>
    <w:p w14:paraId="0B2DCF3C" w14:textId="3AF87D71" w:rsidR="000073D6" w:rsidRPr="00356748" w:rsidRDefault="000073D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eastAsia="zh-TW"/>
        </w:rPr>
      </w:pPr>
      <w:ins w:id="9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我們希望可以訓練它，讓它真的有能力</w:t>
        </w:r>
      </w:ins>
      <w:ins w:id="10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進行</w:t>
        </w:r>
      </w:ins>
      <w:ins w:id="11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推薦</w:t>
        </w:r>
      </w:ins>
      <w:ins w:id="12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，所以我們會</w:t>
        </w:r>
      </w:ins>
      <w:ins w:id="13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把</w:t>
        </w:r>
      </w:ins>
      <w:ins w:id="14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機器學習</w:t>
        </w:r>
      </w:ins>
      <w:ins w:id="15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加入機器人中</w:t>
        </w:r>
      </w:ins>
      <w:ins w:id="16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。</w:t>
        </w:r>
      </w:ins>
    </w:p>
    <w:p w14:paraId="3E4E1C28" w14:textId="164205E6" w:rsidR="007225C7" w:rsidRPr="00356748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356748">
        <w:rPr>
          <w:rFonts w:ascii="Garamond" w:hAnsi="Garamond"/>
          <w:color w:val="FF0000"/>
          <w:sz w:val="36"/>
        </w:rPr>
        <w:t>You need</w:t>
      </w:r>
      <w:r w:rsidR="0012729D" w:rsidRPr="00356748">
        <w:rPr>
          <w:rFonts w:ascii="Garamond" w:hAnsi="Garamond"/>
          <w:color w:val="FF0000"/>
          <w:sz w:val="36"/>
        </w:rPr>
        <w:t xml:space="preserve"> to train it to be able to make </w:t>
      </w:r>
      <w:r w:rsidR="00172AF6" w:rsidRPr="00356748">
        <w:rPr>
          <w:rFonts w:ascii="Garamond" w:hAnsi="Garamond"/>
          <w:color w:val="FF0000"/>
          <w:sz w:val="36"/>
        </w:rPr>
        <w:t>recommendations,</w:t>
      </w:r>
      <w:r w:rsidR="0012729D" w:rsidRPr="00356748">
        <w:rPr>
          <w:rFonts w:ascii="Garamond" w:hAnsi="Garamond"/>
          <w:color w:val="FF0000"/>
          <w:sz w:val="36"/>
        </w:rPr>
        <w:t xml:space="preserve"> so </w:t>
      </w:r>
      <w:r w:rsidRPr="00356748">
        <w:rPr>
          <w:rFonts w:ascii="Garamond" w:hAnsi="Garamond"/>
          <w:color w:val="FF0000"/>
          <w:sz w:val="36"/>
        </w:rPr>
        <w:t>you</w:t>
      </w:r>
      <w:r w:rsidR="0012729D" w:rsidRPr="00356748">
        <w:rPr>
          <w:rFonts w:ascii="Garamond" w:hAnsi="Garamond"/>
          <w:color w:val="FF0000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2E5E77B7" w14:textId="0A181381" w:rsidR="003D0CAE" w:rsidRDefault="008C1711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r>
        <w:rPr>
          <w:rFonts w:hint="eastAsia"/>
          <w:sz w:val="32"/>
        </w:rPr>
        <w:t>點選</w:t>
      </w:r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 w:rsidR="002F62C7" w:rsidRPr="00061680">
        <w:rPr>
          <w:b/>
          <w:sz w:val="32"/>
        </w:rPr>
        <w:t>Train</w:t>
      </w:r>
      <w:r>
        <w:rPr>
          <w:rFonts w:hint="eastAsia"/>
          <w:sz w:val="32"/>
        </w:rPr>
        <w:t>按鈕</w:t>
      </w:r>
    </w:p>
    <w:p w14:paraId="466ADD58" w14:textId="79236E5C" w:rsidR="00061680" w:rsidRPr="00E01271" w:rsidRDefault="00172AF6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wPvuMBAAAIBAAADgAAAGRycy9lMm9Eb2MueG1srFPbjtMwEH1H4h8sv9MkRa1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6E320A" w:rsidRPr="006E320A">
        <w:rPr>
          <w:noProof/>
          <w:sz w:val="32"/>
          <w:lang w:val="en-US" w:eastAsia="zh-TW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D53F402" w14:textId="3ABCFF31" w:rsidR="00781A77" w:rsidRPr="00781A77" w:rsidRDefault="000C6B6F" w:rsidP="00781A77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 w:rsidR="00AD3EE6">
        <w:rPr>
          <w:sz w:val="32"/>
        </w:rPr>
        <w:t>“museum”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</w:t>
      </w:r>
      <w:proofErr w:type="spellStart"/>
      <w:r w:rsidR="00AD3EE6">
        <w:rPr>
          <w:sz w:val="32"/>
        </w:rPr>
        <w:t>themepark</w:t>
      </w:r>
      <w:proofErr w:type="spellEnd"/>
      <w:r w:rsidR="00AD3EE6">
        <w:rPr>
          <w:sz w:val="32"/>
        </w:rPr>
        <w:t>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“gallery”</w:t>
      </w:r>
      <w:r w:rsidR="00285094">
        <w:rPr>
          <w:rFonts w:hint="eastAsia"/>
          <w:sz w:val="32"/>
          <w:lang w:eastAsia="zh-TW"/>
        </w:rPr>
        <w:t>和</w:t>
      </w:r>
      <w:r w:rsidR="00AD3EE6">
        <w:rPr>
          <w:sz w:val="32"/>
        </w:rPr>
        <w:t>“fishing”</w:t>
      </w:r>
      <w:r w:rsidR="00781A77">
        <w:rPr>
          <w:rFonts w:hint="eastAsia"/>
          <w:sz w:val="32"/>
          <w:lang w:eastAsia="zh-TW"/>
        </w:rPr>
        <w:t>。</w:t>
      </w:r>
    </w:p>
    <w:p w14:paraId="51E200EC" w14:textId="71455EAF" w:rsidR="00061680" w:rsidRDefault="006273D9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973972">
        <w:rPr>
          <w:sz w:val="32"/>
        </w:rPr>
        <w:t>museum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proofErr w:type="spellStart"/>
      <w:r w:rsidR="00973972">
        <w:rPr>
          <w:sz w:val="32"/>
        </w:rPr>
        <w:t>themepark</w:t>
      </w:r>
      <w:proofErr w:type="spellEnd"/>
      <w:r>
        <w:rPr>
          <w:sz w:val="32"/>
        </w:rPr>
        <w:t>”.</w:t>
      </w:r>
      <w:r w:rsidR="00973972">
        <w:rPr>
          <w:sz w:val="32"/>
        </w:rPr>
        <w:br/>
      </w:r>
      <w:r w:rsidR="00973972">
        <w:rPr>
          <w:sz w:val="32"/>
        </w:rPr>
        <w:lastRenderedPageBreak/>
        <w:t>Create a third bucket called “gallery” and a fourth called “fishing”.</w:t>
      </w:r>
      <w:r>
        <w:rPr>
          <w:sz w:val="32"/>
        </w:rPr>
        <w:br/>
      </w:r>
      <w:r w:rsidR="00973972" w:rsidRPr="00973972">
        <w:rPr>
          <w:noProof/>
          <w:sz w:val="32"/>
          <w:lang w:val="en-US" w:eastAsia="zh-TW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43C5F9FE" w14:textId="2B43D925" w:rsidR="003D0CAE" w:rsidRPr="00DD21BC" w:rsidRDefault="009E6F5F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9F7E7D">
        <w:rPr>
          <w:sz w:val="32"/>
        </w:rPr>
        <w:t>“museum”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</w:t>
      </w:r>
      <w:r w:rsidR="00D56D52">
        <w:rPr>
          <w:rFonts w:hint="eastAsia"/>
          <w:sz w:val="32"/>
          <w:lang w:val="en-US" w:eastAsia="zh-TW"/>
        </w:rPr>
        <w:t>輸入</w:t>
      </w:r>
      <w:r w:rsidR="00DD77F7">
        <w:rPr>
          <w:rFonts w:hint="eastAsia"/>
          <w:sz w:val="32"/>
          <w:lang w:val="en-US" w:eastAsia="zh-TW"/>
        </w:rPr>
        <w:t>對博物館有興趣的旅客可能會說的話。</w:t>
      </w:r>
    </w:p>
    <w:p w14:paraId="534A7C7C" w14:textId="196B3596" w:rsidR="00DD21BC" w:rsidRDefault="00DD21BC" w:rsidP="00DD21BC">
      <w:pPr>
        <w:pStyle w:val="a7"/>
        <w:ind w:left="1440"/>
        <w:rPr>
          <w:i/>
          <w:sz w:val="32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6E0641">
        <w:rPr>
          <w:i/>
          <w:sz w:val="32"/>
        </w:rPr>
        <w:t>“I like to learn about history while I’m on holiday!”</w:t>
      </w:r>
    </w:p>
    <w:p w14:paraId="15E7E7A8" w14:textId="77777777" w:rsidR="004247CC" w:rsidRPr="004247CC" w:rsidRDefault="004247CC" w:rsidP="00DD21BC">
      <w:pPr>
        <w:pStyle w:val="a7"/>
        <w:ind w:left="1440"/>
        <w:rPr>
          <w:i/>
          <w:sz w:val="28"/>
          <w:szCs w:val="28"/>
          <w:lang w:val="en-US"/>
        </w:rPr>
      </w:pPr>
    </w:p>
    <w:p w14:paraId="70FF7539" w14:textId="0E354ABA" w:rsidR="00716966" w:rsidRDefault="00716966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0790838B" w14:textId="298684DC" w:rsidR="00463447" w:rsidRPr="00DD21BC" w:rsidRDefault="00463447" w:rsidP="0046344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BA390F">
        <w:rPr>
          <w:sz w:val="32"/>
        </w:rPr>
        <w:t>“</w:t>
      </w:r>
      <w:proofErr w:type="spellStart"/>
      <w:r w:rsidR="00BA390F">
        <w:rPr>
          <w:sz w:val="32"/>
        </w:rPr>
        <w:t>themepark</w:t>
      </w:r>
      <w:proofErr w:type="spellEnd"/>
      <w:r w:rsidR="00BA390F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A83AB5">
        <w:rPr>
          <w:rFonts w:hint="eastAsia"/>
          <w:sz w:val="32"/>
          <w:lang w:val="en-US" w:eastAsia="zh-TW"/>
        </w:rPr>
        <w:t>主題樂園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1D146EC6" w14:textId="027710C2" w:rsidR="003D0CAE" w:rsidRDefault="00463447" w:rsidP="00FB79A5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748FE" w:rsidRPr="000E0764">
        <w:rPr>
          <w:i/>
          <w:sz w:val="32"/>
        </w:rPr>
        <w:t>“</w:t>
      </w:r>
      <w:r w:rsidR="003748FE">
        <w:rPr>
          <w:i/>
          <w:sz w:val="32"/>
        </w:rPr>
        <w:t>I want to do something exciting that gets my heart going”</w:t>
      </w:r>
    </w:p>
    <w:p w14:paraId="2BDD74FE" w14:textId="77777777" w:rsidR="00AF7A57" w:rsidRDefault="00AF7A57" w:rsidP="00FB79A5">
      <w:pPr>
        <w:pStyle w:val="a7"/>
        <w:ind w:firstLine="720"/>
        <w:rPr>
          <w:sz w:val="32"/>
          <w:lang w:eastAsia="zh-TW"/>
        </w:rPr>
      </w:pPr>
    </w:p>
    <w:p w14:paraId="2D808036" w14:textId="17594C9F" w:rsidR="000E0764" w:rsidRDefault="000E0764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1E06DFE" w14:textId="1E238DDE" w:rsidR="00FD58D4" w:rsidRPr="00DD21BC" w:rsidRDefault="00FD58D4" w:rsidP="00FD58D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lastRenderedPageBreak/>
        <w:t>點選</w:t>
      </w:r>
      <w:r w:rsidR="001B601B">
        <w:rPr>
          <w:sz w:val="32"/>
        </w:rPr>
        <w:t>“gallery”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9C07AA">
        <w:rPr>
          <w:rFonts w:hint="eastAsia"/>
          <w:sz w:val="32"/>
          <w:lang w:val="en-US" w:eastAsia="zh-TW"/>
        </w:rPr>
        <w:t>畫廊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33EA722E" w14:textId="5BF60C1B" w:rsidR="003D0CAE" w:rsidRDefault="00FD58D4" w:rsidP="00FD58D4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D5E66" w:rsidRPr="000E0764">
        <w:rPr>
          <w:i/>
          <w:sz w:val="32"/>
        </w:rPr>
        <w:t>“</w:t>
      </w:r>
      <w:r w:rsidR="003D5E66">
        <w:rPr>
          <w:i/>
          <w:sz w:val="32"/>
        </w:rPr>
        <w:t>I want to do something cultural and I enjoy art”</w:t>
      </w:r>
    </w:p>
    <w:p w14:paraId="69DE0AD0" w14:textId="77777777" w:rsidR="00AF7A57" w:rsidRDefault="00AF7A57" w:rsidP="00FD58D4">
      <w:pPr>
        <w:pStyle w:val="a7"/>
        <w:ind w:firstLine="720"/>
        <w:rPr>
          <w:sz w:val="32"/>
          <w:lang w:eastAsia="zh-TW"/>
        </w:rPr>
      </w:pPr>
    </w:p>
    <w:p w14:paraId="7DF3C7F5" w14:textId="7C001C23" w:rsidR="0003136A" w:rsidRDefault="0003136A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7A116939" w14:textId="6D095BAD" w:rsidR="00FD58D4" w:rsidRPr="00DD21BC" w:rsidRDefault="00FD58D4" w:rsidP="00FD58D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8B3DF3">
        <w:rPr>
          <w:sz w:val="32"/>
        </w:rPr>
        <w:t>“fishing”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8B3DF3">
        <w:rPr>
          <w:rFonts w:hint="eastAsia"/>
          <w:sz w:val="32"/>
          <w:lang w:val="en-US" w:eastAsia="zh-TW"/>
        </w:rPr>
        <w:t>釣魚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442B16CB" w14:textId="61971B4A" w:rsidR="003D0CAE" w:rsidRDefault="00FD58D4" w:rsidP="00FD58D4">
      <w:pPr>
        <w:pStyle w:val="a7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0242F7" w:rsidRPr="000E0764">
        <w:rPr>
          <w:i/>
          <w:sz w:val="32"/>
        </w:rPr>
        <w:t>“</w:t>
      </w:r>
      <w:r w:rsidR="000242F7">
        <w:rPr>
          <w:i/>
          <w:sz w:val="32"/>
        </w:rPr>
        <w:t>I’m looking for a chance to relax and I’d like to do something quiet”</w:t>
      </w:r>
    </w:p>
    <w:p w14:paraId="0651C5E7" w14:textId="77777777" w:rsidR="00AF7A57" w:rsidRDefault="00AF7A57" w:rsidP="00FD58D4">
      <w:pPr>
        <w:pStyle w:val="a7"/>
        <w:ind w:firstLine="720"/>
        <w:rPr>
          <w:sz w:val="32"/>
          <w:lang w:eastAsia="zh-TW"/>
        </w:rPr>
      </w:pPr>
    </w:p>
    <w:p w14:paraId="48D3F3BF" w14:textId="0BFC5B16" w:rsidR="0003136A" w:rsidRDefault="0003136A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416398B" w14:textId="4F339021" w:rsidR="003D0CAE" w:rsidRDefault="003813C0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17~21</w:t>
      </w:r>
      <w:r>
        <w:rPr>
          <w:rFonts w:hint="eastAsia"/>
          <w:sz w:val="32"/>
          <w:lang w:val="en-US" w:eastAsia="zh-TW"/>
        </w:rPr>
        <w:t>直到每個方框都有</w:t>
      </w:r>
      <w:r w:rsidRPr="003813C0">
        <w:rPr>
          <w:b/>
          <w:sz w:val="32"/>
          <w:lang w:val="en-US" w:eastAsia="zh-TW"/>
        </w:rPr>
        <w:t>5</w:t>
      </w:r>
      <w:r w:rsidRPr="003813C0">
        <w:rPr>
          <w:rFonts w:hint="eastAsia"/>
          <w:b/>
          <w:sz w:val="32"/>
          <w:lang w:val="en-US" w:eastAsia="zh-TW"/>
        </w:rPr>
        <w:t>個</w:t>
      </w:r>
      <w:r>
        <w:rPr>
          <w:rFonts w:hint="eastAsia"/>
          <w:sz w:val="32"/>
          <w:lang w:val="en-US" w:eastAsia="zh-TW"/>
        </w:rPr>
        <w:t>範例句子</w:t>
      </w:r>
    </w:p>
    <w:p w14:paraId="4D5A6A58" w14:textId="78AE1A35" w:rsidR="00716966" w:rsidRDefault="00D475FF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Repeat steps </w:t>
      </w:r>
      <w:r w:rsidR="00C8425D">
        <w:rPr>
          <w:sz w:val="32"/>
        </w:rPr>
        <w:t>1</w:t>
      </w:r>
      <w:r w:rsidR="00586BD1">
        <w:rPr>
          <w:sz w:val="32"/>
        </w:rPr>
        <w:t>7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20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23AA747F" w14:textId="0536E3EA" w:rsidR="003D0CAE" w:rsidRDefault="00DA02FF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7124CC96" w:rsidR="008B4B16" w:rsidRDefault="008B4B16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773C8B">
        <w:rPr>
          <w:sz w:val="32"/>
        </w:rPr>
        <w:br/>
      </w:r>
    </w:p>
    <w:p w14:paraId="24993D42" w14:textId="77777777" w:rsidR="009B5A83" w:rsidRDefault="009B5A83" w:rsidP="009B5A8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5D43EE4C" w14:textId="010AD1A4" w:rsidR="003D0CAE" w:rsidRPr="009B5A83" w:rsidRDefault="009B5A83" w:rsidP="009B5A83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只要蒐集夠多範例，電腦就可以開始學習分辨你給的不同訊息。</w:t>
      </w:r>
    </w:p>
    <w:p w14:paraId="1D3AC0A2" w14:textId="1219C25D" w:rsidR="008B4B16" w:rsidRPr="00731986" w:rsidRDefault="00D2116E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31E9737E">
                <wp:simplePos x="0" y="0"/>
                <wp:positionH relativeFrom="column">
                  <wp:posOffset>1856105</wp:posOffset>
                </wp:positionH>
                <wp:positionV relativeFrom="paragraph">
                  <wp:posOffset>2020358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159.1pt" to="288.35pt,24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cBoeMBAAAIBAAADgAAAGRycy9lMm9Eb2MueG1srFPbjtMwEH1H4h8sv9MklVp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D2116E">
        <w:rPr>
          <w:i/>
          <w:noProof/>
          <w:sz w:val="32"/>
          <w:lang w:val="en-US" w:eastAsia="zh-TW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01421AB8" w14:textId="034267A8" w:rsidR="003D0CAE" w:rsidRPr="00B901AB" w:rsidRDefault="00B901AB" w:rsidP="00B901AB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189EE356" w14:textId="6E028A90" w:rsidR="00731986" w:rsidRDefault="00731986" w:rsidP="003D0CAE">
      <w:pPr>
        <w:pStyle w:val="a7"/>
        <w:ind w:firstLine="720"/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6007A968" w14:textId="7257CE0B" w:rsidR="003D0CAE" w:rsidRDefault="00385D15" w:rsidP="008B4B1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訓練完成後會出現一個測試方格。</w:t>
      </w:r>
      <w:r w:rsidR="00B10DFA">
        <w:rPr>
          <w:rFonts w:hint="eastAsia"/>
          <w:sz w:val="32"/>
          <w:lang w:eastAsia="zh-TW"/>
        </w:rPr>
        <w:t>測試一下模型看電腦學到些什麼。</w:t>
      </w:r>
    </w:p>
    <w:p w14:paraId="20909541" w14:textId="4438F8F1" w:rsidR="002B3395" w:rsidRDefault="002B3395" w:rsidP="002B3395">
      <w:pPr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輸入一條訊息，看電腦會推薦什麼景點。</w:t>
      </w:r>
    </w:p>
    <w:p w14:paraId="1D9F6A38" w14:textId="77777777" w:rsidR="002B3395" w:rsidRDefault="002B3395" w:rsidP="002B339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使用電腦沒看過的訊息做測試。如果你對測試結果不滿意，回到步驟</w:t>
      </w:r>
    </w:p>
    <w:p w14:paraId="07BAB9F8" w14:textId="2C46B81B" w:rsidR="002B3395" w:rsidRPr="00E07568" w:rsidRDefault="002B3395" w:rsidP="002B339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21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F1FEA">
        <w:rPr>
          <w:rFonts w:hint="eastAsia"/>
          <w:i/>
          <w:sz w:val="28"/>
          <w:szCs w:val="28"/>
          <w:lang w:val="en-US" w:eastAsia="zh-TW"/>
        </w:rPr>
        <w:t>（</w:t>
      </w:r>
      <w:r>
        <w:rPr>
          <w:rFonts w:hint="eastAsia"/>
          <w:i/>
          <w:sz w:val="28"/>
          <w:szCs w:val="28"/>
          <w:lang w:val="en-US" w:eastAsia="zh-TW"/>
        </w:rPr>
        <w:t>步驟</w:t>
      </w:r>
      <w:r>
        <w:rPr>
          <w:i/>
          <w:sz w:val="28"/>
          <w:szCs w:val="28"/>
          <w:lang w:val="en-US" w:eastAsia="zh-TW"/>
        </w:rPr>
        <w:t>23</w:t>
      </w:r>
      <w:r>
        <w:rPr>
          <w:rFonts w:hint="eastAsia"/>
          <w:i/>
          <w:sz w:val="28"/>
          <w:szCs w:val="28"/>
          <w:lang w:val="en-US" w:eastAsia="zh-TW"/>
        </w:rPr>
        <w:t>）！</w:t>
      </w:r>
    </w:p>
    <w:p w14:paraId="1A7D9254" w14:textId="0A2BFB61" w:rsidR="002B3395" w:rsidRPr="002B3395" w:rsidRDefault="002B3395" w:rsidP="002B3395">
      <w:pPr>
        <w:ind w:left="1440"/>
        <w:rPr>
          <w:sz w:val="32"/>
          <w:lang w:eastAsia="zh-TW"/>
        </w:rPr>
      </w:pPr>
    </w:p>
    <w:p w14:paraId="33D582A0" w14:textId="20FAED33" w:rsidR="008B4B16" w:rsidRPr="00071776" w:rsidRDefault="00D2116E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3A26BB64">
                <wp:simplePos x="0" y="0"/>
                <wp:positionH relativeFrom="column">
                  <wp:posOffset>2542117</wp:posOffset>
                </wp:positionH>
                <wp:positionV relativeFrom="paragraph">
                  <wp:posOffset>3353646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</w:r>
      <w:r w:rsidR="008B4B16">
        <w:rPr>
          <w:i/>
          <w:sz w:val="32"/>
        </w:rPr>
        <w:lastRenderedPageBreak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1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Pr="00D2116E">
        <w:rPr>
          <w:noProof/>
          <w:sz w:val="32"/>
          <w:lang w:val="en-US" w:eastAsia="zh-TW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77A9A07B" w14:textId="77777777" w:rsidR="00300A1F" w:rsidRDefault="00300A1F" w:rsidP="00300A1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4800BF" w14:textId="70F483FC" w:rsidR="00B17719" w:rsidRDefault="00B1771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你開始訓練電腦辨別不同訊息並做出個人景點推薦。</w:t>
      </w:r>
    </w:p>
    <w:p w14:paraId="0717A961" w14:textId="1F64BA1F" w:rsidR="00FD7CEB" w:rsidRPr="0066410F" w:rsidRDefault="00FD7CE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</w:t>
      </w:r>
    </w:p>
    <w:p w14:paraId="4DE64486" w14:textId="7C054352" w:rsidR="00790D60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27C91018" w14:textId="2D24FF4D" w:rsidR="00716E39" w:rsidRPr="0066410F" w:rsidRDefault="00716E39" w:rsidP="00716E3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電腦會從範例中尋找共通模式，比如文字的使用、句子的結構等，這些都會被用</w:t>
      </w:r>
      <w:r w:rsidR="000A2D77">
        <w:rPr>
          <w:rFonts w:ascii="Garamond" w:hAnsi="Garamond" w:hint="eastAsia"/>
          <w:sz w:val="36"/>
          <w:lang w:eastAsia="zh-TW"/>
        </w:rPr>
        <w:t>來決定</w:t>
      </w:r>
      <w:r w:rsidR="00303219">
        <w:rPr>
          <w:rFonts w:ascii="Garamond" w:hAnsi="Garamond" w:hint="eastAsia"/>
          <w:sz w:val="36"/>
          <w:lang w:eastAsia="zh-TW"/>
        </w:rPr>
        <w:t>要推薦哪個景點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ECF0A40" w14:textId="77777777" w:rsidR="00716E39" w:rsidRPr="0066410F" w:rsidRDefault="00716E3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7A70583D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556A8A7A" w14:textId="731161E9" w:rsidR="003D0CAE" w:rsidRDefault="00EA06D4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60A4A328" w14:textId="77777777" w:rsidR="00586BD1" w:rsidRDefault="008B4B16" w:rsidP="003D0CAE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734F5910" w14:textId="43B72D5E" w:rsidR="003D0CAE" w:rsidRDefault="00D57796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058CCBF6" w:rsidR="008B4B16" w:rsidRPr="006812AE" w:rsidRDefault="00586BD1" w:rsidP="003D0CAE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586BD1">
        <w:rPr>
          <w:b/>
          <w:sz w:val="32"/>
        </w:rPr>
        <w:t>Make</w:t>
      </w:r>
      <w:r>
        <w:rPr>
          <w:sz w:val="32"/>
        </w:rPr>
        <w:t>” button,</w:t>
      </w:r>
      <w:r w:rsidR="008B4B16">
        <w:rPr>
          <w:sz w:val="32"/>
        </w:rPr>
        <w:t xml:space="preserve"> then </w:t>
      </w:r>
      <w:r w:rsidR="00C201E7">
        <w:rPr>
          <w:sz w:val="32"/>
        </w:rPr>
        <w:t>click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</w:p>
    <w:p w14:paraId="3E80F8DB" w14:textId="206884FE" w:rsidR="00384420" w:rsidRDefault="000D24C4" w:rsidP="00384420">
      <w:r>
        <w:br/>
      </w:r>
    </w:p>
    <w:p w14:paraId="4618A67C" w14:textId="75308E97" w:rsidR="003D0CAE" w:rsidRPr="00C263F3" w:rsidRDefault="00C263F3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開啟</w:t>
      </w:r>
      <w:r>
        <w:rPr>
          <w:sz w:val="32"/>
          <w:lang w:val="en-US" w:eastAsia="zh-TW"/>
        </w:rPr>
        <w:t>Scratch</w:t>
      </w:r>
    </w:p>
    <w:p w14:paraId="6E3FC247" w14:textId="1F0D1FF2" w:rsidR="00C263F3" w:rsidRPr="00C263F3" w:rsidRDefault="00C263F3" w:rsidP="00C263F3">
      <w:pPr>
        <w:pStyle w:val="a7"/>
        <w:ind w:firstLine="720"/>
        <w:rPr>
          <w:i/>
          <w:sz w:val="28"/>
          <w:szCs w:val="28"/>
        </w:rPr>
      </w:pP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你應該</w:t>
      </w:r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會</w:t>
      </w: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在專案裡的『更多積木』</w:t>
      </w:r>
      <w:r w:rsidRPr="00C263F3">
        <w:rPr>
          <w:rFonts w:ascii="Calibri" w:eastAsia="新細明體" w:hAnsi="Calibri" w:cs="Calibri"/>
          <w:i/>
          <w:color w:val="000000"/>
          <w:sz w:val="28"/>
          <w:szCs w:val="28"/>
          <w:lang w:val="en-US"/>
        </w:rPr>
        <w:t>(More blocks)</w:t>
      </w:r>
      <w:r w:rsidRPr="00C263F3">
        <w:rPr>
          <w:rFonts w:ascii="新細明體" w:eastAsia="新細明體" w:hAnsi="Calibri" w:cs="新細明體" w:hint="eastAsia"/>
          <w:i/>
          <w:color w:val="000000"/>
          <w:sz w:val="28"/>
          <w:szCs w:val="28"/>
          <w:lang w:val="en-US"/>
        </w:rPr>
        <w:t>區看到新積木</w:t>
      </w:r>
    </w:p>
    <w:p w14:paraId="474D227A" w14:textId="77777777" w:rsidR="00C263F3" w:rsidRPr="00C263F3" w:rsidRDefault="00C263F3" w:rsidP="00C263F3">
      <w:pPr>
        <w:pStyle w:val="a7"/>
        <w:ind w:left="1440"/>
        <w:rPr>
          <w:i/>
          <w:sz w:val="28"/>
          <w:szCs w:val="28"/>
        </w:rPr>
      </w:pPr>
    </w:p>
    <w:p w14:paraId="3DD3CE59" w14:textId="3AB7BDA3" w:rsidR="001B0679" w:rsidRPr="00CC6DC8" w:rsidRDefault="00FB7C8D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CAC6635">
                <wp:simplePos x="0" y="0"/>
                <wp:positionH relativeFrom="column">
                  <wp:posOffset>1073150</wp:posOffset>
                </wp:positionH>
                <wp:positionV relativeFrom="paragraph">
                  <wp:posOffset>1896745</wp:posOffset>
                </wp:positionV>
                <wp:extent cx="1600835" cy="637540"/>
                <wp:effectExtent l="25400" t="50800" r="0" b="990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637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4B379B">
        <w:rPr>
          <w:i/>
          <w:sz w:val="32"/>
        </w:rPr>
        <w:t>tourist info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35F2E0D8" w14:textId="6C505252" w:rsidR="003D0CAE" w:rsidRPr="00832361" w:rsidRDefault="00832361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載入先前開啟過的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專案</w:t>
      </w:r>
    </w:p>
    <w:p w14:paraId="6073020B" w14:textId="3E04B95C" w:rsidR="00832361" w:rsidRPr="00832361" w:rsidRDefault="00832361" w:rsidP="00832361">
      <w:pPr>
        <w:pStyle w:val="a7"/>
        <w:ind w:left="1440"/>
        <w:rPr>
          <w:sz w:val="32"/>
          <w:lang w:val="en-US" w:eastAsia="zh-TW"/>
        </w:rPr>
      </w:pPr>
      <w:r>
        <w:rPr>
          <w:rFonts w:hint="eastAsia"/>
          <w:sz w:val="32"/>
        </w:rPr>
        <w:t>點選</w:t>
      </w:r>
      <w:r>
        <w:rPr>
          <w:b/>
          <w:i/>
          <w:sz w:val="32"/>
        </w:rPr>
        <w:t>Project templates</w:t>
      </w:r>
      <w:r w:rsidRPr="007E0A8B">
        <w:rPr>
          <w:i/>
          <w:sz w:val="32"/>
        </w:rPr>
        <w:t xml:space="preserve"> </w:t>
      </w:r>
      <w:r>
        <w:rPr>
          <w:sz w:val="32"/>
          <w:lang w:val="en-US"/>
        </w:rPr>
        <w:t>-&gt;</w:t>
      </w:r>
      <w:r>
        <w:rPr>
          <w:rFonts w:hint="eastAsia"/>
          <w:sz w:val="32"/>
          <w:lang w:val="en-US" w:eastAsia="zh-TW"/>
        </w:rPr>
        <w:t>再點選</w:t>
      </w:r>
      <w:r>
        <w:rPr>
          <w:b/>
          <w:i/>
          <w:sz w:val="32"/>
        </w:rPr>
        <w:t>Tourist Info (short)</w:t>
      </w:r>
    </w:p>
    <w:p w14:paraId="60CB8015" w14:textId="6A2186EC" w:rsidR="00B25414" w:rsidRPr="00CE01C1" w:rsidRDefault="00CC6DC8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CE01C1">
        <w:rPr>
          <w:b/>
          <w:i/>
          <w:sz w:val="32"/>
        </w:rPr>
        <w:br/>
      </w:r>
    </w:p>
    <w:p w14:paraId="41A89503" w14:textId="7D9BD67D" w:rsidR="003D0CAE" w:rsidRDefault="00F326A8" w:rsidP="00CE01C1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“recommend”</w:t>
      </w:r>
    </w:p>
    <w:p w14:paraId="10A62107" w14:textId="157D42B7" w:rsidR="00CE01C1" w:rsidRPr="00CE01C1" w:rsidRDefault="00CE01C1" w:rsidP="003D0CAE">
      <w:pPr>
        <w:pStyle w:val="a7"/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2B688363">
                <wp:simplePos x="0" y="0"/>
                <wp:positionH relativeFrom="column">
                  <wp:posOffset>1077383</wp:posOffset>
                </wp:positionH>
                <wp:positionV relativeFrom="paragraph">
                  <wp:posOffset>2730712</wp:posOffset>
                </wp:positionV>
                <wp:extent cx="4360334" cy="322368"/>
                <wp:effectExtent l="0" t="165100" r="8890" b="590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85pt,215pt" to="428.2pt,24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Pr="00CE01C1">
        <w:rPr>
          <w:sz w:val="32"/>
        </w:rPr>
        <w:t>C</w:t>
      </w:r>
      <w:r>
        <w:rPr>
          <w:sz w:val="32"/>
        </w:rPr>
        <w:t>lick on the “recommend” sprite</w:t>
      </w:r>
      <w:r>
        <w:rPr>
          <w:sz w:val="32"/>
        </w:rPr>
        <w:br/>
      </w:r>
      <w:r w:rsidRPr="00CE01C1">
        <w:rPr>
          <w:noProof/>
          <w:sz w:val="32"/>
          <w:lang w:val="en-US" w:eastAsia="zh-TW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33232DAB" w14:textId="679BBBCE" w:rsidR="00AA444B" w:rsidRDefault="00AA444B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C80C100" w14:textId="5278FDCE" w:rsidR="00AA444B" w:rsidRDefault="00AA44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A608ED1" w14:textId="58344DD4" w:rsidR="009E2F3B" w:rsidRDefault="009E2F3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DF29DF">
        <w:rPr>
          <w:rFonts w:hint="eastAsia"/>
          <w:sz w:val="32"/>
          <w:lang w:eastAsia="zh-TW"/>
        </w:rPr>
        <w:t>喜歡不同景點的旅客所說的話中的共通模式。</w:t>
      </w: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C8E0D7C" w14:textId="60A82689" w:rsidR="005B2D29" w:rsidRDefault="005B2D2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問問別人吧</w:t>
      </w: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E6CE1D6" w14:textId="103C3059" w:rsidR="00597039" w:rsidRDefault="0059703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問問鄰近的同學，請他們給些範例句子。</w:t>
      </w:r>
      <w:r w:rsidR="00161136">
        <w:rPr>
          <w:rFonts w:hint="eastAsia"/>
          <w:sz w:val="32"/>
          <w:lang w:eastAsia="zh-TW"/>
        </w:rPr>
        <w:t>當你的範例來自越多不同的人，差異度就應該越高。</w:t>
      </w: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16A34FC9" w:rsidR="00A5542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因為其他人可能表達的方式和你不同。</w:t>
      </w: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B52FFCC" w14:textId="5B6A4343" w:rsidR="001B1CF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總之，越多越好！</w:t>
      </w: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10F69D4D" w:rsidR="004F1D88" w:rsidRPr="00384420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" w:author="Chen Aline" w:date="2018-12-19T13:25:00Z"/>
          <w:b/>
          <w:sz w:val="32"/>
        </w:rPr>
        <w:pPrChange w:id="18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commentRangeStart w:id="19"/>
      <w:commentRangeStart w:id="20"/>
      <w:del w:id="21" w:author="Chen Aline" w:date="2018-12-19T13:25:00Z">
        <w:r w:rsidDel="00EB6C2F">
          <w:rPr>
            <w:b/>
            <w:sz w:val="32"/>
          </w:rPr>
          <w:delText>Mix things up with your examples</w:delText>
        </w:r>
      </w:del>
    </w:p>
    <w:p w14:paraId="22821A70" w14:textId="5FFD42C6" w:rsidR="004F1D88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2" w:author="Chen Aline" w:date="2018-12-19T13:25:00Z"/>
          <w:sz w:val="32"/>
        </w:rPr>
        <w:pPrChange w:id="23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</w:p>
    <w:p w14:paraId="0C972790" w14:textId="7089DE80" w:rsidR="004F1D88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4" w:author="Chen Aline" w:date="2018-12-19T13:25:00Z"/>
          <w:sz w:val="32"/>
        </w:rPr>
        <w:pPrChange w:id="25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del w:id="26" w:author="Chen Aline" w:date="2018-12-19T13:25:00Z">
        <w:r w:rsidDel="00EB6C2F">
          <w:rPr>
            <w:sz w:val="32"/>
          </w:rPr>
          <w:delText>Try to come up with lots of different types of examples</w:delText>
        </w:r>
        <w:r w:rsidRPr="00384420" w:rsidDel="00EB6C2F">
          <w:rPr>
            <w:sz w:val="32"/>
          </w:rPr>
          <w:delText>.</w:delText>
        </w:r>
        <w:r w:rsidDel="00EB6C2F">
          <w:rPr>
            <w:sz w:val="32"/>
          </w:rPr>
          <w:delText xml:space="preserve"> </w:delText>
        </w:r>
      </w:del>
    </w:p>
    <w:p w14:paraId="5A4E1736" w14:textId="7429D30D" w:rsidR="006E75ED" w:rsidDel="00EB6C2F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7" w:author="Chen Aline" w:date="2018-12-19T13:25:00Z"/>
          <w:sz w:val="32"/>
        </w:rPr>
      </w:pPr>
    </w:p>
    <w:p w14:paraId="1D11ABD8" w14:textId="16C23988" w:rsidR="00EB6C2F" w:rsidRDefault="004F1D88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28" w:author="Chen Aline" w:date="2018-12-19T13:24:00Z"/>
          <w:b/>
          <w:sz w:val="32"/>
          <w:lang w:eastAsia="zh-TW"/>
        </w:rPr>
      </w:pPr>
      <w:del w:id="29" w:author="Chen Aline" w:date="2018-12-19T13:25:00Z">
        <w:r w:rsidDel="00EB6C2F">
          <w:rPr>
            <w:sz w:val="32"/>
            <w:lang w:eastAsia="zh-TW"/>
          </w:rPr>
          <w:delText>For example, make sure that you include some long examples and some very short ones.</w:delText>
        </w:r>
        <w:commentRangeEnd w:id="19"/>
        <w:r w:rsidR="000073D6" w:rsidDel="00EB6C2F">
          <w:rPr>
            <w:rStyle w:val="ab"/>
          </w:rPr>
          <w:commentReference w:id="19"/>
        </w:r>
        <w:r w:rsidDel="00EB6C2F">
          <w:rPr>
            <w:sz w:val="32"/>
            <w:lang w:eastAsia="zh-TW"/>
          </w:rPr>
          <w:delText xml:space="preserve"> </w:delText>
        </w:r>
      </w:del>
      <w:ins w:id="30" w:author="Chen Aline" w:date="2018-12-19T13:24:00Z">
        <w:r w:rsidR="00EB6C2F">
          <w:rPr>
            <w:rFonts w:hint="eastAsia"/>
            <w:b/>
            <w:sz w:val="32"/>
            <w:lang w:eastAsia="zh-TW"/>
          </w:rPr>
          <w:t>確保範例中有各種</w:t>
        </w:r>
      </w:ins>
      <w:ins w:id="31" w:author="Sung-Shine Lee" w:date="2018-12-21T15:15:00Z">
        <w:r w:rsidR="00EE6478">
          <w:rPr>
            <w:rFonts w:hint="eastAsia"/>
            <w:b/>
            <w:sz w:val="32"/>
            <w:lang w:eastAsia="zh-TW"/>
          </w:rPr>
          <w:t>句子</w:t>
        </w:r>
        <w:commentRangeEnd w:id="20"/>
        <w:r w:rsidR="00EE6478">
          <w:rPr>
            <w:rStyle w:val="ab"/>
          </w:rPr>
          <w:commentReference w:id="20"/>
        </w:r>
      </w:ins>
      <w:ins w:id="32" w:author="Chen Aline" w:date="2018-12-19T13:24:00Z">
        <w:del w:id="33" w:author="Sung-Shine Lee" w:date="2018-12-21T15:15:00Z">
          <w:r w:rsidR="00EB6C2F" w:rsidDel="00EE6478">
            <w:rPr>
              <w:rFonts w:hint="eastAsia"/>
              <w:b/>
              <w:sz w:val="32"/>
              <w:lang w:eastAsia="zh-TW"/>
            </w:rPr>
            <w:delText>圖片</w:delText>
          </w:r>
        </w:del>
      </w:ins>
    </w:p>
    <w:p w14:paraId="49FA4A45" w14:textId="77777777" w:rsidR="00EB6C2F" w:rsidRPr="00384420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4" w:author="Chen Aline" w:date="2018-12-19T13:24:00Z"/>
          <w:b/>
          <w:sz w:val="32"/>
        </w:rPr>
      </w:pPr>
      <w:commentRangeStart w:id="35"/>
      <w:ins w:id="36" w:author="Chen Aline" w:date="2018-12-19T13:24:00Z">
        <w:r>
          <w:rPr>
            <w:b/>
            <w:sz w:val="32"/>
          </w:rPr>
          <w:t>Mix things up with your examples</w:t>
        </w:r>
      </w:ins>
    </w:p>
    <w:p w14:paraId="220019E0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7" w:author="Chen Aline" w:date="2018-12-19T13:24:00Z"/>
          <w:sz w:val="32"/>
          <w:lang w:eastAsia="zh-TW"/>
        </w:rPr>
      </w:pPr>
    </w:p>
    <w:p w14:paraId="78ED73EC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8" w:author="Chen Aline" w:date="2018-12-19T13:24:00Z"/>
          <w:sz w:val="32"/>
          <w:lang w:eastAsia="zh-TW"/>
        </w:rPr>
      </w:pPr>
      <w:ins w:id="39" w:author="Chen Aline" w:date="2018-12-19T13:24:00Z">
        <w:r>
          <w:rPr>
            <w:rFonts w:hint="eastAsia"/>
            <w:sz w:val="32"/>
            <w:lang w:eastAsia="zh-TW"/>
          </w:rPr>
          <w:t>試著找到不同類別的範例</w:t>
        </w:r>
      </w:ins>
    </w:p>
    <w:p w14:paraId="488524DD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40" w:author="Chen Aline" w:date="2018-12-19T13:24:00Z"/>
          <w:sz w:val="32"/>
        </w:rPr>
      </w:pPr>
      <w:ins w:id="41" w:author="Chen Aline" w:date="2018-12-19T13:24:00Z">
        <w:r>
          <w:rPr>
            <w:sz w:val="32"/>
          </w:rPr>
          <w:lastRenderedPageBreak/>
          <w:t>Try to come up with lots of different types of examples</w:t>
        </w:r>
        <w:r w:rsidRPr="00384420">
          <w:rPr>
            <w:sz w:val="32"/>
          </w:rPr>
          <w:t>.</w:t>
        </w:r>
        <w:r>
          <w:rPr>
            <w:sz w:val="32"/>
          </w:rPr>
          <w:t xml:space="preserve"> </w:t>
        </w:r>
      </w:ins>
    </w:p>
    <w:p w14:paraId="36E3FD24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42" w:author="Chen Aline" w:date="2018-12-19T13:24:00Z"/>
          <w:sz w:val="32"/>
          <w:lang w:eastAsia="zh-TW"/>
        </w:rPr>
      </w:pPr>
    </w:p>
    <w:p w14:paraId="63731329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43" w:author="Chen Aline" w:date="2018-12-19T13:24:00Z"/>
          <w:sz w:val="32"/>
          <w:lang w:eastAsia="zh-TW"/>
        </w:rPr>
      </w:pPr>
      <w:ins w:id="44" w:author="Chen Aline" w:date="2018-12-19T13:24:00Z">
        <w:r>
          <w:rPr>
            <w:rFonts w:hint="eastAsia"/>
            <w:sz w:val="32"/>
            <w:lang w:eastAsia="zh-TW"/>
          </w:rPr>
          <w:t>舉例來說，確認範例中有一些很長的範例句子，也有一些非常短的句子。</w:t>
        </w:r>
      </w:ins>
    </w:p>
    <w:p w14:paraId="6CF8BA58" w14:textId="50B2F7DE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  <w:sectPr w:rsidR="00EB6C2F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ins w:id="45" w:author="Chen Aline" w:date="2018-12-19T13:24:00Z">
        <w:r>
          <w:rPr>
            <w:sz w:val="32"/>
          </w:rPr>
          <w:t>For example, make sure that you include some long examples and some very short ones.</w:t>
        </w:r>
        <w:commentRangeEnd w:id="35"/>
        <w:r>
          <w:rPr>
            <w:rStyle w:val="ab"/>
          </w:rPr>
          <w:commentReference w:id="35"/>
        </w:r>
      </w:ins>
    </w:p>
    <w:p w14:paraId="0175244D" w14:textId="3AAA4E57" w:rsidR="003D0CAE" w:rsidRDefault="00330801" w:rsidP="0003136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拖曳程式積木取代原本的程式碼（如下圖）</w:t>
      </w:r>
      <w:r w:rsidR="009C0BCB">
        <w:rPr>
          <w:rFonts w:hint="eastAsia"/>
          <w:sz w:val="32"/>
          <w:lang w:eastAsia="zh-TW"/>
        </w:rPr>
        <w:t>，我們把隨機選擇換成使用機器學習模型。</w:t>
      </w:r>
    </w:p>
    <w:p w14:paraId="3C12CEF6" w14:textId="2D707BD8" w:rsidR="000724DF" w:rsidRDefault="00CE01C1" w:rsidP="003D0CAE">
      <w:pPr>
        <w:pStyle w:val="a7"/>
        <w:ind w:firstLine="720"/>
        <w:rPr>
          <w:sz w:val="32"/>
        </w:rPr>
      </w:pPr>
      <w:r>
        <w:rPr>
          <w:sz w:val="32"/>
        </w:rPr>
        <w:t>Replace</w:t>
      </w:r>
      <w:r w:rsidR="0079300E">
        <w:rPr>
          <w:sz w:val="32"/>
        </w:rPr>
        <w:t xml:space="preserve"> the script</w:t>
      </w:r>
      <w:r>
        <w:rPr>
          <w:sz w:val="32"/>
        </w:rPr>
        <w:t xml:space="preserve"> that is there with this one below, that will</w:t>
      </w:r>
      <w:r w:rsidR="00E60B58">
        <w:rPr>
          <w:sz w:val="32"/>
        </w:rPr>
        <w:t xml:space="preserve"> use your machine learning model instead of </w:t>
      </w:r>
      <w:r w:rsidR="006F7107">
        <w:rPr>
          <w:sz w:val="32"/>
        </w:rPr>
        <w:t>the random choice.</w:t>
      </w:r>
      <w:r w:rsidR="0079300E" w:rsidRPr="0079300E">
        <w:rPr>
          <w:sz w:val="32"/>
        </w:rPr>
        <w:br/>
      </w:r>
      <w:r w:rsidR="00415AEB" w:rsidRPr="00415AEB">
        <w:rPr>
          <w:noProof/>
          <w:sz w:val="32"/>
          <w:lang w:val="en-US" w:eastAsia="zh-TW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05FE4BD5" w14:textId="1FFFEF1D" w:rsidR="003D0CAE" w:rsidRDefault="00992C1A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</w:t>
      </w:r>
      <w:r w:rsidRPr="00D87463">
        <w:rPr>
          <w:b/>
          <w:sz w:val="32"/>
        </w:rPr>
        <w:t>Sprite1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，找出程式碼中的</w:t>
      </w:r>
      <w:r>
        <w:rPr>
          <w:sz w:val="32"/>
        </w:rPr>
        <w:t>“</w:t>
      </w:r>
      <w:r w:rsidRPr="00D87463">
        <w:rPr>
          <w:b/>
          <w:sz w:val="32"/>
        </w:rPr>
        <w:t>suggestion</w:t>
      </w:r>
      <w:r>
        <w:rPr>
          <w:sz w:val="32"/>
        </w:rPr>
        <w:t>”</w:t>
      </w:r>
    </w:p>
    <w:p w14:paraId="647EE8E3" w14:textId="07AFE427" w:rsidR="006719A4" w:rsidRDefault="00D87463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3F986EC5">
                <wp:simplePos x="0" y="0"/>
                <wp:positionH relativeFrom="column">
                  <wp:posOffset>1232323</wp:posOffset>
                </wp:positionH>
                <wp:positionV relativeFrom="paragraph">
                  <wp:posOffset>2182494</wp:posOffset>
                </wp:positionV>
                <wp:extent cx="2667000" cy="177377"/>
                <wp:effectExtent l="0" t="165100" r="12700" b="768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77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05pt,171.85pt" to="307.05pt,18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A908BB3">
                <wp:simplePos x="0" y="0"/>
                <wp:positionH relativeFrom="column">
                  <wp:posOffset>4042833</wp:posOffset>
                </wp:positionH>
                <wp:positionV relativeFrom="paragraph">
                  <wp:posOffset>899160</wp:posOffset>
                </wp:positionV>
                <wp:extent cx="169333" cy="1464733"/>
                <wp:effectExtent l="114300" t="25400" r="723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14647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70.8pt" to="331.7pt,1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>
        <w:rPr>
          <w:sz w:val="32"/>
        </w:rPr>
        <w:t xml:space="preserve"> and find the “</w:t>
      </w:r>
      <w:r w:rsidRPr="00D87463">
        <w:rPr>
          <w:b/>
          <w:sz w:val="32"/>
        </w:rPr>
        <w:t>suggestion</w:t>
      </w:r>
      <w:r>
        <w:rPr>
          <w:sz w:val="32"/>
        </w:rPr>
        <w:t>” script</w:t>
      </w:r>
      <w:r w:rsidR="006719A4">
        <w:rPr>
          <w:sz w:val="32"/>
        </w:rPr>
        <w:br/>
      </w:r>
      <w:r w:rsidR="006719A4" w:rsidRPr="006719A4">
        <w:rPr>
          <w:noProof/>
          <w:sz w:val="32"/>
          <w:lang w:val="en-US" w:eastAsia="zh-TW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06CDE" w14:textId="4997346A" w:rsidR="003D0CAE" w:rsidRDefault="00992C1A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</w:t>
      </w:r>
      <w:r>
        <w:rPr>
          <w:sz w:val="32"/>
        </w:rPr>
        <w:t>suggestion</w:t>
      </w:r>
      <w:r>
        <w:rPr>
          <w:rFonts w:hint="eastAsia"/>
          <w:sz w:val="32"/>
          <w:lang w:eastAsia="zh-TW"/>
        </w:rPr>
        <w:t>程式碼（如下圖）</w:t>
      </w:r>
    </w:p>
    <w:p w14:paraId="54E394C8" w14:textId="33ED39CD" w:rsidR="00D87463" w:rsidRDefault="00D87463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>Update the suggestion script to use one of your new blocks</w:t>
      </w:r>
      <w:r>
        <w:rPr>
          <w:sz w:val="32"/>
        </w:rPr>
        <w:br/>
      </w:r>
      <w:r w:rsidRPr="00D87463">
        <w:rPr>
          <w:noProof/>
          <w:sz w:val="32"/>
          <w:lang w:val="en-US" w:eastAsia="zh-TW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CF3F81" w14:textId="348AA86E" w:rsidR="003D0CAE" w:rsidRDefault="002E5547" w:rsidP="00D8746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使用同樣的方式更新角色</w:t>
      </w:r>
      <w:r>
        <w:rPr>
          <w:sz w:val="32"/>
        </w:rPr>
        <w:t>Sprite2</w:t>
      </w:r>
      <w:r>
        <w:rPr>
          <w:rFonts w:hint="eastAsia"/>
          <w:sz w:val="32"/>
          <w:lang w:eastAsia="zh-TW"/>
        </w:rPr>
        <w:t>、</w:t>
      </w:r>
      <w:r>
        <w:rPr>
          <w:sz w:val="32"/>
        </w:rPr>
        <w:t xml:space="preserve"> Sprite3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 xml:space="preserve"> Sprite4</w:t>
      </w:r>
      <w:r>
        <w:rPr>
          <w:sz w:val="32"/>
        </w:rPr>
        <w:br/>
      </w:r>
    </w:p>
    <w:p w14:paraId="12ED3F89" w14:textId="4476E88D" w:rsidR="00352D79" w:rsidRPr="00D87463" w:rsidRDefault="00D87463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Do the same for Sprite2, Sprite3 and Sprite4</w:t>
      </w:r>
      <w:r w:rsidR="00C43F26">
        <w:rPr>
          <w:sz w:val="32"/>
        </w:rPr>
        <w:br/>
      </w:r>
      <w:r w:rsidR="00C43F26" w:rsidRPr="00C43F26">
        <w:rPr>
          <w:noProof/>
          <w:sz w:val="32"/>
          <w:lang w:val="en-US" w:eastAsia="zh-TW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val="en-US" w:eastAsia="zh-TW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val="en-US" w:eastAsia="zh-TW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5FC40633" w14:textId="5904A38E" w:rsidR="003D0CAE" w:rsidRDefault="00EB0A44" w:rsidP="0003136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點擊綠旗測試</w:t>
      </w:r>
    </w:p>
    <w:p w14:paraId="220361F1" w14:textId="2DB0E36C" w:rsidR="00EB0A44" w:rsidRDefault="0005038E" w:rsidP="00EB0A44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輸入一條要求並按下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鍵，電腦應該會推薦一個適合的景點。</w:t>
      </w:r>
    </w:p>
    <w:p w14:paraId="7611622D" w14:textId="11719A22" w:rsidR="0005038E" w:rsidRDefault="0005038E" w:rsidP="00EB0A44">
      <w:pPr>
        <w:pStyle w:val="a7"/>
        <w:ind w:left="1440"/>
        <w:rPr>
          <w:b/>
          <w:i/>
          <w:sz w:val="28"/>
          <w:szCs w:val="28"/>
          <w:lang w:val="en-US" w:eastAsia="zh-TW"/>
        </w:rPr>
      </w:pPr>
      <w:r>
        <w:rPr>
          <w:rFonts w:hint="eastAsia"/>
          <w:b/>
          <w:i/>
          <w:sz w:val="28"/>
          <w:szCs w:val="28"/>
          <w:lang w:val="en-US" w:eastAsia="zh-TW"/>
        </w:rPr>
        <w:t>使用電腦沒看過的訊息做測試。</w:t>
      </w:r>
    </w:p>
    <w:p w14:paraId="5F431B9F" w14:textId="77777777" w:rsidR="00CC606F" w:rsidRPr="0005038E" w:rsidRDefault="00CC606F" w:rsidP="00EB0A44">
      <w:pPr>
        <w:pStyle w:val="a7"/>
        <w:ind w:left="1440"/>
        <w:rPr>
          <w:b/>
          <w:i/>
          <w:sz w:val="28"/>
          <w:szCs w:val="28"/>
          <w:lang w:val="en-US" w:eastAsia="zh-TW"/>
        </w:rPr>
      </w:pPr>
    </w:p>
    <w:p w14:paraId="2240DC4B" w14:textId="35B81C11" w:rsidR="001D63FA" w:rsidRPr="001D63FA" w:rsidRDefault="008C1041" w:rsidP="003D0CAE">
      <w:pPr>
        <w:pStyle w:val="a7"/>
        <w:ind w:firstLine="720"/>
        <w:rPr>
          <w:sz w:val="32"/>
        </w:rPr>
      </w:pPr>
      <w:r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>
        <w:rPr>
          <w:i/>
          <w:sz w:val="32"/>
        </w:rPr>
        <w:br/>
      </w:r>
      <w:r w:rsidR="00713044" w:rsidRPr="00713044">
        <w:rPr>
          <w:noProof/>
          <w:sz w:val="32"/>
          <w:lang w:val="en-US" w:eastAsia="zh-TW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7E2EBBE9" w14:textId="2CE70B22" w:rsidR="003D0CAE" w:rsidRDefault="006F5C7E" w:rsidP="006E770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4BAF7117" w14:textId="201266B5" w:rsidR="006F5C7E" w:rsidRDefault="006F5C7E" w:rsidP="006F5C7E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3219F3EC" w:rsidR="005F56B2" w:rsidRPr="006E7703" w:rsidRDefault="001D63FA" w:rsidP="003D0CAE">
      <w:pPr>
        <w:pStyle w:val="a7"/>
        <w:ind w:firstLine="720"/>
        <w:rPr>
          <w:sz w:val="32"/>
        </w:rPr>
      </w:pPr>
      <w:r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>Save Project</w:t>
      </w:r>
      <w:r w:rsidR="00B25414" w:rsidRPr="006E7703">
        <w:rPr>
          <w:i/>
          <w:sz w:val="32"/>
        </w:rPr>
        <w:br/>
      </w:r>
      <w:r w:rsidR="00713044">
        <w:rPr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5C96BF6" w14:textId="77777777" w:rsidR="00B66471" w:rsidRDefault="00B66471" w:rsidP="00B6647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B5BE06" w14:textId="7E65C522" w:rsidR="00E27E72" w:rsidRPr="0066410F" w:rsidRDefault="00E27E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你調整了旅遊指南機器人的推薦方式，現在機器人</w:t>
      </w:r>
      <w:del w:id="46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捨棄了</w:delText>
        </w:r>
      </w:del>
      <w:ins w:id="47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不再</w:t>
        </w:r>
      </w:ins>
      <w:r>
        <w:rPr>
          <w:rFonts w:ascii="Garamond" w:hAnsi="Garamond" w:hint="eastAsia"/>
          <w:sz w:val="36"/>
          <w:lang w:eastAsia="zh-TW"/>
        </w:rPr>
        <w:t>隨機選擇地點</w:t>
      </w:r>
      <w:del w:id="48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的模式</w:delText>
        </w:r>
      </w:del>
      <w:ins w:id="49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，而是</w:t>
        </w:r>
      </w:ins>
      <w:del w:id="50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，</w:delText>
        </w:r>
      </w:del>
      <w:r>
        <w:rPr>
          <w:rFonts w:ascii="Garamond" w:hAnsi="Garamond" w:hint="eastAsia"/>
          <w:sz w:val="36"/>
          <w:lang w:eastAsia="zh-TW"/>
        </w:rPr>
        <w:t>改採用機器學習</w:t>
      </w:r>
      <w:ins w:id="51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的方式推薦地點</w:t>
        </w:r>
      </w:ins>
      <w:r>
        <w:rPr>
          <w:rFonts w:ascii="Garamond" w:hAnsi="Garamond" w:hint="eastAsia"/>
          <w:sz w:val="36"/>
          <w:lang w:eastAsia="zh-TW"/>
        </w:rPr>
        <w:t>。</w:t>
      </w:r>
    </w:p>
    <w:p w14:paraId="7FFB0886" w14:textId="77777777" w:rsidR="00E27E7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lastRenderedPageBreak/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</w:p>
    <w:p w14:paraId="7A168FEB" w14:textId="7FBCC44B" w:rsidR="00003B51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52" w:author="Sung-Shine Lee" w:date="2018-12-21T15:26:00Z"/>
          <w:rFonts w:ascii="Garamond" w:hAnsi="Garamond"/>
          <w:color w:val="FF0000"/>
          <w:sz w:val="36"/>
          <w:lang w:eastAsia="zh-TW"/>
        </w:rPr>
      </w:pPr>
      <w:del w:id="53" w:author="Sung-Shine Lee" w:date="2018-12-21T15:50:00Z">
        <w:r w:rsidRPr="00FC73E0" w:rsidDel="00701176">
          <w:rPr>
            <w:rFonts w:ascii="Garamond" w:hAnsi="Garamond" w:hint="eastAsia"/>
            <w:color w:val="FF0000"/>
            <w:sz w:val="36"/>
            <w:lang w:eastAsia="zh-TW"/>
          </w:rPr>
          <w:delText>如果你訓練模型的範例不是自己編的，而是用真正旅客的需求，那你的廣告台詞可能會像：</w:delText>
        </w:r>
        <w:r w:rsidRPr="00FC73E0" w:rsidDel="00701176">
          <w:rPr>
            <w:rFonts w:ascii="Garamond" w:hAnsi="Garamond"/>
            <w:color w:val="FF0000"/>
            <w:sz w:val="36"/>
          </w:rPr>
          <w:delText>“An artificial intelligence that helps answer tourists’ questions and learns how to make recommendations based on their interests”</w:delText>
        </w:r>
      </w:del>
    </w:p>
    <w:p w14:paraId="2F51FBA6" w14:textId="65C75875" w:rsidR="00003B51" w:rsidRPr="00701176" w:rsidRDefault="0070117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54" w:author="Sung-Shine Lee" w:date="2018-12-21T15:26:00Z"/>
          <w:rFonts w:ascii="Garamond" w:hAnsi="Garamond"/>
          <w:color w:val="FF0000"/>
          <w:sz w:val="36"/>
          <w:lang w:val="en-US" w:eastAsia="zh-TW"/>
          <w:rPrChange w:id="55" w:author="Sung-Shine Lee" w:date="2018-12-21T15:49:00Z">
            <w:rPr>
              <w:ins w:id="56" w:author="Sung-Shine Lee" w:date="2018-12-21T15:26:00Z"/>
              <w:rFonts w:ascii="Garamond" w:hAnsi="Garamond"/>
              <w:color w:val="FF0000"/>
              <w:sz w:val="36"/>
              <w:lang w:eastAsia="zh-TW"/>
            </w:rPr>
          </w:rPrChange>
        </w:rPr>
      </w:pPr>
      <w:ins w:id="57" w:author="Sung-Shine Lee" w:date="2018-12-21T15:49:00Z">
        <w:r>
          <w:rPr>
            <w:rFonts w:ascii="Garamond" w:hAnsi="Garamond" w:hint="eastAsia"/>
            <w:color w:val="FF0000"/>
            <w:sz w:val="36"/>
            <w:lang w:eastAsia="zh-TW"/>
          </w:rPr>
          <w:t>只要</w:t>
        </w:r>
        <w:r>
          <w:rPr>
            <w:rFonts w:ascii="Garamond" w:hAnsi="Garamond" w:hint="eastAsia"/>
            <w:color w:val="FF0000"/>
            <w:sz w:val="36"/>
            <w:lang w:eastAsia="zh-TW"/>
          </w:rPr>
          <w:t>你不是用自己編的範例，而是用旅客的真實需求來訓練模型，</w:t>
        </w:r>
        <w:r>
          <w:rPr>
            <w:rFonts w:ascii="Garamond" w:hAnsi="Garamond" w:hint="eastAsia"/>
            <w:color w:val="FF0000"/>
            <w:sz w:val="36"/>
            <w:lang w:eastAsia="zh-TW"/>
          </w:rPr>
          <w:t>這樣訓練出來的模型就</w:t>
        </w:r>
      </w:ins>
      <w:ins w:id="58" w:author="Sung-Shine Lee" w:date="2018-12-21T15:50:00Z">
        <w:r>
          <w:rPr>
            <w:rFonts w:ascii="Garamond" w:hAnsi="Garamond" w:hint="eastAsia"/>
            <w:color w:val="FF0000"/>
            <w:sz w:val="36"/>
            <w:lang w:eastAsia="zh-TW"/>
          </w:rPr>
          <w:t>可以說</w:t>
        </w:r>
      </w:ins>
      <w:ins w:id="59" w:author="Sung-Shine Lee" w:date="2018-12-21T15:49:00Z">
        <w:r>
          <w:rPr>
            <w:rFonts w:ascii="Garamond" w:hAnsi="Garamond" w:hint="eastAsia"/>
            <w:color w:val="FF0000"/>
            <w:sz w:val="36"/>
            <w:lang w:eastAsia="zh-TW"/>
          </w:rPr>
          <w:t>是那種常在廣告上看到的：</w:t>
        </w:r>
      </w:ins>
      <w:ins w:id="60" w:author="Sung-Shine Lee" w:date="2018-12-21T15:26:00Z">
        <w:r w:rsidR="00003B51">
          <w:rPr>
            <w:rFonts w:ascii="Garamond" w:hAnsi="Garamond" w:hint="eastAsia"/>
            <w:color w:val="FF0000"/>
            <w:sz w:val="36"/>
            <w:lang w:eastAsia="zh-TW"/>
          </w:rPr>
          <w:t>「</w:t>
        </w:r>
      </w:ins>
      <w:ins w:id="61" w:author="Sung-Shine Lee" w:date="2018-12-21T15:27:00Z">
        <w:r w:rsidR="00003B51">
          <w:rPr>
            <w:rFonts w:ascii="Garamond" w:hAnsi="Garamond" w:hint="eastAsia"/>
            <w:color w:val="FF0000"/>
            <w:sz w:val="36"/>
            <w:lang w:eastAsia="zh-TW"/>
          </w:rPr>
          <w:t>基於旅客的興趣，用人工智慧</w:t>
        </w:r>
      </w:ins>
      <w:ins w:id="62" w:author="Sung-Shine Lee" w:date="2018-12-21T15:31:00Z">
        <w:r w:rsidR="001311E0">
          <w:rPr>
            <w:rFonts w:ascii="Garamond" w:hAnsi="Garamond" w:hint="eastAsia"/>
            <w:color w:val="FF0000"/>
            <w:sz w:val="36"/>
            <w:lang w:eastAsia="zh-TW"/>
          </w:rPr>
          <w:t>的技術</w:t>
        </w:r>
      </w:ins>
      <w:ins w:id="63" w:author="Sung-Shine Lee" w:date="2018-12-21T15:32:00Z">
        <w:r w:rsidR="001311E0">
          <w:rPr>
            <w:rFonts w:ascii="Garamond" w:hAnsi="Garamond" w:hint="eastAsia"/>
            <w:color w:val="FF0000"/>
            <w:sz w:val="36"/>
            <w:lang w:eastAsia="zh-TW"/>
          </w:rPr>
          <w:t>來</w:t>
        </w:r>
      </w:ins>
      <w:ins w:id="64" w:author="Sung-Shine Lee" w:date="2018-12-21T15:33:00Z">
        <w:r w:rsidR="001311E0">
          <w:rPr>
            <w:rFonts w:ascii="Garamond" w:hAnsi="Garamond" w:hint="eastAsia"/>
            <w:color w:val="FF0000"/>
            <w:sz w:val="36"/>
            <w:lang w:eastAsia="zh-TW"/>
          </w:rPr>
          <w:t>學習</w:t>
        </w:r>
      </w:ins>
      <w:ins w:id="65" w:author="Sung-Shine Lee" w:date="2018-12-21T15:48:00Z">
        <w:r>
          <w:rPr>
            <w:rFonts w:ascii="Garamond" w:hAnsi="Garamond" w:hint="eastAsia"/>
            <w:color w:val="FF0000"/>
            <w:sz w:val="36"/>
            <w:lang w:val="en-US" w:eastAsia="zh-TW"/>
          </w:rPr>
          <w:t>並</w:t>
        </w:r>
      </w:ins>
      <w:ins w:id="66" w:author="Sung-Shine Lee" w:date="2018-12-21T15:49:00Z">
        <w:r>
          <w:rPr>
            <w:rFonts w:ascii="Garamond" w:hAnsi="Garamond" w:hint="eastAsia"/>
            <w:color w:val="FF0000"/>
            <w:sz w:val="36"/>
            <w:lang w:val="en-US" w:eastAsia="zh-TW"/>
          </w:rPr>
          <w:t>推薦最適合旅客的地點。</w:t>
        </w:r>
      </w:ins>
      <w:ins w:id="67" w:author="Sung-Shine Lee" w:date="2018-12-21T15:26:00Z">
        <w:r w:rsidR="00003B51">
          <w:rPr>
            <w:rFonts w:ascii="Garamond" w:hAnsi="Garamond" w:hint="eastAsia"/>
            <w:color w:val="FF0000"/>
            <w:sz w:val="36"/>
            <w:lang w:eastAsia="zh-TW"/>
          </w:rPr>
          <w:t>」</w:t>
        </w:r>
      </w:ins>
    </w:p>
    <w:p w14:paraId="56D549D6" w14:textId="05E6D66A" w:rsidR="00003B51" w:rsidRPr="0035062B" w:rsidDel="00701176" w:rsidRDefault="00003B5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8" w:author="Sung-Shine Lee" w:date="2018-12-21T15:49:00Z"/>
          <w:rFonts w:ascii="Garamond" w:hAnsi="Garamond"/>
          <w:color w:val="FF0000"/>
          <w:sz w:val="36"/>
          <w:lang w:val="en-US" w:eastAsia="zh-TW"/>
          <w:rPrChange w:id="69" w:author="Sung-Shine Lee" w:date="2018-12-21T15:50:00Z">
            <w:rPr>
              <w:del w:id="70" w:author="Sung-Shine Lee" w:date="2018-12-21T15:49:00Z"/>
              <w:rFonts w:ascii="Garamond" w:hAnsi="Garamond" w:hint="eastAsia"/>
              <w:color w:val="FF0000"/>
              <w:sz w:val="36"/>
              <w:lang w:eastAsia="zh-TW"/>
            </w:rPr>
          </w:rPrChange>
        </w:rPr>
      </w:pPr>
    </w:p>
    <w:p w14:paraId="3987EC5D" w14:textId="6FFB02CA" w:rsid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3DC98D" w14:textId="64044A45" w:rsidR="00965DCB" w:rsidRPr="00FC73E0" w:rsidRDefault="009A2A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FC73E0">
        <w:rPr>
          <w:rFonts w:ascii="Garamond" w:hAnsi="Garamond"/>
          <w:color w:val="FF0000"/>
          <w:sz w:val="36"/>
        </w:rPr>
        <w:t>If you’d trained it with examples of requests from real tourists, instead of making them up, this is the sort of thing that would be advertised as</w:t>
      </w:r>
      <w:r w:rsidR="00965DCB" w:rsidRPr="00FC73E0">
        <w:rPr>
          <w:rFonts w:ascii="Garamond" w:hAnsi="Garamond"/>
          <w:color w:val="FF0000"/>
          <w:sz w:val="36"/>
        </w:rPr>
        <w:t>:</w:t>
      </w:r>
      <w:r w:rsidRPr="00FC73E0">
        <w:rPr>
          <w:rFonts w:ascii="Garamond" w:hAnsi="Garamond"/>
          <w:color w:val="FF0000"/>
          <w:sz w:val="36"/>
        </w:rPr>
        <w:t xml:space="preserve"> </w:t>
      </w:r>
    </w:p>
    <w:p w14:paraId="400E027F" w14:textId="77777777" w:rsidR="00965DCB" w:rsidRPr="00FC73E0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</w:p>
    <w:p w14:paraId="7052822B" w14:textId="4081FFC1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FC73E0">
        <w:rPr>
          <w:rFonts w:ascii="Garamond" w:hAnsi="Garamond"/>
          <w:color w:val="FF0000"/>
          <w:sz w:val="36"/>
        </w:rPr>
        <w:t xml:space="preserve">“An artificial intelligence that </w:t>
      </w:r>
      <w:r w:rsidR="007E37E6" w:rsidRPr="00FC73E0">
        <w:rPr>
          <w:rFonts w:ascii="Garamond" w:hAnsi="Garamond"/>
          <w:color w:val="FF0000"/>
          <w:sz w:val="36"/>
        </w:rPr>
        <w:t>helps answer</w:t>
      </w:r>
      <w:r w:rsidRPr="00FC73E0">
        <w:rPr>
          <w:rFonts w:ascii="Garamond" w:hAnsi="Garamond"/>
          <w:color w:val="FF0000"/>
          <w:sz w:val="36"/>
        </w:rPr>
        <w:t xml:space="preserve"> tourists’ questions and learns</w:t>
      </w:r>
      <w:r w:rsidR="00965DCB" w:rsidRPr="00FC73E0">
        <w:rPr>
          <w:rFonts w:ascii="Garamond" w:hAnsi="Garamond"/>
          <w:color w:val="FF0000"/>
          <w:sz w:val="36"/>
        </w:rPr>
        <w:t xml:space="preserve"> how to make recommendations</w:t>
      </w:r>
      <w:r w:rsidR="007E37E6" w:rsidRPr="00FC73E0">
        <w:rPr>
          <w:rFonts w:ascii="Garamond" w:hAnsi="Garamond"/>
          <w:color w:val="FF0000"/>
          <w:sz w:val="36"/>
        </w:rPr>
        <w:t xml:space="preserve"> based on their interests</w:t>
      </w:r>
      <w:r w:rsidR="00965DCB" w:rsidRPr="00FC73E0">
        <w:rPr>
          <w:rFonts w:ascii="Garamond" w:hAnsi="Garamond"/>
          <w:color w:val="FF0000"/>
          <w:sz w:val="36"/>
        </w:rPr>
        <w:t>”</w:t>
      </w:r>
      <w:r w:rsidR="00352D79" w:rsidRPr="00FC73E0">
        <w:rPr>
          <w:rFonts w:ascii="Garamond" w:hAnsi="Garamond"/>
          <w:color w:val="FF0000"/>
          <w:sz w:val="36"/>
        </w:rPr>
        <w:br/>
      </w:r>
    </w:p>
    <w:p w14:paraId="61EBD905" w14:textId="74A29483" w:rsidR="003D0CAE" w:rsidRDefault="00B9712A" w:rsidP="009A2A2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點選『舞台』，選擇『背景』</w:t>
      </w:r>
    </w:p>
    <w:p w14:paraId="28BA829D" w14:textId="2FF18CEE" w:rsidR="007E37E6" w:rsidRPr="007E37E6" w:rsidRDefault="007E37E6" w:rsidP="003D0CA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116154D1">
                <wp:simplePos x="0" y="0"/>
                <wp:positionH relativeFrom="column">
                  <wp:posOffset>3158489</wp:posOffset>
                </wp:positionH>
                <wp:positionV relativeFrom="paragraph">
                  <wp:posOffset>635635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pt,50.05pt" to="254.75pt,21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593E87AD">
                <wp:simplePos x="0" y="0"/>
                <wp:positionH relativeFrom="column">
                  <wp:posOffset>796924</wp:posOffset>
                </wp:positionH>
                <wp:positionV relativeFrom="paragraph">
                  <wp:posOffset>2695575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212.25pt" to="248.75pt,22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>
        <w:rPr>
          <w:b/>
          <w:sz w:val="32"/>
        </w:rPr>
        <w:t>Stage</w:t>
      </w:r>
      <w:r w:rsidRPr="007E37E6">
        <w:rPr>
          <w:sz w:val="32"/>
        </w:rPr>
        <w:t xml:space="preserve"> and </w:t>
      </w:r>
      <w:r>
        <w:rPr>
          <w:sz w:val="32"/>
        </w:rPr>
        <w:t xml:space="preserve">then click on </w:t>
      </w:r>
      <w:r w:rsidRPr="007E37E6">
        <w:rPr>
          <w:b/>
          <w:sz w:val="32"/>
        </w:rPr>
        <w:t>Backdrops</w:t>
      </w:r>
      <w:r>
        <w:rPr>
          <w:b/>
          <w:sz w:val="32"/>
        </w:rPr>
        <w:br/>
      </w:r>
      <w:r w:rsidR="00F45DF4" w:rsidRPr="00F45DF4">
        <w:rPr>
          <w:b/>
          <w:noProof/>
          <w:sz w:val="32"/>
          <w:lang w:val="en-US" w:eastAsia="zh-TW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</w:p>
    <w:p w14:paraId="60B84074" w14:textId="7224E761" w:rsidR="003D0CAE" w:rsidRPr="00554E55" w:rsidRDefault="00554E55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選擇</w:t>
      </w:r>
      <w:r w:rsidRPr="004349B4">
        <w:rPr>
          <w:b/>
          <w:sz w:val="32"/>
        </w:rPr>
        <w:t>map-version2</w:t>
      </w:r>
    </w:p>
    <w:p w14:paraId="0CCD6875" w14:textId="28299C96" w:rsidR="00554E55" w:rsidRPr="004E3598" w:rsidRDefault="00554E55" w:rsidP="00554E5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你有看出哪邊不同嗎？</w:t>
      </w:r>
      <w:r w:rsidR="004E3598">
        <w:rPr>
          <w:rFonts w:hint="eastAsia"/>
          <w:i/>
          <w:sz w:val="28"/>
          <w:szCs w:val="28"/>
          <w:lang w:val="en-US" w:eastAsia="zh-TW"/>
        </w:rPr>
        <w:t>有個新的遊樂場！</w:t>
      </w:r>
    </w:p>
    <w:p w14:paraId="71A98946" w14:textId="0BCFF3C8" w:rsidR="007E37E6" w:rsidRPr="007E37E6" w:rsidRDefault="007E37E6" w:rsidP="003D0CAE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Switch the backdrop to use </w:t>
      </w:r>
      <w:r w:rsidRPr="004349B4">
        <w:rPr>
          <w:b/>
          <w:sz w:val="32"/>
        </w:rPr>
        <w:t>map-version2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00EE5035" w14:textId="30570F90" w:rsidR="003809A7" w:rsidRDefault="007E37E6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br/>
      </w:r>
      <w:r w:rsidR="003809A7">
        <w:rPr>
          <w:rFonts w:hint="eastAsia"/>
          <w:sz w:val="32"/>
          <w:szCs w:val="32"/>
          <w:lang w:eastAsia="zh-TW"/>
        </w:rPr>
        <w:t>鎮上新開了一個遊樂場，遊樂場的負責人希望機器人可以向旅客推薦這個新景點</w:t>
      </w:r>
    </w:p>
    <w:p w14:paraId="7FA1A86D" w14:textId="77777777" w:rsidR="00273D7C" w:rsidRDefault="001548F4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t xml:space="preserve">A </w:t>
      </w:r>
      <w:r w:rsidRPr="001A791D">
        <w:rPr>
          <w:b/>
          <w:sz w:val="32"/>
          <w:szCs w:val="32"/>
        </w:rPr>
        <w:t>new fun</w:t>
      </w:r>
      <w:r w:rsidR="007E37E6" w:rsidRPr="001A791D">
        <w:rPr>
          <w:b/>
          <w:sz w:val="32"/>
          <w:szCs w:val="32"/>
        </w:rPr>
        <w:t>fair</w:t>
      </w:r>
      <w:r w:rsidR="007E37E6" w:rsidRPr="001A791D">
        <w:rPr>
          <w:sz w:val="32"/>
          <w:szCs w:val="32"/>
        </w:rPr>
        <w:t xml:space="preserve"> has opened in</w:t>
      </w:r>
      <w:r w:rsidRPr="001A791D">
        <w:rPr>
          <w:sz w:val="32"/>
          <w:szCs w:val="32"/>
        </w:rPr>
        <w:t xml:space="preserve"> town, and the owner of the fun</w:t>
      </w:r>
      <w:r w:rsidR="007E37E6" w:rsidRPr="001A791D">
        <w:rPr>
          <w:sz w:val="32"/>
          <w:szCs w:val="32"/>
        </w:rPr>
        <w:t xml:space="preserve">fair wants your Tourist Info bot to send tourists to their new attraction. </w:t>
      </w:r>
      <w:r w:rsidR="007E37E6" w:rsidRPr="001A791D">
        <w:rPr>
          <w:sz w:val="32"/>
          <w:szCs w:val="32"/>
        </w:rPr>
        <w:br/>
      </w:r>
    </w:p>
    <w:p w14:paraId="31E7942F" w14:textId="1515EEF1" w:rsidR="007E37E6" w:rsidRPr="001A791D" w:rsidRDefault="00273D7C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他們會付你非常非常多錢，只要你願意幫他們做推薦</w:t>
      </w:r>
      <w:r w:rsidR="007E37E6" w:rsidRPr="001A791D">
        <w:rPr>
          <w:sz w:val="32"/>
          <w:szCs w:val="32"/>
        </w:rPr>
        <w:br/>
        <w:t xml:space="preserve">They’re offering to </w:t>
      </w:r>
      <w:r w:rsidR="007E37E6" w:rsidRPr="001A791D">
        <w:rPr>
          <w:b/>
          <w:sz w:val="32"/>
          <w:szCs w:val="32"/>
        </w:rPr>
        <w:t>pay you a lot of money to train your bot</w:t>
      </w:r>
      <w:r w:rsidR="007E37E6"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a7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a7"/>
        <w:ind w:left="360"/>
        <w:rPr>
          <w:sz w:val="32"/>
        </w:rPr>
      </w:pPr>
    </w:p>
    <w:p w14:paraId="5970E3DD" w14:textId="157ACEE5" w:rsidR="002B4139" w:rsidRDefault="0010600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54A72021" w14:textId="77777777" w:rsidR="00106003" w:rsidRDefault="00106003" w:rsidP="00106003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235FF1F9" w14:textId="77777777" w:rsidR="00106003" w:rsidRDefault="00106003" w:rsidP="00106003">
      <w:pPr>
        <w:pStyle w:val="a7"/>
        <w:ind w:left="1440"/>
        <w:rPr>
          <w:sz w:val="32"/>
          <w:lang w:eastAsia="zh-TW"/>
        </w:rPr>
      </w:pPr>
    </w:p>
    <w:p w14:paraId="3132E20F" w14:textId="6AC11A42" w:rsidR="007E37E6" w:rsidRDefault="007E37E6" w:rsidP="002B4139">
      <w:pPr>
        <w:pStyle w:val="a7"/>
        <w:ind w:firstLine="720"/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>Save Project</w:t>
      </w:r>
      <w:r>
        <w:rPr>
          <w:sz w:val="32"/>
        </w:rPr>
        <w:br/>
      </w:r>
    </w:p>
    <w:p w14:paraId="5AE272A5" w14:textId="6121C88E" w:rsidR="002B4139" w:rsidRDefault="002466E5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</w:p>
    <w:p w14:paraId="536C536B" w14:textId="0D195954" w:rsidR="007E37E6" w:rsidRDefault="00F45DF4" w:rsidP="002B4139">
      <w:pPr>
        <w:pStyle w:val="a7"/>
        <w:ind w:firstLine="720"/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3C550A38" w14:textId="27835925" w:rsidR="002B4139" w:rsidRDefault="009248D1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</w:rPr>
        <w:t>“</w:t>
      </w:r>
      <w:r>
        <w:rPr>
          <w:b/>
          <w:sz w:val="32"/>
        </w:rPr>
        <w:t>Train</w:t>
      </w:r>
      <w:r w:rsidRPr="007E37E6">
        <w:rPr>
          <w:sz w:val="32"/>
        </w:rPr>
        <w:t>”</w:t>
      </w:r>
      <w:r>
        <w:rPr>
          <w:rFonts w:hint="eastAsia"/>
          <w:sz w:val="32"/>
          <w:lang w:eastAsia="zh-TW"/>
        </w:rPr>
        <w:t>頁面，點選</w:t>
      </w:r>
      <w:r w:rsidRPr="003D696C">
        <w:rPr>
          <w:i/>
          <w:sz w:val="32"/>
        </w:rPr>
        <w:t>“</w:t>
      </w:r>
      <w:r w:rsidRPr="003D696C">
        <w:rPr>
          <w:b/>
          <w:i/>
          <w:sz w:val="32"/>
        </w:rPr>
        <w:t>&lt; Back to project</w:t>
      </w:r>
      <w:r w:rsidRPr="003D696C"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Train</w:t>
      </w:r>
      <w:r>
        <w:rPr>
          <w:b/>
          <w:i/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28D4141" w14:textId="1D388C67" w:rsidR="007E37E6" w:rsidRDefault="007E37E6" w:rsidP="002B4139">
      <w:pPr>
        <w:pStyle w:val="a7"/>
        <w:ind w:firstLine="720"/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2575DDDD" w14:textId="742EB6B6" w:rsidR="002B4139" w:rsidRDefault="004407CA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新增一個方框，命名為：</w:t>
      </w:r>
      <w:r>
        <w:rPr>
          <w:sz w:val="32"/>
        </w:rPr>
        <w:t>“funfair”</w:t>
      </w:r>
    </w:p>
    <w:p w14:paraId="6ACB1D47" w14:textId="20FAD4E2" w:rsidR="003D696C" w:rsidRDefault="003D696C" w:rsidP="002B4139">
      <w:pPr>
        <w:pStyle w:val="a7"/>
        <w:ind w:firstLine="720"/>
        <w:rPr>
          <w:sz w:val="32"/>
        </w:rPr>
      </w:pPr>
      <w:r>
        <w:rPr>
          <w:sz w:val="32"/>
        </w:rPr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35CD20C2" w14:textId="49C0E695" w:rsidR="002B4139" w:rsidRDefault="00305D5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</w:t>
      </w:r>
      <w:r>
        <w:rPr>
          <w:sz w:val="32"/>
        </w:rPr>
        <w:t>“funfair”</w:t>
      </w:r>
      <w:r>
        <w:rPr>
          <w:rFonts w:hint="eastAsia"/>
          <w:sz w:val="32"/>
          <w:lang w:eastAsia="zh-TW"/>
        </w:rPr>
        <w:t>方框中加入非常多範例</w:t>
      </w:r>
    </w:p>
    <w:p w14:paraId="085ACE54" w14:textId="6F25B636" w:rsidR="00305D53" w:rsidRPr="00305D53" w:rsidRDefault="00305D53" w:rsidP="00305D53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將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方框中大部分的範例句子轉貼至</w:t>
      </w:r>
      <w:r>
        <w:rPr>
          <w:sz w:val="32"/>
        </w:rPr>
        <w:t>funfair</w:t>
      </w:r>
      <w:r>
        <w:rPr>
          <w:rFonts w:hint="eastAsia"/>
          <w:i/>
          <w:sz w:val="28"/>
          <w:szCs w:val="28"/>
          <w:lang w:eastAsia="zh-TW"/>
        </w:rPr>
        <w:t>方框，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方框只留</w:t>
      </w:r>
      <w:r>
        <w:rPr>
          <w:i/>
          <w:sz w:val="28"/>
          <w:szCs w:val="28"/>
          <w:lang w:val="en-US" w:eastAsia="zh-TW"/>
        </w:rPr>
        <w:t>1~2</w:t>
      </w:r>
      <w:r>
        <w:rPr>
          <w:rFonts w:hint="eastAsia"/>
          <w:i/>
          <w:sz w:val="28"/>
          <w:szCs w:val="28"/>
          <w:lang w:val="en-US" w:eastAsia="zh-TW"/>
        </w:rPr>
        <w:t>個範例。同時在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方框中加入新範例，讓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方框的範例數遠比其他方框的範例多。</w:t>
      </w:r>
    </w:p>
    <w:p w14:paraId="6EA96D66" w14:textId="2777C596" w:rsidR="009A2A26" w:rsidRDefault="00B007E9" w:rsidP="002B4139">
      <w:pPr>
        <w:pStyle w:val="a7"/>
        <w:ind w:firstLine="720"/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>dd a lot mor</w:t>
      </w:r>
      <w:r>
        <w:rPr>
          <w:i/>
          <w:sz w:val="32"/>
        </w:rPr>
        <w:t xml:space="preserve">e new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F45DF4" w:rsidRPr="00F45DF4">
        <w:rPr>
          <w:noProof/>
          <w:sz w:val="32"/>
          <w:lang w:val="en-US" w:eastAsia="zh-TW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196E722B" w14:textId="39FE32EE" w:rsidR="002B4139" w:rsidRDefault="0005472C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訓練一個新的機器學習模型</w:t>
      </w:r>
      <w:r w:rsidR="00675AB9">
        <w:rPr>
          <w:rFonts w:hint="eastAsia"/>
          <w:sz w:val="32"/>
          <w:lang w:eastAsia="zh-TW"/>
        </w:rPr>
        <w:t>。</w:t>
      </w:r>
    </w:p>
    <w:p w14:paraId="029EA117" w14:textId="175BADB3" w:rsidR="00A04796" w:rsidRDefault="007231CA" w:rsidP="00675AB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</w:t>
      </w:r>
      <w:r w:rsidR="009D66A3">
        <w:rPr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Learn &amp; Test</w:t>
      </w:r>
      <w:r>
        <w:rPr>
          <w:b/>
          <w:i/>
          <w:sz w:val="32"/>
        </w:rPr>
        <w:t>”</w:t>
      </w:r>
      <w:r w:rsidR="009D66A3">
        <w:rPr>
          <w:b/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Train new machine learning model</w:t>
      </w:r>
      <w:r>
        <w:rPr>
          <w:i/>
          <w:sz w:val="32"/>
        </w:rPr>
        <w:t>”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67F4B005" w14:textId="1A96AB73" w:rsidR="00675AB9" w:rsidRPr="00675AB9" w:rsidRDefault="007231CA" w:rsidP="00675AB9">
      <w:pPr>
        <w:pStyle w:val="a7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訓練模型可能會需要幾分鐘的時間。</w:t>
      </w:r>
    </w:p>
    <w:p w14:paraId="50D12220" w14:textId="1FA7DB66" w:rsidR="00B007E9" w:rsidRPr="00517A0E" w:rsidRDefault="00B007E9" w:rsidP="002B4139">
      <w:pPr>
        <w:pStyle w:val="a7"/>
        <w:ind w:firstLine="720"/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D1E9E3C" w14:textId="16B82E51" w:rsidR="002B4139" w:rsidRPr="009D66A3" w:rsidRDefault="009D66A3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頁面</w:t>
      </w:r>
    </w:p>
    <w:p w14:paraId="32D58E8D" w14:textId="6C5549B0" w:rsidR="009D66A3" w:rsidRDefault="009D66A3" w:rsidP="009D66A3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>“</w:t>
      </w:r>
      <w:r w:rsidR="004C6B65" w:rsidRPr="00586BD1">
        <w:rPr>
          <w:b/>
          <w:i/>
          <w:sz w:val="32"/>
        </w:rPr>
        <w:t>Make</w:t>
      </w:r>
      <w:r w:rsidR="004C6B65"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 xml:space="preserve"> </w:t>
      </w:r>
      <w:r w:rsidR="004C6B65">
        <w:rPr>
          <w:i/>
          <w:sz w:val="32"/>
        </w:rPr>
        <w:t xml:space="preserve"> </w:t>
      </w:r>
      <w:r w:rsidR="004C6B65"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 xml:space="preserve"> </w:t>
      </w:r>
      <w:r w:rsidR="004C6B65">
        <w:rPr>
          <w:b/>
          <w:i/>
          <w:sz w:val="32"/>
        </w:rPr>
        <w:t>Scratch</w:t>
      </w:r>
      <w:r w:rsidR="004C6B65">
        <w:rPr>
          <w:i/>
          <w:sz w:val="28"/>
          <w:szCs w:val="28"/>
          <w:lang w:val="en-US" w:eastAsia="zh-TW"/>
        </w:rPr>
        <w:t xml:space="preserve"> -&gt;</w:t>
      </w:r>
      <w:r w:rsidR="004C6B65">
        <w:rPr>
          <w:i/>
          <w:sz w:val="32"/>
        </w:rPr>
        <w:t xml:space="preserve"> “</w:t>
      </w:r>
      <w:r w:rsidR="004C6B65">
        <w:rPr>
          <w:b/>
          <w:i/>
          <w:sz w:val="32"/>
        </w:rPr>
        <w:t>Open in Scratch</w:t>
      </w:r>
      <w:r w:rsidR="004C6B65">
        <w:rPr>
          <w:i/>
          <w:sz w:val="32"/>
        </w:rPr>
        <w:t>”</w:t>
      </w:r>
      <w:r w:rsidR="00DC34A2">
        <w:rPr>
          <w:rFonts w:hint="eastAsia"/>
          <w:i/>
          <w:sz w:val="32"/>
          <w:lang w:eastAsia="zh-TW"/>
        </w:rPr>
        <w:t>。</w:t>
      </w:r>
    </w:p>
    <w:p w14:paraId="3BE5255B" w14:textId="1C13F0D8" w:rsidR="00D0101D" w:rsidRDefault="00D0101D" w:rsidP="002B4139">
      <w:pPr>
        <w:pStyle w:val="a7"/>
        <w:ind w:firstLine="720"/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</w:r>
      <w:r w:rsidR="00586BD1">
        <w:rPr>
          <w:i/>
          <w:sz w:val="32"/>
        </w:rPr>
        <w:lastRenderedPageBreak/>
        <w:t>Click “</w:t>
      </w:r>
      <w:r w:rsidR="00586BD1" w:rsidRPr="00586BD1">
        <w:rPr>
          <w:b/>
          <w:i/>
          <w:sz w:val="32"/>
        </w:rPr>
        <w:t>Make</w:t>
      </w:r>
      <w:r w:rsidR="00586BD1">
        <w:rPr>
          <w:i/>
          <w:sz w:val="32"/>
        </w:rPr>
        <w:t>”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>Click “</w:t>
      </w:r>
      <w:r>
        <w:rPr>
          <w:b/>
          <w:i/>
          <w:sz w:val="32"/>
        </w:rPr>
        <w:t>Open in Scratch</w:t>
      </w:r>
      <w:r>
        <w:rPr>
          <w:i/>
          <w:sz w:val="32"/>
        </w:rPr>
        <w:t xml:space="preserve">”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the blocks </w:t>
      </w:r>
      <w:r w:rsidR="003A2EDA">
        <w:rPr>
          <w:i/>
          <w:sz w:val="32"/>
        </w:rPr>
        <w:t>in</w:t>
      </w:r>
      <w:r w:rsidRPr="00D0101D">
        <w:rPr>
          <w:i/>
          <w:sz w:val="32"/>
        </w:rPr>
        <w:t xml:space="preserve"> the Scratch palette includes a “funfair” block.</w:t>
      </w:r>
      <w:r w:rsidR="001A791D">
        <w:rPr>
          <w:i/>
          <w:sz w:val="32"/>
        </w:rPr>
        <w:br/>
      </w:r>
    </w:p>
    <w:p w14:paraId="5AA929A1" w14:textId="6CF12E21" w:rsidR="002B4139" w:rsidRDefault="00D0101D" w:rsidP="007E37E6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105577">
        <w:rPr>
          <w:rFonts w:hint="eastAsia"/>
          <w:sz w:val="32"/>
          <w:lang w:eastAsia="zh-TW"/>
        </w:rPr>
        <w:t>開啟專案</w:t>
      </w:r>
    </w:p>
    <w:p w14:paraId="7B838772" w14:textId="1054D917" w:rsidR="00105577" w:rsidRPr="00105577" w:rsidRDefault="00105577" w:rsidP="00105577">
      <w:pPr>
        <w:pStyle w:val="a7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  <w:lang w:eastAsia="zh-TW"/>
        </w:rPr>
        <w:t>點選檔案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</w:p>
    <w:p w14:paraId="01CD38EA" w14:textId="26AEEA6B" w:rsidR="00517A0E" w:rsidRDefault="00D0101D" w:rsidP="002B4139">
      <w:pPr>
        <w:pStyle w:val="a7"/>
        <w:ind w:firstLine="720"/>
        <w:rPr>
          <w:sz w:val="32"/>
        </w:rPr>
      </w:pPr>
      <w:r>
        <w:rPr>
          <w:sz w:val="32"/>
        </w:rPr>
        <w:t>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>Load Project</w:t>
      </w:r>
    </w:p>
    <w:p w14:paraId="1F63D80D" w14:textId="678E1339" w:rsidR="002B4139" w:rsidRDefault="00CF31C9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在其中一個圓圈形狀角色上按右鍵，選擇『複製』</w:t>
      </w:r>
    </w:p>
    <w:p w14:paraId="22472645" w14:textId="546421A5" w:rsidR="003A2EDA" w:rsidRDefault="003A2EDA" w:rsidP="002B413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728CA8CF">
                <wp:simplePos x="0" y="0"/>
                <wp:positionH relativeFrom="column">
                  <wp:posOffset>2696845</wp:posOffset>
                </wp:positionH>
                <wp:positionV relativeFrom="paragraph">
                  <wp:posOffset>2065867</wp:posOffset>
                </wp:positionV>
                <wp:extent cx="2252133" cy="651933"/>
                <wp:effectExtent l="25400" t="50800" r="21590" b="977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62.65pt" to="389.7pt,21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>
        <w:rPr>
          <w:sz w:val="32"/>
        </w:rPr>
        <w:t>Right-click on one of the circle sprites, and click on “Duplicate”</w:t>
      </w:r>
      <w:r>
        <w:rPr>
          <w:sz w:val="32"/>
        </w:rPr>
        <w:br/>
      </w:r>
      <w:r w:rsidRPr="003A2EDA">
        <w:rPr>
          <w:noProof/>
          <w:sz w:val="32"/>
          <w:lang w:val="en-US" w:eastAsia="zh-TW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6B9641" w14:textId="59C4D96F" w:rsidR="002B4139" w:rsidRDefault="007B269D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將角色</w:t>
      </w:r>
      <w:r>
        <w:rPr>
          <w:sz w:val="32"/>
          <w:lang w:eastAsia="zh-TW"/>
        </w:rPr>
        <w:t>Sprite5</w:t>
      </w:r>
      <w:r>
        <w:rPr>
          <w:rFonts w:hint="eastAsia"/>
          <w:sz w:val="32"/>
          <w:lang w:eastAsia="zh-TW"/>
        </w:rPr>
        <w:t>移到遊樂園的地點</w:t>
      </w:r>
    </w:p>
    <w:p w14:paraId="6022D0AE" w14:textId="77777777" w:rsidR="00C05ACE" w:rsidRDefault="00533371" w:rsidP="000501A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當</w:t>
      </w:r>
      <w:r w:rsidR="000501A5">
        <w:rPr>
          <w:rFonts w:hint="eastAsia"/>
          <w:i/>
          <w:sz w:val="28"/>
          <w:szCs w:val="28"/>
          <w:lang w:eastAsia="zh-TW"/>
        </w:rPr>
        <w:t>複製了一個隱藏起來的角色，我們很難知道角色現在在哪裡！</w:t>
      </w:r>
    </w:p>
    <w:p w14:paraId="3AE513AC" w14:textId="32AC84C5" w:rsidR="000501A5" w:rsidRPr="000501A5" w:rsidRDefault="000501A5" w:rsidP="000501A5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按鈕，選擇『顯示』</w:t>
      </w:r>
      <w:r w:rsidR="002672D0">
        <w:rPr>
          <w:rFonts w:hint="eastAsia"/>
          <w:i/>
          <w:sz w:val="28"/>
          <w:szCs w:val="28"/>
          <w:lang w:val="en-US" w:eastAsia="zh-TW"/>
        </w:rPr>
        <w:t>，這樣就能看到角色的位置了。</w:t>
      </w:r>
    </w:p>
    <w:p w14:paraId="12E2D989" w14:textId="5A6FF0E3" w:rsidR="001A791D" w:rsidRDefault="00095EEA" w:rsidP="002B413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293C2F82">
                <wp:simplePos x="0" y="0"/>
                <wp:positionH relativeFrom="column">
                  <wp:posOffset>1714923</wp:posOffset>
                </wp:positionH>
                <wp:positionV relativeFrom="paragraph">
                  <wp:posOffset>1888278</wp:posOffset>
                </wp:positionV>
                <wp:extent cx="3233844" cy="482600"/>
                <wp:effectExtent l="0" t="139700" r="1778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3844" cy="48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148.7pt" to="389.7pt,18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blue </w:t>
      </w:r>
      <w:proofErr w:type="spellStart"/>
      <w:r w:rsidR="001A791D">
        <w:rPr>
          <w:i/>
          <w:sz w:val="32"/>
        </w:rPr>
        <w:t>i</w:t>
      </w:r>
      <w:proofErr w:type="spellEnd"/>
      <w:r w:rsidR="001A791D">
        <w:rPr>
          <w:i/>
          <w:sz w:val="32"/>
        </w:rPr>
        <w:t xml:space="preserve"> button, and tick “show” so you know where it is.</w:t>
      </w:r>
      <w:r w:rsidR="001A791D">
        <w:rPr>
          <w:i/>
          <w:sz w:val="32"/>
        </w:rPr>
        <w:br/>
      </w:r>
      <w:r w:rsidR="001A791D" w:rsidRPr="001A791D">
        <w:rPr>
          <w:noProof/>
          <w:sz w:val="32"/>
          <w:lang w:val="en-US" w:eastAsia="zh-TW"/>
        </w:rPr>
        <w:lastRenderedPageBreak/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137913ED" w14:textId="5D6CAC5C" w:rsidR="002B4139" w:rsidRDefault="00DB1D5F" w:rsidP="007E37E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拖曳積木更新程式（如下圖）</w:t>
      </w:r>
    </w:p>
    <w:p w14:paraId="4F413E67" w14:textId="5C027B95" w:rsidR="006E7703" w:rsidRPr="006E7703" w:rsidRDefault="00697B44" w:rsidP="002B4139">
      <w:pPr>
        <w:pStyle w:val="a7"/>
        <w:ind w:firstLine="720"/>
        <w:rPr>
          <w:sz w:val="32"/>
        </w:rPr>
      </w:pPr>
      <w:r>
        <w:rPr>
          <w:sz w:val="32"/>
        </w:rPr>
        <w:t>Update the script to be a recommendation to go to the funfair</w:t>
      </w:r>
      <w:r w:rsidR="00202B9A">
        <w:rPr>
          <w:sz w:val="32"/>
        </w:rPr>
        <w:br/>
      </w:r>
      <w:r w:rsidR="00202B9A" w:rsidRPr="00202B9A">
        <w:rPr>
          <w:noProof/>
          <w:sz w:val="32"/>
          <w:lang w:val="en-US" w:eastAsia="zh-TW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78995FD" w14:textId="77777777" w:rsidR="006C0BB9" w:rsidRDefault="006C0BB9" w:rsidP="006C0BB9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26FE2E4F" w14:textId="444BC7D4" w:rsidR="002B4139" w:rsidRDefault="006C0BB9" w:rsidP="006C0BB9">
      <w:pPr>
        <w:pStyle w:val="a7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7A1CFD14" w14:textId="3BA019A4" w:rsidR="00D0101D" w:rsidRPr="001A7083" w:rsidRDefault="006E7703" w:rsidP="002B4139">
      <w:pPr>
        <w:pStyle w:val="a7"/>
        <w:ind w:firstLine="720"/>
        <w:rPr>
          <w:sz w:val="32"/>
        </w:rPr>
      </w:pPr>
      <w:r>
        <w:rPr>
          <w:sz w:val="32"/>
        </w:rPr>
        <w:t>Save your project</w:t>
      </w:r>
      <w:r w:rsidR="003A2EDA">
        <w:rPr>
          <w:sz w:val="32"/>
        </w:rPr>
        <w:br/>
      </w:r>
      <w:r w:rsidR="003A2EDA" w:rsidRPr="003A2EDA">
        <w:rPr>
          <w:i/>
          <w:sz w:val="32"/>
        </w:rPr>
        <w:t xml:space="preserve">Click on </w:t>
      </w:r>
      <w:r w:rsidR="003A2EDA" w:rsidRPr="003A2EDA">
        <w:rPr>
          <w:b/>
          <w:i/>
          <w:sz w:val="32"/>
        </w:rPr>
        <w:t>File</w:t>
      </w:r>
      <w:r w:rsidR="003A2EDA" w:rsidRPr="003A2EDA">
        <w:rPr>
          <w:i/>
          <w:sz w:val="32"/>
        </w:rPr>
        <w:t xml:space="preserve"> -&gt; </w:t>
      </w:r>
      <w:r w:rsidR="003A2EDA" w:rsidRPr="003A2EDA">
        <w:rPr>
          <w:b/>
          <w:i/>
          <w:sz w:val="32"/>
        </w:rPr>
        <w:t>Save Project</w:t>
      </w:r>
      <w:r w:rsidR="001A7083">
        <w:rPr>
          <w:i/>
          <w:sz w:val="32"/>
        </w:rPr>
        <w:br/>
      </w:r>
    </w:p>
    <w:p w14:paraId="004363EC" w14:textId="75752336" w:rsidR="002B4139" w:rsidRDefault="008D64CD" w:rsidP="006E7703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點擊綠旗測試。</w:t>
      </w:r>
    </w:p>
    <w:p w14:paraId="29D4B6EB" w14:textId="4330D4C5" w:rsidR="008D64CD" w:rsidRDefault="00E7171B" w:rsidP="008D64CD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輸入一個刺激活動愛好者可能會說的話，電腦還是推薦去主題樂園</w:t>
      </w:r>
      <w:r>
        <w:rPr>
          <w:i/>
          <w:sz w:val="28"/>
          <w:szCs w:val="28"/>
          <w:lang w:val="en-US" w:eastAsia="zh-TW"/>
        </w:rPr>
        <w:t>(Theme Park)</w:t>
      </w:r>
      <w:r>
        <w:rPr>
          <w:rFonts w:hint="eastAsia"/>
          <w:i/>
          <w:sz w:val="28"/>
          <w:szCs w:val="28"/>
          <w:lang w:eastAsia="zh-TW"/>
        </w:rPr>
        <w:t>嗎？</w:t>
      </w:r>
    </w:p>
    <w:p w14:paraId="4980F2D9" w14:textId="77777777" w:rsidR="001B51FB" w:rsidRPr="008D64CD" w:rsidRDefault="001B51FB" w:rsidP="008D64CD">
      <w:pPr>
        <w:pStyle w:val="a7"/>
        <w:ind w:left="1440"/>
        <w:rPr>
          <w:i/>
          <w:sz w:val="28"/>
          <w:szCs w:val="28"/>
          <w:lang w:eastAsia="zh-TW"/>
        </w:rPr>
      </w:pPr>
    </w:p>
    <w:p w14:paraId="0DCA3B9A" w14:textId="290F1B59" w:rsidR="004F1D88" w:rsidRPr="006E7703" w:rsidRDefault="001A7083" w:rsidP="002B4139">
      <w:pPr>
        <w:pStyle w:val="a7"/>
        <w:ind w:firstLine="720"/>
        <w:rPr>
          <w:sz w:val="32"/>
        </w:rPr>
      </w:pPr>
      <w:r>
        <w:rPr>
          <w:sz w:val="32"/>
        </w:rPr>
        <w:t>Test your project by clicking the 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0D477A97" w14:textId="6B9B1370" w:rsidR="00634C9B" w:rsidRDefault="00634C9B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F1E7B36" w14:textId="70E30D1E" w:rsidR="00C8082C" w:rsidRPr="00433E3F" w:rsidRDefault="00433E3F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val="en-US" w:eastAsia="zh-TW"/>
        </w:rPr>
        <w:t>這是一個訓練偏差</w:t>
      </w:r>
      <w:r>
        <w:rPr>
          <w:rFonts w:ascii="Garamond" w:hAnsi="Garamond"/>
          <w:sz w:val="32"/>
          <w:szCs w:val="32"/>
          <w:lang w:val="en-US" w:eastAsia="zh-TW"/>
        </w:rPr>
        <w:t>(training bias)</w:t>
      </w:r>
      <w:r>
        <w:rPr>
          <w:rFonts w:ascii="Garamond" w:hAnsi="Garamond" w:hint="eastAsia"/>
          <w:sz w:val="32"/>
          <w:szCs w:val="32"/>
          <w:lang w:val="en-US" w:eastAsia="zh-TW"/>
        </w:rPr>
        <w:t>的例子，你讓機器學習模型偏好選擇遊樂場。</w:t>
      </w: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BE6444E" w14:textId="676D8D69" w:rsidR="00252EA1" w:rsidRPr="00397978" w:rsidRDefault="00397978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</w:t>
      </w:r>
      <w:ins w:id="71" w:author="Sung-Shine Lee" w:date="2018-12-21T15:52:00Z">
        <w:r w:rsidR="0035062B">
          <w:rPr>
            <w:rFonts w:ascii="Garamond" w:hAnsi="Garamond" w:hint="eastAsia"/>
            <w:sz w:val="32"/>
            <w:szCs w:val="32"/>
            <w:lang w:eastAsia="zh-TW"/>
          </w:rPr>
          <w:t>喜歡玩</w:t>
        </w:r>
      </w:ins>
      <w:r>
        <w:rPr>
          <w:rFonts w:ascii="Garamond" w:hAnsi="Garamond" w:hint="eastAsia"/>
          <w:sz w:val="32"/>
          <w:szCs w:val="32"/>
          <w:lang w:eastAsia="zh-TW"/>
        </w:rPr>
        <w:t>刺激活動</w:t>
      </w:r>
      <w:ins w:id="72" w:author="Sung-Shine Lee" w:date="2018-12-21T15:52:00Z">
        <w:r w:rsidR="0035062B">
          <w:rPr>
            <w:rFonts w:ascii="Garamond" w:hAnsi="Garamond" w:hint="eastAsia"/>
            <w:sz w:val="32"/>
            <w:szCs w:val="32"/>
            <w:lang w:eastAsia="zh-TW"/>
          </w:rPr>
          <w:t>的旅客</w:t>
        </w:r>
      </w:ins>
      <w:del w:id="73" w:author="Sung-Shine Lee" w:date="2018-12-21T15:52:00Z">
        <w:r w:rsidDel="0035062B">
          <w:rPr>
            <w:rFonts w:ascii="Garamond" w:hAnsi="Garamond" w:hint="eastAsia"/>
            <w:sz w:val="32"/>
            <w:szCs w:val="32"/>
            <w:lang w:eastAsia="zh-TW"/>
          </w:rPr>
          <w:delText>愛好者</w:delText>
        </w:r>
      </w:del>
      <w:r w:rsidRPr="00397978">
        <w:rPr>
          <w:rFonts w:ascii="Garamond" w:hAnsi="Garamond" w:hint="eastAsia"/>
          <w:color w:val="FF0000"/>
          <w:sz w:val="32"/>
          <w:szCs w:val="32"/>
          <w:lang w:eastAsia="zh-TW"/>
        </w:rPr>
        <w:t>的偏好</w:t>
      </w:r>
      <w:del w:id="74" w:author="Sung-Shine Lee" w:date="2018-12-21T16:04:00Z">
        <w:r w:rsidRPr="00397978" w:rsidDel="00E57E2F">
          <w:rPr>
            <w:rFonts w:ascii="Garamond" w:hAnsi="Garamond" w:hint="eastAsia"/>
            <w:color w:val="FF0000"/>
            <w:sz w:val="32"/>
            <w:szCs w:val="32"/>
            <w:lang w:eastAsia="zh-TW"/>
          </w:rPr>
          <w:delText>選擇</w:delText>
        </w:r>
      </w:del>
      <w:r>
        <w:rPr>
          <w:rFonts w:ascii="Garamond" w:hAnsi="Garamond" w:hint="eastAsia"/>
          <w:sz w:val="32"/>
          <w:szCs w:val="32"/>
          <w:lang w:eastAsia="zh-TW"/>
        </w:rPr>
        <w:t>從主題樂</w:t>
      </w:r>
      <w:bookmarkStart w:id="75" w:name="_GoBack"/>
      <w:bookmarkEnd w:id="75"/>
      <w:r>
        <w:rPr>
          <w:rFonts w:ascii="Garamond" w:hAnsi="Garamond" w:hint="eastAsia"/>
          <w:sz w:val="32"/>
          <w:szCs w:val="32"/>
          <w:lang w:eastAsia="zh-TW"/>
        </w:rPr>
        <w:t>園改成遊樂場，你訓練</w:t>
      </w:r>
      <w:del w:id="76" w:author="Sung-Shine Lee" w:date="2018-12-21T16:04:00Z">
        <w:r w:rsidDel="00E57E2F">
          <w:rPr>
            <w:rFonts w:ascii="Garamond" w:hAnsi="Garamond" w:hint="eastAsia"/>
            <w:sz w:val="32"/>
            <w:szCs w:val="32"/>
            <w:lang w:eastAsia="zh-TW"/>
          </w:rPr>
          <w:delText>了</w:delText>
        </w:r>
      </w:del>
      <w:r>
        <w:rPr>
          <w:rFonts w:ascii="Garamond" w:hAnsi="Garamond" w:hint="eastAsia"/>
          <w:sz w:val="32"/>
          <w:szCs w:val="32"/>
          <w:lang w:eastAsia="zh-TW"/>
        </w:rPr>
        <w:t>電腦將遊樂園列為</w:t>
      </w:r>
      <w:r w:rsidR="00372B3A">
        <w:rPr>
          <w:rFonts w:ascii="Garamond" w:hAnsi="Garamond" w:hint="eastAsia"/>
          <w:sz w:val="32"/>
          <w:szCs w:val="32"/>
          <w:lang w:eastAsia="zh-TW"/>
        </w:rPr>
        <w:t>此類遊客的旅遊</w:t>
      </w:r>
      <w:r>
        <w:rPr>
          <w:rFonts w:ascii="Garamond" w:hAnsi="Garamond" w:hint="eastAsia"/>
          <w:sz w:val="32"/>
          <w:szCs w:val="32"/>
          <w:lang w:eastAsia="zh-TW"/>
        </w:rPr>
        <w:t>推薦地點，而不是主題樂園。</w:t>
      </w: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5816E4CB" w14:textId="0313433A" w:rsidR="00397978" w:rsidRPr="00E36E1A" w:rsidRDefault="00F422A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將遊樂園的範例數增加至比其他選項多時</w:t>
      </w:r>
      <w:r w:rsidR="00B13D2C">
        <w:rPr>
          <w:rFonts w:ascii="Garamond" w:hAnsi="Garamond" w:hint="eastAsia"/>
          <w:sz w:val="32"/>
          <w:szCs w:val="32"/>
          <w:lang w:eastAsia="zh-TW"/>
        </w:rPr>
        <w:t>（特別是比主題樂園多</w:t>
      </w:r>
      <w:r w:rsidR="000E2959">
        <w:rPr>
          <w:rFonts w:ascii="Garamond" w:hAnsi="Garamond" w:hint="eastAsia"/>
          <w:sz w:val="32"/>
          <w:szCs w:val="32"/>
          <w:lang w:eastAsia="zh-TW"/>
        </w:rPr>
        <w:t>很多</w:t>
      </w:r>
      <w:r w:rsidR="00B13D2C">
        <w:rPr>
          <w:rFonts w:ascii="Garamond" w:hAnsi="Garamond" w:hint="eastAsia"/>
          <w:sz w:val="32"/>
          <w:szCs w:val="32"/>
          <w:lang w:eastAsia="zh-TW"/>
        </w:rPr>
        <w:t>）</w:t>
      </w:r>
      <w:r>
        <w:rPr>
          <w:rFonts w:ascii="Garamond" w:hAnsi="Garamond" w:hint="eastAsia"/>
          <w:sz w:val="32"/>
          <w:szCs w:val="32"/>
          <w:lang w:eastAsia="zh-TW"/>
        </w:rPr>
        <w:t>，你使電腦學習到『遊樂園』</w:t>
      </w:r>
      <w:r w:rsidR="0028142A">
        <w:rPr>
          <w:rFonts w:ascii="Garamond" w:hAnsi="Garamond" w:hint="eastAsia"/>
          <w:sz w:val="32"/>
          <w:szCs w:val="32"/>
          <w:lang w:eastAsia="zh-TW"/>
        </w:rPr>
        <w:t>通常會是比較好的答案。</w:t>
      </w: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504931" w14:textId="764FF97A" w:rsidR="0031518A" w:rsidRDefault="0031518A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這樣公平嗎？</w:t>
      </w: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5DF6B1F3" w14:textId="77777777" w:rsidR="00E57E2F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77" w:author="Sung-Shine Lee" w:date="2018-12-21T16:04:00Z"/>
          <w:rFonts w:ascii="Garamond" w:hAnsi="Garamond"/>
          <w:sz w:val="36"/>
          <w:lang w:eastAsia="zh-TW"/>
        </w:rPr>
      </w:pPr>
    </w:p>
    <w:p w14:paraId="72C24A74" w14:textId="58E4EFF7" w:rsidR="009C29CB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78" w:author="Sung-Shine Lee" w:date="2018-12-21T16:07:00Z"/>
          <w:rFonts w:ascii="Garamond" w:hAnsi="Garamond"/>
          <w:sz w:val="36"/>
          <w:lang w:eastAsia="zh-TW"/>
        </w:rPr>
      </w:pPr>
      <w:ins w:id="79" w:author="Sung-Shine Lee" w:date="2018-12-21T16:04:00Z">
        <w:r>
          <w:rPr>
            <w:rFonts w:ascii="Garamond" w:hAnsi="Garamond" w:hint="eastAsia"/>
            <w:sz w:val="36"/>
            <w:lang w:eastAsia="zh-TW"/>
          </w:rPr>
          <w:t>如果</w:t>
        </w:r>
      </w:ins>
      <w:ins w:id="80" w:author="Sung-Shine Lee" w:date="2018-12-21T16:05:00Z">
        <w:r>
          <w:rPr>
            <w:rFonts w:ascii="Garamond" w:hAnsi="Garamond" w:hint="eastAsia"/>
            <w:sz w:val="36"/>
            <w:lang w:eastAsia="zh-TW"/>
          </w:rPr>
          <w:t>你覺得</w:t>
        </w:r>
      </w:ins>
      <w:ins w:id="81" w:author="Sung-Shine Lee" w:date="2018-12-21T16:04:00Z">
        <w:r>
          <w:rPr>
            <w:rFonts w:ascii="Garamond" w:hAnsi="Garamond" w:hint="eastAsia"/>
            <w:sz w:val="36"/>
            <w:lang w:eastAsia="zh-TW"/>
          </w:rPr>
          <w:t>這個模型</w:t>
        </w:r>
      </w:ins>
      <w:ins w:id="82" w:author="Sung-Shine Lee" w:date="2018-12-21T16:06:00Z">
        <w:r>
          <w:rPr>
            <w:rFonts w:ascii="Garamond" w:hAnsi="Garamond" w:hint="eastAsia"/>
            <w:sz w:val="36"/>
            <w:lang w:eastAsia="zh-TW"/>
          </w:rPr>
          <w:t>本身就</w:t>
        </w:r>
      </w:ins>
      <w:ins w:id="83" w:author="Sung-Shine Lee" w:date="2018-12-21T16:05:00Z">
        <w:r>
          <w:rPr>
            <w:rFonts w:ascii="Garamond" w:hAnsi="Garamond" w:hint="eastAsia"/>
            <w:sz w:val="36"/>
            <w:lang w:eastAsia="zh-TW"/>
          </w:rPr>
          <w:t>不公平，那想想看，</w:t>
        </w:r>
      </w:ins>
      <w:r w:rsidR="00BD15B5">
        <w:rPr>
          <w:rFonts w:ascii="Garamond" w:hAnsi="Garamond" w:hint="eastAsia"/>
          <w:sz w:val="36"/>
          <w:lang w:eastAsia="zh-TW"/>
        </w:rPr>
        <w:t>遊樂園負責人付錢造成現在這種</w:t>
      </w:r>
      <w:ins w:id="84" w:author="Sung-Shine Lee" w:date="2018-12-21T16:05:00Z">
        <w:r>
          <w:rPr>
            <w:rFonts w:ascii="Garamond" w:hAnsi="Garamond" w:hint="eastAsia"/>
            <w:sz w:val="36"/>
            <w:lang w:eastAsia="zh-TW"/>
          </w:rPr>
          <w:t>偏差</w:t>
        </w:r>
      </w:ins>
      <w:del w:id="85" w:author="Sung-Shine Lee" w:date="2018-12-21T16:05:00Z">
        <w:r w:rsidR="00BD15B5" w:rsidDel="00E57E2F">
          <w:rPr>
            <w:rFonts w:ascii="Garamond" w:hAnsi="Garamond" w:hint="eastAsia"/>
            <w:sz w:val="36"/>
            <w:lang w:eastAsia="zh-TW"/>
          </w:rPr>
          <w:delText>情況</w:delText>
        </w:r>
      </w:del>
      <w:ins w:id="86" w:author="Sung-Shine Lee" w:date="2018-12-21T16:06:00Z">
        <w:r>
          <w:rPr>
            <w:rFonts w:ascii="Garamond" w:hAnsi="Garamond" w:hint="eastAsia"/>
            <w:sz w:val="36"/>
            <w:lang w:eastAsia="zh-TW"/>
          </w:rPr>
          <w:t>，是否更</w:t>
        </w:r>
      </w:ins>
      <w:ins w:id="87" w:author="Sung-Shine Lee" w:date="2018-12-21T16:07:00Z">
        <w:r>
          <w:rPr>
            <w:rFonts w:ascii="Garamond" w:hAnsi="Garamond" w:hint="eastAsia"/>
            <w:sz w:val="36"/>
            <w:lang w:eastAsia="zh-TW"/>
          </w:rPr>
          <w:t>不公平、更不應該呢？</w:t>
        </w:r>
      </w:ins>
      <w:del w:id="88" w:author="Sung-Shine Lee" w:date="2018-12-21T16:05:00Z">
        <w:r w:rsidR="00BD15B5" w:rsidDel="00E57E2F">
          <w:rPr>
            <w:rFonts w:ascii="Garamond" w:hAnsi="Garamond" w:hint="eastAsia"/>
            <w:sz w:val="36"/>
            <w:lang w:eastAsia="zh-TW"/>
          </w:rPr>
          <w:delText>是公平的嗎？</w:delText>
        </w:r>
      </w:del>
    </w:p>
    <w:p w14:paraId="0991BAB6" w14:textId="77777777" w:rsidR="00E57E2F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2AF2F84" w14:textId="56237367" w:rsidR="009C29CB" w:rsidRPr="00BD15B5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BD15B5">
        <w:rPr>
          <w:rFonts w:ascii="Garamond" w:hAnsi="Garamond"/>
          <w:color w:val="FF0000"/>
          <w:sz w:val="36"/>
        </w:rPr>
        <w:t xml:space="preserve">Does the fact </w:t>
      </w:r>
      <w:r w:rsidR="009C29CB" w:rsidRPr="00BD15B5">
        <w:rPr>
          <w:rFonts w:ascii="Garamond" w:hAnsi="Garamond"/>
          <w:color w:val="FF0000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9036BF0" w14:textId="7B9B8AD8" w:rsidR="002F0719" w:rsidRDefault="008B1BE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如果你不是蓄意，而是不小心</w:t>
      </w:r>
      <w:r w:rsidR="00395996">
        <w:rPr>
          <w:rFonts w:ascii="Garamond" w:hAnsi="Garamond" w:hint="eastAsia"/>
          <w:sz w:val="36"/>
          <w:lang w:eastAsia="zh-TW"/>
        </w:rPr>
        <w:t>造成這種情況</w:t>
      </w:r>
      <w:r w:rsidR="006432DD">
        <w:rPr>
          <w:rFonts w:ascii="Garamond" w:hAnsi="Garamond" w:hint="eastAsia"/>
          <w:sz w:val="36"/>
          <w:lang w:eastAsia="zh-TW"/>
        </w:rPr>
        <w:t>（</w:t>
      </w:r>
      <w:r w:rsidR="00395996">
        <w:rPr>
          <w:rFonts w:ascii="Garamond" w:hAnsi="Garamond" w:hint="eastAsia"/>
          <w:sz w:val="36"/>
          <w:lang w:eastAsia="zh-TW"/>
        </w:rPr>
        <w:t>例如沒注意到蒐集過多遊樂園照片</w:t>
      </w:r>
      <w:r w:rsidR="006432DD">
        <w:rPr>
          <w:rFonts w:ascii="Garamond" w:hAnsi="Garamond" w:hint="eastAsia"/>
          <w:sz w:val="36"/>
          <w:lang w:eastAsia="zh-TW"/>
        </w:rPr>
        <w:t>）</w:t>
      </w:r>
      <w:r w:rsidR="00395996">
        <w:rPr>
          <w:rFonts w:ascii="Garamond" w:hAnsi="Garamond" w:hint="eastAsia"/>
          <w:sz w:val="36"/>
          <w:lang w:eastAsia="zh-TW"/>
        </w:rPr>
        <w:t>，這樣可以被接受嗎？</w:t>
      </w: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84681C" w14:textId="2B141AF3" w:rsidR="005E04E4" w:rsidRDefault="005E04E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如果今天機器人不是向旅客推薦景點，而是向醫生推薦藥物，兩種情況有差別嗎？</w:t>
      </w: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FA86FBE" w14:textId="4862E868" w:rsidR="0072795B" w:rsidRPr="00641E94" w:rsidRDefault="0072795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41E94">
        <w:rPr>
          <w:rFonts w:ascii="Garamond" w:hAnsi="Garamond" w:hint="eastAsia"/>
          <w:sz w:val="36"/>
          <w:lang w:eastAsia="zh-TW"/>
        </w:rPr>
        <w:t>你覺得訓練機器學習模型的這些人對於維持公平性與控制偏差應該</w:t>
      </w:r>
      <w:r w:rsidR="006F766A">
        <w:rPr>
          <w:rFonts w:ascii="Garamond" w:hAnsi="Garamond" w:hint="eastAsia"/>
          <w:sz w:val="36"/>
          <w:lang w:eastAsia="zh-TW"/>
        </w:rPr>
        <w:t>負起</w:t>
      </w:r>
      <w:r w:rsidRPr="00641E94">
        <w:rPr>
          <w:rFonts w:ascii="Garamond" w:hAnsi="Garamond" w:hint="eastAsia"/>
          <w:sz w:val="36"/>
          <w:lang w:eastAsia="zh-TW"/>
        </w:rPr>
        <w:t>什麼責任？</w:t>
      </w:r>
    </w:p>
    <w:p w14:paraId="3D8CF23D" w14:textId="2701B7BD" w:rsidR="009C29CB" w:rsidRPr="00641E9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  <w:sectPr w:rsidR="009C29CB" w:rsidRPr="00641E94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  <w:r w:rsidRPr="00641E94"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044410B2" w14:textId="2811BC42" w:rsidR="00F82390" w:rsidRPr="00F82390" w:rsidRDefault="00F82390" w:rsidP="0000386C">
      <w:pPr>
        <w:rPr>
          <w:lang w:eastAsia="zh-TW"/>
        </w:rPr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19" w:author="Sung-Shine Lee" w:date="2018-12-18T01:16:00Z" w:initials="SL">
    <w:p w14:paraId="64C34D1F" w14:textId="2FED2742" w:rsidR="000073D6" w:rsidRPr="000073D6" w:rsidRDefault="000073D6">
      <w:pPr>
        <w:pStyle w:val="ac"/>
        <w:rPr>
          <w:lang w:val="en-US" w:eastAsia="zh-TW"/>
        </w:rPr>
      </w:pPr>
      <w:r>
        <w:rPr>
          <w:rStyle w:val="ab"/>
        </w:rPr>
        <w:annotationRef/>
      </w:r>
      <w:r>
        <w:rPr>
          <w:rFonts w:hint="eastAsia"/>
          <w:lang w:eastAsia="zh-TW"/>
        </w:rPr>
        <w:t>這邊還沒翻～感覺跟其他文件是重複的？</w:t>
      </w:r>
    </w:p>
  </w:comment>
  <w:comment w:id="20" w:author="Sung-Shine Lee" w:date="2018-12-21T15:15:00Z" w:initials="SL">
    <w:p w14:paraId="1684972A" w14:textId="77777777" w:rsidR="00EE6478" w:rsidRDefault="00EE6478">
      <w:pPr>
        <w:pStyle w:val="ac"/>
        <w:rPr>
          <w:lang w:val="en-US" w:eastAsia="zh-TW"/>
        </w:rPr>
      </w:pPr>
      <w:r>
        <w:rPr>
          <w:rStyle w:val="ab"/>
        </w:rPr>
        <w:annotationRef/>
      </w:r>
      <w:r>
        <w:rPr>
          <w:lang w:val="en-US" w:eastAsia="zh-TW"/>
        </w:rPr>
        <w:t>Mix things up with your examples</w:t>
      </w:r>
    </w:p>
    <w:p w14:paraId="2B4D4382" w14:textId="77777777" w:rsidR="00EE6478" w:rsidRDefault="00EE6478">
      <w:pPr>
        <w:pStyle w:val="ac"/>
        <w:rPr>
          <w:lang w:val="en-US" w:eastAsia="zh-TW"/>
        </w:rPr>
      </w:pPr>
      <w:r>
        <w:rPr>
          <w:rFonts w:hint="eastAsia"/>
          <w:lang w:val="en-US" w:eastAsia="zh-TW"/>
        </w:rPr>
        <w:t>似乎每個單元的範例種類不一樣，所以標題會換</w:t>
      </w:r>
    </w:p>
    <w:p w14:paraId="58D92543" w14:textId="77777777" w:rsidR="00EE6478" w:rsidRDefault="00EE6478">
      <w:pPr>
        <w:pStyle w:val="ac"/>
        <w:rPr>
          <w:lang w:val="en-US" w:eastAsia="zh-TW"/>
        </w:rPr>
      </w:pPr>
      <w:r>
        <w:rPr>
          <w:rFonts w:hint="eastAsia"/>
          <w:lang w:val="en-US" w:eastAsia="zh-TW"/>
        </w:rPr>
        <w:t>一種方式是稍微注意下</w:t>
      </w:r>
    </w:p>
    <w:p w14:paraId="23699267" w14:textId="77777777" w:rsidR="00EE6478" w:rsidRDefault="00EE6478">
      <w:pPr>
        <w:pStyle w:val="ac"/>
        <w:rPr>
          <w:lang w:val="en-US" w:eastAsia="zh-TW"/>
        </w:rPr>
      </w:pPr>
      <w:r>
        <w:rPr>
          <w:rFonts w:hint="eastAsia"/>
          <w:lang w:val="en-US" w:eastAsia="zh-TW"/>
        </w:rPr>
        <w:t>另一種方式是把這個翻譯名稱改成</w:t>
      </w:r>
    </w:p>
    <w:p w14:paraId="27D2FF61" w14:textId="5B1C2B7E" w:rsidR="00EE6478" w:rsidRPr="00EE6478" w:rsidRDefault="00EE6478">
      <w:pPr>
        <w:pStyle w:val="ac"/>
        <w:rPr>
          <w:lang w:val="en-US" w:eastAsia="zh-TW"/>
        </w:rPr>
      </w:pPr>
      <w:r>
        <w:rPr>
          <w:rFonts w:hint="eastAsia"/>
          <w:lang w:val="en-US" w:eastAsia="zh-TW"/>
        </w:rPr>
        <w:t>「確保訓練用的資料裡有各種範例」</w:t>
      </w:r>
      <w:r>
        <w:rPr>
          <w:rFonts w:hint="eastAsia"/>
          <w:lang w:val="en-US" w:eastAsia="zh-TW"/>
        </w:rPr>
        <w:t xml:space="preserve"> </w:t>
      </w:r>
      <w:r>
        <w:rPr>
          <w:rFonts w:hint="eastAsia"/>
          <w:lang w:val="en-US" w:eastAsia="zh-TW"/>
        </w:rPr>
        <w:t>之類的</w:t>
      </w:r>
    </w:p>
  </w:comment>
  <w:comment w:id="35" w:author="Sung-Shine Lee" w:date="2018-12-19T13:24:00Z" w:initials="SL">
    <w:p w14:paraId="7CDBCFAB" w14:textId="77777777" w:rsidR="00EB6C2F" w:rsidRPr="000073D6" w:rsidRDefault="00EB6C2F" w:rsidP="00EB6C2F">
      <w:pPr>
        <w:pStyle w:val="ac"/>
        <w:rPr>
          <w:lang w:val="en-US" w:eastAsia="zh-TW"/>
        </w:rPr>
      </w:pPr>
      <w:r>
        <w:rPr>
          <w:rStyle w:val="ab"/>
        </w:rPr>
        <w:annotationRef/>
      </w:r>
      <w:r>
        <w:rPr>
          <w:rFonts w:hint="eastAsia"/>
          <w:lang w:eastAsia="zh-TW"/>
        </w:rPr>
        <w:t>這邊還沒翻～感覺跟其他文件是重複的？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C34D1F" w15:done="0"/>
  <w15:commentEx w15:paraId="27D2FF61" w15:done="0"/>
  <w15:commentEx w15:paraId="7CDBCFA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C34D1F" w16cid:durableId="1FC2C8E8"/>
  <w16cid:commentId w16cid:paraId="27D2FF61" w16cid:durableId="1FC78226"/>
  <w16cid:commentId w16cid:paraId="7CDBCFAB" w16cid:durableId="1FC673DA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F576189" w14:textId="77777777" w:rsidR="00B977F5" w:rsidRDefault="00B977F5" w:rsidP="00F82390">
      <w:r>
        <w:separator/>
      </w:r>
    </w:p>
  </w:endnote>
  <w:endnote w:type="continuationSeparator" w:id="0">
    <w:p w14:paraId="19864577" w14:textId="77777777" w:rsidR="00B977F5" w:rsidRDefault="00B977F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EE1B37B" w:rsidR="00E36E1A" w:rsidRDefault="00E36E1A" w:rsidP="00C201E7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B6C2F">
      <w:rPr>
        <w:rFonts w:ascii="Times New Roman" w:hAnsi="Times New Roman" w:cs="Times New Roman"/>
        <w:noProof/>
      </w:rPr>
      <w:t>14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15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0" w:author="Sung-Shine Lee" w:date="2018-12-20T20:02:00Z">
      <w:r w:rsidR="00EE6478">
        <w:rPr>
          <w:rFonts w:ascii="Times New Roman" w:hAnsi="Times New Roman" w:cs="Times New Roman"/>
          <w:noProof/>
        </w:rPr>
        <w:t>20 December 2018</w:t>
      </w:r>
    </w:ins>
    <w:ins w:id="1" w:author="Chen Aline" w:date="2018-12-19T13:18:00Z">
      <w:del w:id="2" w:author="Sung-Shine Lee" w:date="2018-12-20T20:02:00Z">
        <w:r w:rsidR="00C23FA8" w:rsidDel="00EE6478">
          <w:rPr>
            <w:rFonts w:ascii="Times New Roman" w:hAnsi="Times New Roman" w:cs="Times New Roman"/>
            <w:noProof/>
          </w:rPr>
          <w:delText>19 December 2018</w:delText>
        </w:r>
      </w:del>
    </w:ins>
    <w:del w:id="3" w:author="Sung-Shine Lee" w:date="2018-12-20T20:02:00Z">
      <w:r w:rsidR="000073D6" w:rsidDel="00EE6478">
        <w:rPr>
          <w:rFonts w:ascii="Times New Roman" w:hAnsi="Times New Roman" w:cs="Times New Roman"/>
          <w:noProof/>
        </w:rPr>
        <w:delText>18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5135F5F3" w14:textId="77777777" w:rsidR="00B977F5" w:rsidRDefault="00B977F5" w:rsidP="00F82390">
      <w:r>
        <w:separator/>
      </w:r>
    </w:p>
  </w:footnote>
  <w:footnote w:type="continuationSeparator" w:id="0">
    <w:p w14:paraId="3019A3E6" w14:textId="77777777" w:rsidR="00B977F5" w:rsidRDefault="00B977F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4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3B51"/>
    <w:rsid w:val="0000474B"/>
    <w:rsid w:val="00005389"/>
    <w:rsid w:val="000073D6"/>
    <w:rsid w:val="000107A7"/>
    <w:rsid w:val="0001188E"/>
    <w:rsid w:val="000123B4"/>
    <w:rsid w:val="00012EAC"/>
    <w:rsid w:val="00014C31"/>
    <w:rsid w:val="0001592B"/>
    <w:rsid w:val="000242F7"/>
    <w:rsid w:val="00024AC0"/>
    <w:rsid w:val="0003136A"/>
    <w:rsid w:val="000501A5"/>
    <w:rsid w:val="0005038E"/>
    <w:rsid w:val="0005472C"/>
    <w:rsid w:val="000560E0"/>
    <w:rsid w:val="00061680"/>
    <w:rsid w:val="00061988"/>
    <w:rsid w:val="000630F3"/>
    <w:rsid w:val="000639D2"/>
    <w:rsid w:val="00064B16"/>
    <w:rsid w:val="00071776"/>
    <w:rsid w:val="000724DF"/>
    <w:rsid w:val="000724FB"/>
    <w:rsid w:val="00095EEA"/>
    <w:rsid w:val="0009668B"/>
    <w:rsid w:val="000A2D77"/>
    <w:rsid w:val="000C2890"/>
    <w:rsid w:val="000C42DB"/>
    <w:rsid w:val="000C49FC"/>
    <w:rsid w:val="000C503F"/>
    <w:rsid w:val="000C6782"/>
    <w:rsid w:val="000C6B6F"/>
    <w:rsid w:val="000D1F4D"/>
    <w:rsid w:val="000D24C4"/>
    <w:rsid w:val="000D593F"/>
    <w:rsid w:val="000D61F5"/>
    <w:rsid w:val="000E0764"/>
    <w:rsid w:val="000E2959"/>
    <w:rsid w:val="000E7954"/>
    <w:rsid w:val="000F4710"/>
    <w:rsid w:val="00101920"/>
    <w:rsid w:val="00103436"/>
    <w:rsid w:val="00105577"/>
    <w:rsid w:val="00106003"/>
    <w:rsid w:val="0012729D"/>
    <w:rsid w:val="001311E0"/>
    <w:rsid w:val="0013361C"/>
    <w:rsid w:val="0014789A"/>
    <w:rsid w:val="0015367B"/>
    <w:rsid w:val="001548F4"/>
    <w:rsid w:val="001566A7"/>
    <w:rsid w:val="001608B9"/>
    <w:rsid w:val="00161136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B1CF3"/>
    <w:rsid w:val="001B51FB"/>
    <w:rsid w:val="001B601B"/>
    <w:rsid w:val="001C45D7"/>
    <w:rsid w:val="001D63FA"/>
    <w:rsid w:val="001E05A9"/>
    <w:rsid w:val="001E5AF5"/>
    <w:rsid w:val="001F0A1D"/>
    <w:rsid w:val="001F2050"/>
    <w:rsid w:val="00202B9A"/>
    <w:rsid w:val="00207CA1"/>
    <w:rsid w:val="00212EAF"/>
    <w:rsid w:val="00230BCF"/>
    <w:rsid w:val="002414A2"/>
    <w:rsid w:val="002466E5"/>
    <w:rsid w:val="002477C2"/>
    <w:rsid w:val="00252EA1"/>
    <w:rsid w:val="002553CF"/>
    <w:rsid w:val="00255EEC"/>
    <w:rsid w:val="002672D0"/>
    <w:rsid w:val="00273D18"/>
    <w:rsid w:val="00273D7C"/>
    <w:rsid w:val="0028142A"/>
    <w:rsid w:val="00281611"/>
    <w:rsid w:val="00285094"/>
    <w:rsid w:val="002A2A0A"/>
    <w:rsid w:val="002B1D34"/>
    <w:rsid w:val="002B3395"/>
    <w:rsid w:val="002B4139"/>
    <w:rsid w:val="002E5547"/>
    <w:rsid w:val="002E55EF"/>
    <w:rsid w:val="002F0719"/>
    <w:rsid w:val="002F62C7"/>
    <w:rsid w:val="00300A1F"/>
    <w:rsid w:val="00303219"/>
    <w:rsid w:val="00305D53"/>
    <w:rsid w:val="00312AAF"/>
    <w:rsid w:val="00313FBB"/>
    <w:rsid w:val="0031518A"/>
    <w:rsid w:val="003162DE"/>
    <w:rsid w:val="00330801"/>
    <w:rsid w:val="00330B31"/>
    <w:rsid w:val="00330C10"/>
    <w:rsid w:val="0033759C"/>
    <w:rsid w:val="00345A18"/>
    <w:rsid w:val="0035062B"/>
    <w:rsid w:val="00352D79"/>
    <w:rsid w:val="00356748"/>
    <w:rsid w:val="00372B3A"/>
    <w:rsid w:val="003748FE"/>
    <w:rsid w:val="003809A7"/>
    <w:rsid w:val="003813C0"/>
    <w:rsid w:val="00384420"/>
    <w:rsid w:val="00385D15"/>
    <w:rsid w:val="00386968"/>
    <w:rsid w:val="00395996"/>
    <w:rsid w:val="00397978"/>
    <w:rsid w:val="00397BB9"/>
    <w:rsid w:val="003A2EDA"/>
    <w:rsid w:val="003A3588"/>
    <w:rsid w:val="003C1A92"/>
    <w:rsid w:val="003C6A26"/>
    <w:rsid w:val="003D0CAE"/>
    <w:rsid w:val="003D1B38"/>
    <w:rsid w:val="003D5E66"/>
    <w:rsid w:val="003D696C"/>
    <w:rsid w:val="003E1184"/>
    <w:rsid w:val="003E79E6"/>
    <w:rsid w:val="00401366"/>
    <w:rsid w:val="00410EF9"/>
    <w:rsid w:val="00413816"/>
    <w:rsid w:val="00415AEB"/>
    <w:rsid w:val="004247CC"/>
    <w:rsid w:val="00432F0D"/>
    <w:rsid w:val="00433E3F"/>
    <w:rsid w:val="004349B4"/>
    <w:rsid w:val="004407CA"/>
    <w:rsid w:val="00444948"/>
    <w:rsid w:val="004521A5"/>
    <w:rsid w:val="00463447"/>
    <w:rsid w:val="00482253"/>
    <w:rsid w:val="004844F7"/>
    <w:rsid w:val="00487753"/>
    <w:rsid w:val="004A112B"/>
    <w:rsid w:val="004A774F"/>
    <w:rsid w:val="004B2F01"/>
    <w:rsid w:val="004B379B"/>
    <w:rsid w:val="004B4CE1"/>
    <w:rsid w:val="004C49B7"/>
    <w:rsid w:val="004C6B65"/>
    <w:rsid w:val="004E2D1E"/>
    <w:rsid w:val="004E3598"/>
    <w:rsid w:val="004E74C1"/>
    <w:rsid w:val="004F1D88"/>
    <w:rsid w:val="00500C2C"/>
    <w:rsid w:val="0050141D"/>
    <w:rsid w:val="00516A34"/>
    <w:rsid w:val="00517A0E"/>
    <w:rsid w:val="005316EB"/>
    <w:rsid w:val="00533371"/>
    <w:rsid w:val="00536743"/>
    <w:rsid w:val="00553991"/>
    <w:rsid w:val="00554A39"/>
    <w:rsid w:val="00554E55"/>
    <w:rsid w:val="00570B4E"/>
    <w:rsid w:val="005742D0"/>
    <w:rsid w:val="00586BD1"/>
    <w:rsid w:val="00587DB8"/>
    <w:rsid w:val="00597039"/>
    <w:rsid w:val="005A2987"/>
    <w:rsid w:val="005A4419"/>
    <w:rsid w:val="005B2D29"/>
    <w:rsid w:val="005B4682"/>
    <w:rsid w:val="005C0201"/>
    <w:rsid w:val="005C0F15"/>
    <w:rsid w:val="005D618A"/>
    <w:rsid w:val="005E04E4"/>
    <w:rsid w:val="005E2C66"/>
    <w:rsid w:val="005F56B2"/>
    <w:rsid w:val="005F6CCC"/>
    <w:rsid w:val="00610D47"/>
    <w:rsid w:val="00617794"/>
    <w:rsid w:val="00621472"/>
    <w:rsid w:val="00621DA7"/>
    <w:rsid w:val="006273D9"/>
    <w:rsid w:val="00627CB1"/>
    <w:rsid w:val="006301DF"/>
    <w:rsid w:val="00634C9B"/>
    <w:rsid w:val="00640069"/>
    <w:rsid w:val="00641E94"/>
    <w:rsid w:val="006432DD"/>
    <w:rsid w:val="006506A6"/>
    <w:rsid w:val="0065445C"/>
    <w:rsid w:val="006636F8"/>
    <w:rsid w:val="006638F5"/>
    <w:rsid w:val="0066410F"/>
    <w:rsid w:val="006719A4"/>
    <w:rsid w:val="00675AB9"/>
    <w:rsid w:val="006812AE"/>
    <w:rsid w:val="00686727"/>
    <w:rsid w:val="00693833"/>
    <w:rsid w:val="00697B44"/>
    <w:rsid w:val="006A377B"/>
    <w:rsid w:val="006B16F8"/>
    <w:rsid w:val="006C0BB9"/>
    <w:rsid w:val="006C3CE8"/>
    <w:rsid w:val="006C56B4"/>
    <w:rsid w:val="006C5982"/>
    <w:rsid w:val="006D6708"/>
    <w:rsid w:val="006E0641"/>
    <w:rsid w:val="006E320A"/>
    <w:rsid w:val="006E75ED"/>
    <w:rsid w:val="006E7703"/>
    <w:rsid w:val="006F5C7E"/>
    <w:rsid w:val="006F7107"/>
    <w:rsid w:val="006F766A"/>
    <w:rsid w:val="00700FCF"/>
    <w:rsid w:val="00701176"/>
    <w:rsid w:val="00701709"/>
    <w:rsid w:val="00713044"/>
    <w:rsid w:val="00716966"/>
    <w:rsid w:val="00716E39"/>
    <w:rsid w:val="007176B2"/>
    <w:rsid w:val="007225C7"/>
    <w:rsid w:val="007231CA"/>
    <w:rsid w:val="0072795B"/>
    <w:rsid w:val="00731986"/>
    <w:rsid w:val="00733205"/>
    <w:rsid w:val="0073698D"/>
    <w:rsid w:val="00741DB3"/>
    <w:rsid w:val="00743351"/>
    <w:rsid w:val="0074367F"/>
    <w:rsid w:val="00744E7A"/>
    <w:rsid w:val="00747916"/>
    <w:rsid w:val="0075134E"/>
    <w:rsid w:val="00761C7B"/>
    <w:rsid w:val="00773C8B"/>
    <w:rsid w:val="00776E00"/>
    <w:rsid w:val="00777675"/>
    <w:rsid w:val="00781A77"/>
    <w:rsid w:val="007825DA"/>
    <w:rsid w:val="007833F1"/>
    <w:rsid w:val="00790D60"/>
    <w:rsid w:val="007926B3"/>
    <w:rsid w:val="0079300E"/>
    <w:rsid w:val="007941CE"/>
    <w:rsid w:val="007A6BDA"/>
    <w:rsid w:val="007B269D"/>
    <w:rsid w:val="007D337F"/>
    <w:rsid w:val="007E0A8B"/>
    <w:rsid w:val="007E2D0F"/>
    <w:rsid w:val="007E37E6"/>
    <w:rsid w:val="007F012C"/>
    <w:rsid w:val="007F6C83"/>
    <w:rsid w:val="008025C1"/>
    <w:rsid w:val="008037E8"/>
    <w:rsid w:val="00810824"/>
    <w:rsid w:val="008111D4"/>
    <w:rsid w:val="0082043C"/>
    <w:rsid w:val="00821234"/>
    <w:rsid w:val="00824029"/>
    <w:rsid w:val="008307AB"/>
    <w:rsid w:val="00832361"/>
    <w:rsid w:val="00832ECF"/>
    <w:rsid w:val="008364EE"/>
    <w:rsid w:val="00844608"/>
    <w:rsid w:val="0086266A"/>
    <w:rsid w:val="008800DA"/>
    <w:rsid w:val="008A2866"/>
    <w:rsid w:val="008B1BEB"/>
    <w:rsid w:val="008B1C51"/>
    <w:rsid w:val="008B1CBF"/>
    <w:rsid w:val="008B3DF3"/>
    <w:rsid w:val="008B4B16"/>
    <w:rsid w:val="008B5144"/>
    <w:rsid w:val="008B753B"/>
    <w:rsid w:val="008C1041"/>
    <w:rsid w:val="008C1711"/>
    <w:rsid w:val="008C41C4"/>
    <w:rsid w:val="008C7DE4"/>
    <w:rsid w:val="008D64CD"/>
    <w:rsid w:val="008E07FD"/>
    <w:rsid w:val="008E14F5"/>
    <w:rsid w:val="008E63CB"/>
    <w:rsid w:val="008E7A3A"/>
    <w:rsid w:val="008F737D"/>
    <w:rsid w:val="00915BA0"/>
    <w:rsid w:val="009248D1"/>
    <w:rsid w:val="00936146"/>
    <w:rsid w:val="0095345B"/>
    <w:rsid w:val="00955E00"/>
    <w:rsid w:val="00965DCB"/>
    <w:rsid w:val="00973972"/>
    <w:rsid w:val="009769C0"/>
    <w:rsid w:val="0097776B"/>
    <w:rsid w:val="00985AC5"/>
    <w:rsid w:val="00992C1A"/>
    <w:rsid w:val="00994423"/>
    <w:rsid w:val="009A08C2"/>
    <w:rsid w:val="009A2A26"/>
    <w:rsid w:val="009A6C3E"/>
    <w:rsid w:val="009B34E7"/>
    <w:rsid w:val="009B5A83"/>
    <w:rsid w:val="009C07AA"/>
    <w:rsid w:val="009C0BCB"/>
    <w:rsid w:val="009C29CB"/>
    <w:rsid w:val="009C4B22"/>
    <w:rsid w:val="009D66A3"/>
    <w:rsid w:val="009E2F3B"/>
    <w:rsid w:val="009E3529"/>
    <w:rsid w:val="009E3EA1"/>
    <w:rsid w:val="009E6F5F"/>
    <w:rsid w:val="009E77BF"/>
    <w:rsid w:val="009F1FEA"/>
    <w:rsid w:val="009F7E7D"/>
    <w:rsid w:val="00A04796"/>
    <w:rsid w:val="00A136EA"/>
    <w:rsid w:val="00A13F48"/>
    <w:rsid w:val="00A37132"/>
    <w:rsid w:val="00A4370D"/>
    <w:rsid w:val="00A43E1D"/>
    <w:rsid w:val="00A55423"/>
    <w:rsid w:val="00A55FCF"/>
    <w:rsid w:val="00A57286"/>
    <w:rsid w:val="00A6051E"/>
    <w:rsid w:val="00A611EC"/>
    <w:rsid w:val="00A61436"/>
    <w:rsid w:val="00A6271C"/>
    <w:rsid w:val="00A66C61"/>
    <w:rsid w:val="00A66F8C"/>
    <w:rsid w:val="00A7344F"/>
    <w:rsid w:val="00A83AB5"/>
    <w:rsid w:val="00A8704C"/>
    <w:rsid w:val="00AA444B"/>
    <w:rsid w:val="00AB63FA"/>
    <w:rsid w:val="00AC2C93"/>
    <w:rsid w:val="00AD3EE6"/>
    <w:rsid w:val="00AD5AA3"/>
    <w:rsid w:val="00AD680D"/>
    <w:rsid w:val="00AD6C91"/>
    <w:rsid w:val="00AF1461"/>
    <w:rsid w:val="00AF7A57"/>
    <w:rsid w:val="00B007E9"/>
    <w:rsid w:val="00B0101E"/>
    <w:rsid w:val="00B02124"/>
    <w:rsid w:val="00B10DFA"/>
    <w:rsid w:val="00B11795"/>
    <w:rsid w:val="00B13D2C"/>
    <w:rsid w:val="00B14B32"/>
    <w:rsid w:val="00B17719"/>
    <w:rsid w:val="00B25414"/>
    <w:rsid w:val="00B35695"/>
    <w:rsid w:val="00B35DFE"/>
    <w:rsid w:val="00B3737C"/>
    <w:rsid w:val="00B53630"/>
    <w:rsid w:val="00B60644"/>
    <w:rsid w:val="00B63375"/>
    <w:rsid w:val="00B65715"/>
    <w:rsid w:val="00B66471"/>
    <w:rsid w:val="00B766F9"/>
    <w:rsid w:val="00B77078"/>
    <w:rsid w:val="00B901AB"/>
    <w:rsid w:val="00B907AF"/>
    <w:rsid w:val="00B968AB"/>
    <w:rsid w:val="00B9712A"/>
    <w:rsid w:val="00B977F5"/>
    <w:rsid w:val="00BA0845"/>
    <w:rsid w:val="00BA390F"/>
    <w:rsid w:val="00BB49C8"/>
    <w:rsid w:val="00BB7FAC"/>
    <w:rsid w:val="00BC762E"/>
    <w:rsid w:val="00BD15B5"/>
    <w:rsid w:val="00BD5B31"/>
    <w:rsid w:val="00BE6770"/>
    <w:rsid w:val="00BF0E63"/>
    <w:rsid w:val="00BF3060"/>
    <w:rsid w:val="00BF5B94"/>
    <w:rsid w:val="00C05ACE"/>
    <w:rsid w:val="00C14862"/>
    <w:rsid w:val="00C201E7"/>
    <w:rsid w:val="00C2393E"/>
    <w:rsid w:val="00C23FA8"/>
    <w:rsid w:val="00C263F3"/>
    <w:rsid w:val="00C26541"/>
    <w:rsid w:val="00C43F26"/>
    <w:rsid w:val="00C44728"/>
    <w:rsid w:val="00C8082C"/>
    <w:rsid w:val="00C8425D"/>
    <w:rsid w:val="00CB177A"/>
    <w:rsid w:val="00CB3B5F"/>
    <w:rsid w:val="00CC606F"/>
    <w:rsid w:val="00CC6DC8"/>
    <w:rsid w:val="00CD769F"/>
    <w:rsid w:val="00CE01C1"/>
    <w:rsid w:val="00CE29FE"/>
    <w:rsid w:val="00CE551D"/>
    <w:rsid w:val="00CE5B30"/>
    <w:rsid w:val="00CF31C9"/>
    <w:rsid w:val="00D0101D"/>
    <w:rsid w:val="00D07A12"/>
    <w:rsid w:val="00D120BC"/>
    <w:rsid w:val="00D2116E"/>
    <w:rsid w:val="00D24829"/>
    <w:rsid w:val="00D475FF"/>
    <w:rsid w:val="00D56D52"/>
    <w:rsid w:val="00D57796"/>
    <w:rsid w:val="00D64354"/>
    <w:rsid w:val="00D6655F"/>
    <w:rsid w:val="00D87463"/>
    <w:rsid w:val="00D9143C"/>
    <w:rsid w:val="00D95ED9"/>
    <w:rsid w:val="00DA02FF"/>
    <w:rsid w:val="00DA2387"/>
    <w:rsid w:val="00DB1D5F"/>
    <w:rsid w:val="00DB6A2D"/>
    <w:rsid w:val="00DC34A2"/>
    <w:rsid w:val="00DD21BC"/>
    <w:rsid w:val="00DD77F7"/>
    <w:rsid w:val="00DE011B"/>
    <w:rsid w:val="00DE7BB8"/>
    <w:rsid w:val="00DF29DF"/>
    <w:rsid w:val="00DF4D8A"/>
    <w:rsid w:val="00DF7C07"/>
    <w:rsid w:val="00E01271"/>
    <w:rsid w:val="00E27E72"/>
    <w:rsid w:val="00E305F6"/>
    <w:rsid w:val="00E35340"/>
    <w:rsid w:val="00E36E1A"/>
    <w:rsid w:val="00E472E2"/>
    <w:rsid w:val="00E5738E"/>
    <w:rsid w:val="00E57E2F"/>
    <w:rsid w:val="00E60B58"/>
    <w:rsid w:val="00E679AD"/>
    <w:rsid w:val="00E7171B"/>
    <w:rsid w:val="00E720BD"/>
    <w:rsid w:val="00E81DCE"/>
    <w:rsid w:val="00E9265D"/>
    <w:rsid w:val="00EA06D4"/>
    <w:rsid w:val="00EA69C4"/>
    <w:rsid w:val="00EB0A44"/>
    <w:rsid w:val="00EB6C2F"/>
    <w:rsid w:val="00EC1117"/>
    <w:rsid w:val="00EC565C"/>
    <w:rsid w:val="00ED36CA"/>
    <w:rsid w:val="00ED6E67"/>
    <w:rsid w:val="00EE6478"/>
    <w:rsid w:val="00EF5B62"/>
    <w:rsid w:val="00EF5F6C"/>
    <w:rsid w:val="00EF77BE"/>
    <w:rsid w:val="00F06668"/>
    <w:rsid w:val="00F30503"/>
    <w:rsid w:val="00F30ABB"/>
    <w:rsid w:val="00F326A8"/>
    <w:rsid w:val="00F33079"/>
    <w:rsid w:val="00F422A4"/>
    <w:rsid w:val="00F44D13"/>
    <w:rsid w:val="00F45DF4"/>
    <w:rsid w:val="00F51E4D"/>
    <w:rsid w:val="00F576FC"/>
    <w:rsid w:val="00F74BBD"/>
    <w:rsid w:val="00F82390"/>
    <w:rsid w:val="00F85A07"/>
    <w:rsid w:val="00F862F1"/>
    <w:rsid w:val="00F86DB7"/>
    <w:rsid w:val="00F87031"/>
    <w:rsid w:val="00F91105"/>
    <w:rsid w:val="00F9487E"/>
    <w:rsid w:val="00FB2E7E"/>
    <w:rsid w:val="00FB79A5"/>
    <w:rsid w:val="00FB7C8D"/>
    <w:rsid w:val="00FC0690"/>
    <w:rsid w:val="00FC6BB6"/>
    <w:rsid w:val="00FC73E0"/>
    <w:rsid w:val="00FD083D"/>
    <w:rsid w:val="00FD156B"/>
    <w:rsid w:val="00FD2113"/>
    <w:rsid w:val="00FD42B3"/>
    <w:rsid w:val="00FD58D4"/>
    <w:rsid w:val="00FD7CEB"/>
    <w:rsid w:val="00FD7DD3"/>
    <w:rsid w:val="00FE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1B8FF6C1-BAB0-9144-8FE3-96B036A5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0073D6"/>
  </w:style>
  <w:style w:type="character" w:customStyle="1" w:styleId="ad">
    <w:name w:val="註解文字 字元"/>
    <w:basedOn w:val="a0"/>
    <w:link w:val="ac"/>
    <w:uiPriority w:val="99"/>
    <w:semiHidden/>
    <w:rsid w:val="000073D6"/>
  </w:style>
  <w:style w:type="paragraph" w:styleId="ae">
    <w:name w:val="annotation subject"/>
    <w:basedOn w:val="ac"/>
    <w:next w:val="ac"/>
    <w:link w:val="af"/>
    <w:uiPriority w:val="99"/>
    <w:semiHidden/>
    <w:unhideWhenUsed/>
    <w:rsid w:val="000073D6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0073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openxmlformats.org/officeDocument/2006/relationships/image" Target="media/image26.png"/><Relationship Id="rId21" Type="http://schemas.openxmlformats.org/officeDocument/2006/relationships/image" Target="media/image11.png"/><Relationship Id="rId34" Type="http://schemas.openxmlformats.org/officeDocument/2006/relationships/image" Target="media/image21.png"/><Relationship Id="rId42" Type="http://schemas.openxmlformats.org/officeDocument/2006/relationships/fontTable" Target="fontTab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microsoft.com/office/2016/09/relationships/commentsIds" Target="commentsIds.xml"/><Relationship Id="rId41" Type="http://schemas.openxmlformats.org/officeDocument/2006/relationships/image" Target="media/image28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19.png"/><Relationship Id="rId37" Type="http://schemas.openxmlformats.org/officeDocument/2006/relationships/image" Target="media/image24.png"/><Relationship Id="rId40" Type="http://schemas.openxmlformats.org/officeDocument/2006/relationships/image" Target="media/image27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microsoft.com/office/2011/relationships/commentsExtended" Target="commentsExtended.xml"/><Relationship Id="rId36" Type="http://schemas.openxmlformats.org/officeDocument/2006/relationships/image" Target="media/image23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4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comments" Target="comments.xml"/><Relationship Id="rId30" Type="http://schemas.openxmlformats.org/officeDocument/2006/relationships/image" Target="media/image17.png"/><Relationship Id="rId35" Type="http://schemas.openxmlformats.org/officeDocument/2006/relationships/image" Target="media/image22.png"/><Relationship Id="rId43" Type="http://schemas.microsoft.com/office/2011/relationships/people" Target="peop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0.png"/><Relationship Id="rId38" Type="http://schemas.openxmlformats.org/officeDocument/2006/relationships/image" Target="media/image2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457</TotalTime>
  <Pages>25</Pages>
  <Words>2085</Words>
  <Characters>11887</Characters>
  <Application>Microsoft Office Word</Application>
  <DocSecurity>0</DocSecurity>
  <Lines>99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13945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302</cp:revision>
  <cp:lastPrinted>2018-08-29T21:16:00Z</cp:lastPrinted>
  <dcterms:created xsi:type="dcterms:W3CDTF">2017-06-30T00:27:00Z</dcterms:created>
  <dcterms:modified xsi:type="dcterms:W3CDTF">2018-12-21T21:08:00Z</dcterms:modified>
</cp:coreProperties>
</file>