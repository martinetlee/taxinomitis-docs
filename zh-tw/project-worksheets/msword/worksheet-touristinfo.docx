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276363F9" w14:textId="2AFF0BA5" w:rsidR="00936146" w:rsidRDefault="00936146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eastAsia="zh-TW"/>
        </w:rPr>
      </w:pPr>
      <w:r>
        <w:rPr>
          <w:rFonts w:hint="eastAsia"/>
          <w:color w:val="FFFFFF" w:themeColor="background1"/>
          <w:sz w:val="96"/>
          <w:lang w:eastAsia="zh-TW"/>
        </w:rPr>
        <w:t>旅遊指南</w:t>
      </w:r>
    </w:p>
    <w:p w14:paraId="0C847E3F" w14:textId="03F54ABA" w:rsidR="00330B31" w:rsidRPr="00F82390" w:rsidDel="0064408E" w:rsidRDefault="00587DB8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del w:id="0" w:author="Chen Aline" w:date="2019-04-20T06:36:00Z"/>
          <w:color w:val="FFFFFF" w:themeColor="background1"/>
          <w:sz w:val="96"/>
          <w:lang w:eastAsia="zh-TW"/>
        </w:rPr>
      </w:pPr>
      <w:del w:id="1" w:author="Chen Aline" w:date="2019-04-20T06:36:00Z">
        <w:r w:rsidDel="0064408E">
          <w:rPr>
            <w:color w:val="FFFFFF" w:themeColor="background1"/>
            <w:sz w:val="96"/>
            <w:lang w:eastAsia="zh-TW"/>
          </w:rPr>
          <w:delText>Tourist Info</w:delText>
        </w:r>
      </w:del>
    </w:p>
    <w:p w14:paraId="51EBF4DA" w14:textId="77777777" w:rsidR="00F82390" w:rsidRDefault="00F82390">
      <w:pPr>
        <w:rPr>
          <w:lang w:eastAsia="zh-TW"/>
        </w:rPr>
      </w:pPr>
    </w:p>
    <w:p w14:paraId="641D3159" w14:textId="77777777" w:rsidR="00F82390" w:rsidRDefault="00F82390">
      <w:pPr>
        <w:rPr>
          <w:lang w:eastAsia="zh-TW"/>
        </w:rPr>
      </w:pPr>
    </w:p>
    <w:p w14:paraId="7F4E44FE" w14:textId="35D2665E" w:rsidR="006D6708" w:rsidRDefault="006D670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在這個專案裡，你會做一隻手機版旅遊</w:t>
      </w:r>
      <w:r w:rsidR="00F862F1">
        <w:rPr>
          <w:rFonts w:hint="eastAsia"/>
          <w:sz w:val="36"/>
          <w:lang w:eastAsia="zh-TW"/>
        </w:rPr>
        <w:t>指南</w:t>
      </w:r>
      <w:r>
        <w:rPr>
          <w:rFonts w:hint="eastAsia"/>
          <w:sz w:val="36"/>
          <w:lang w:eastAsia="zh-TW"/>
        </w:rPr>
        <w:t>機器人，這個機器人會推薦遊客可以去哪些景點遊玩。</w:t>
      </w:r>
    </w:p>
    <w:p w14:paraId="4EFB2196" w14:textId="6C729C22" w:rsidR="00EF77BE" w:rsidDel="0064408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2" w:author="Chen Aline" w:date="2019-04-20T06:36:00Z"/>
          <w:sz w:val="36"/>
        </w:rPr>
      </w:pPr>
      <w:del w:id="3" w:author="Chen Aline" w:date="2019-04-20T06:36:00Z">
        <w:r w:rsidRPr="00F82390" w:rsidDel="0064408E">
          <w:rPr>
            <w:sz w:val="36"/>
          </w:rPr>
          <w:delText xml:space="preserve">In this project you will make a </w:delText>
        </w:r>
        <w:r w:rsidR="00A136EA" w:rsidDel="0064408E">
          <w:rPr>
            <w:sz w:val="36"/>
          </w:rPr>
          <w:delText xml:space="preserve">mobile Tourist Information bot that makes recommendations to tourists about which attractions they should visit. </w:delText>
        </w:r>
      </w:del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77478E13" w14:textId="01DD58C2" w:rsidR="006D6708" w:rsidRDefault="006D670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你會訓練一個機器學習模型，</w:t>
      </w:r>
      <w:r w:rsidR="003D1B38">
        <w:rPr>
          <w:rFonts w:hint="eastAsia"/>
          <w:sz w:val="36"/>
          <w:lang w:eastAsia="zh-TW"/>
        </w:rPr>
        <w:t>機器人會學習從旅客的</w:t>
      </w:r>
      <w:r>
        <w:rPr>
          <w:rFonts w:hint="eastAsia"/>
          <w:sz w:val="36"/>
          <w:lang w:eastAsia="zh-TW"/>
        </w:rPr>
        <w:t>興趣</w:t>
      </w:r>
      <w:r w:rsidR="003D1B38">
        <w:rPr>
          <w:rFonts w:hint="eastAsia"/>
          <w:sz w:val="36"/>
          <w:lang w:eastAsia="zh-TW"/>
        </w:rPr>
        <w:t>推薦旅遊地點</w:t>
      </w:r>
      <w:r w:rsidR="00776E00">
        <w:rPr>
          <w:rFonts w:hint="eastAsia"/>
          <w:sz w:val="36"/>
          <w:lang w:eastAsia="zh-TW"/>
        </w:rPr>
        <w:t>。</w:t>
      </w:r>
    </w:p>
    <w:p w14:paraId="48D83137" w14:textId="5C00A54A" w:rsidR="00A136EA" w:rsidDel="0064408E" w:rsidRDefault="00A136EA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4" w:author="Chen Aline" w:date="2019-04-20T06:36:00Z"/>
          <w:sz w:val="36"/>
        </w:rPr>
      </w:pPr>
      <w:del w:id="5" w:author="Chen Aline" w:date="2019-04-20T06:36:00Z">
        <w:r w:rsidDel="0064408E">
          <w:rPr>
            <w:sz w:val="36"/>
          </w:rPr>
          <w:delText xml:space="preserve">You’ll train a machine learning model so the bot can learn to make recommendations based on what people say they’re interested in. </w:delText>
        </w:r>
      </w:del>
    </w:p>
    <w:p w14:paraId="7FAFAB57" w14:textId="77777777" w:rsid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047F76DC" w14:textId="4FCAAD35" w:rsidR="008025C1" w:rsidRPr="008025C1" w:rsidRDefault="008025C1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n-US" w:eastAsia="zh-TW"/>
        </w:rPr>
      </w:pPr>
      <w:r>
        <w:rPr>
          <w:rFonts w:hint="eastAsia"/>
          <w:sz w:val="36"/>
          <w:lang w:eastAsia="zh-TW"/>
        </w:rPr>
        <w:t>你也會學到機器學習領域中的『偏差』</w:t>
      </w:r>
      <w:r>
        <w:rPr>
          <w:sz w:val="36"/>
          <w:lang w:val="en-US" w:eastAsia="zh-TW"/>
        </w:rPr>
        <w:t>(bias)</w:t>
      </w:r>
      <w:r>
        <w:rPr>
          <w:rFonts w:hint="eastAsia"/>
          <w:sz w:val="36"/>
          <w:lang w:val="en-US" w:eastAsia="zh-TW"/>
        </w:rPr>
        <w:t>效應，並觀察這種現象</w:t>
      </w:r>
      <w:r w:rsidR="005A4419">
        <w:rPr>
          <w:rFonts w:hint="eastAsia"/>
          <w:sz w:val="36"/>
          <w:lang w:val="en-US" w:eastAsia="zh-TW"/>
        </w:rPr>
        <w:t>如何發生。</w:t>
      </w:r>
    </w:p>
    <w:p w14:paraId="114D2C7C" w14:textId="7304459B" w:rsidR="00F82390" w:rsidRPr="00F82390" w:rsidDel="0064408E" w:rsidRDefault="00A136EA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6" w:author="Chen Aline" w:date="2019-04-20T06:36:00Z"/>
          <w:sz w:val="36"/>
        </w:rPr>
      </w:pPr>
      <w:del w:id="7" w:author="Chen Aline" w:date="2019-04-20T06:36:00Z">
        <w:r w:rsidDel="0064408E">
          <w:rPr>
            <w:sz w:val="36"/>
          </w:rPr>
          <w:delText xml:space="preserve">You’ll also learn about the </w:delText>
        </w:r>
        <w:r w:rsidR="0073698D" w:rsidDel="0064408E">
          <w:rPr>
            <w:sz w:val="36"/>
          </w:rPr>
          <w:delText>effect</w:delText>
        </w:r>
        <w:r w:rsidDel="0064408E">
          <w:rPr>
            <w:sz w:val="36"/>
          </w:rPr>
          <w:delText xml:space="preserve"> of “bias” on machine learning </w:delText>
        </w:r>
        <w:r w:rsidR="004B2F01" w:rsidDel="0064408E">
          <w:rPr>
            <w:sz w:val="36"/>
          </w:rPr>
          <w:delText>projects and</w:delText>
        </w:r>
        <w:r w:rsidDel="0064408E">
          <w:rPr>
            <w:sz w:val="36"/>
          </w:rPr>
          <w:delText xml:space="preserve"> see how this can happen.</w:delText>
        </w:r>
      </w:del>
    </w:p>
    <w:p w14:paraId="58B03888" w14:textId="4CE79F9B" w:rsidR="00F82390" w:rsidRDefault="00A136EA">
      <w:r>
        <w:br/>
      </w:r>
    </w:p>
    <w:p w14:paraId="7B75AF0A" w14:textId="55112CC1" w:rsidR="00F82390" w:rsidRDefault="00A136EA">
      <w:r>
        <w:br/>
      </w:r>
    </w:p>
    <w:p w14:paraId="0EEED07E" w14:textId="7AC12638" w:rsidR="00345A18" w:rsidRDefault="00345A18">
      <w:pPr>
        <w:rPr>
          <w:sz w:val="4"/>
          <w:szCs w:val="4"/>
        </w:rPr>
      </w:pPr>
    </w:p>
    <w:p w14:paraId="5EE4383D" w14:textId="57DBC30F" w:rsidR="00345A18" w:rsidRDefault="00345A18">
      <w:pPr>
        <w:rPr>
          <w:sz w:val="4"/>
          <w:szCs w:val="4"/>
        </w:rPr>
      </w:pPr>
    </w:p>
    <w:p w14:paraId="1CCB9692" w14:textId="495C1091" w:rsidR="00345A18" w:rsidRDefault="00345A18">
      <w:pPr>
        <w:rPr>
          <w:sz w:val="4"/>
          <w:szCs w:val="4"/>
        </w:rPr>
      </w:pPr>
    </w:p>
    <w:p w14:paraId="7FAFE85A" w14:textId="1A71D1CA" w:rsidR="00345A18" w:rsidRDefault="00345A18">
      <w:pPr>
        <w:rPr>
          <w:sz w:val="4"/>
          <w:szCs w:val="4"/>
        </w:rPr>
      </w:pPr>
    </w:p>
    <w:p w14:paraId="1B89E70F" w14:textId="1471F887" w:rsidR="00345A18" w:rsidRDefault="00345A18">
      <w:pPr>
        <w:rPr>
          <w:sz w:val="4"/>
          <w:szCs w:val="4"/>
        </w:rPr>
      </w:pPr>
    </w:p>
    <w:p w14:paraId="735810DB" w14:textId="148B9C25" w:rsidR="00345A18" w:rsidRDefault="00345A18">
      <w:pPr>
        <w:rPr>
          <w:sz w:val="4"/>
          <w:szCs w:val="4"/>
        </w:rPr>
      </w:pPr>
    </w:p>
    <w:p w14:paraId="4AF1F136" w14:textId="3EBF802E" w:rsidR="00345A18" w:rsidRDefault="00345A18">
      <w:pPr>
        <w:rPr>
          <w:sz w:val="4"/>
          <w:szCs w:val="4"/>
        </w:rPr>
      </w:pPr>
    </w:p>
    <w:p w14:paraId="53A53D33" w14:textId="0529BB3A" w:rsidR="00345A18" w:rsidRDefault="00345A18">
      <w:pPr>
        <w:rPr>
          <w:sz w:val="4"/>
          <w:szCs w:val="4"/>
        </w:rPr>
      </w:pPr>
    </w:p>
    <w:p w14:paraId="2D00508D" w14:textId="001EF8B5" w:rsidR="00345A18" w:rsidRDefault="00345A18">
      <w:pPr>
        <w:rPr>
          <w:sz w:val="4"/>
          <w:szCs w:val="4"/>
        </w:rPr>
      </w:pPr>
    </w:p>
    <w:p w14:paraId="460A55BF" w14:textId="2B870E68" w:rsidR="00345A18" w:rsidRPr="00345A18" w:rsidRDefault="00345A18">
      <w:pPr>
        <w:rPr>
          <w:sz w:val="4"/>
          <w:szCs w:val="4"/>
        </w:rPr>
      </w:pPr>
    </w:p>
    <w:p w14:paraId="054108B0" w14:textId="77777777" w:rsidR="00345A18" w:rsidRDefault="009A08C2" w:rsidP="00345A18">
      <w:pPr>
        <w:rPr>
          <w:sz w:val="6"/>
        </w:rPr>
      </w:pPr>
      <w:r w:rsidRPr="009A08C2">
        <w:rPr>
          <w:noProof/>
          <w:lang w:val="en-US" w:eastAsia="zh-TW"/>
        </w:rPr>
        <w:drawing>
          <wp:inline distT="0" distB="0" distL="0" distR="0" wp14:anchorId="26BCCAB7" wp14:editId="6E551611">
            <wp:extent cx="6572250" cy="3594100"/>
            <wp:effectExtent l="0" t="0" r="6350" b="1270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94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F7083A" w14:textId="77777777" w:rsidR="00345A18" w:rsidRDefault="00345A18" w:rsidP="00345A18">
      <w:pPr>
        <w:rPr>
          <w:sz w:val="6"/>
        </w:rPr>
      </w:pPr>
    </w:p>
    <w:p w14:paraId="7FBDA8AA" w14:textId="29FC8735" w:rsidR="00345A18" w:rsidRPr="008F3904" w:rsidRDefault="00345A18" w:rsidP="00345A18">
      <w:pPr>
        <w:rPr>
          <w:sz w:val="6"/>
        </w:rPr>
      </w:pPr>
    </w:p>
    <w:p w14:paraId="387BF068" w14:textId="77777777" w:rsidR="00345A18" w:rsidRPr="00532973" w:rsidRDefault="00345A18" w:rsidP="00345A18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687936" behindDoc="0" locked="0" layoutInCell="1" allowOverlap="1" wp14:anchorId="12CF1257" wp14:editId="2CFF3F24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7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5C28759" w14:textId="77777777" w:rsidR="00345A18" w:rsidRDefault="00345A18" w:rsidP="00345A18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2AFF7F20" w:rsidR="00F82390" w:rsidRDefault="00F82390"/>
    <w:p w14:paraId="5A2EDCD4" w14:textId="77777777" w:rsidR="008B4B16" w:rsidRDefault="008B4B16" w:rsidP="00384420">
      <w:pPr>
        <w:pStyle w:val="a5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1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CB8BAB6" w14:textId="755822A8" w:rsidR="001F2050" w:rsidRDefault="001F2050" w:rsidP="00C26541">
      <w:pPr>
        <w:pStyle w:val="a5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lastRenderedPageBreak/>
        <w:t>搜尋網頁</w:t>
      </w:r>
      <w:proofErr w:type="spellEnd"/>
      <w:r>
        <w:rPr>
          <w:rFonts w:hint="eastAsia"/>
          <w:sz w:val="32"/>
        </w:rPr>
        <w:t>：</w:t>
      </w:r>
      <w:hyperlink r:id="rId12" w:history="1">
        <w:r>
          <w:rPr>
            <w:rStyle w:val="a6"/>
            <w:sz w:val="32"/>
          </w:rPr>
          <w:t>https://machinelearningforkids.co.uk/</w:t>
        </w:r>
      </w:hyperlink>
    </w:p>
    <w:p w14:paraId="702979E5" w14:textId="55A7BF8A" w:rsidR="00C26541" w:rsidDel="0064408E" w:rsidRDefault="00C26541" w:rsidP="001F2050">
      <w:pPr>
        <w:pStyle w:val="a5"/>
        <w:ind w:firstLine="720"/>
        <w:rPr>
          <w:del w:id="12" w:author="Chen Aline" w:date="2019-04-20T06:36:00Z"/>
          <w:sz w:val="32"/>
        </w:rPr>
      </w:pPr>
      <w:del w:id="13" w:author="Chen Aline" w:date="2019-04-20T06:36:00Z">
        <w:r w:rsidDel="0064408E">
          <w:rPr>
            <w:sz w:val="32"/>
          </w:rPr>
          <w:delText xml:space="preserve">Go to </w:delText>
        </w:r>
        <w:r w:rsidR="00B51C1D" w:rsidDel="0064408E">
          <w:fldChar w:fldCharType="begin"/>
        </w:r>
        <w:r w:rsidR="00B51C1D" w:rsidDel="0064408E">
          <w:delInstrText xml:space="preserve"> HYPERLINK "https://machinelearningforkids.co.uk/" </w:delInstrText>
        </w:r>
        <w:r w:rsidR="00B51C1D" w:rsidDel="0064408E">
          <w:fldChar w:fldCharType="separate"/>
        </w:r>
        <w:r w:rsidDel="0064408E">
          <w:rPr>
            <w:rStyle w:val="a6"/>
            <w:sz w:val="32"/>
          </w:rPr>
          <w:delText>https://machinelearningforkids.co.uk/</w:delText>
        </w:r>
        <w:r w:rsidR="00B51C1D" w:rsidDel="0064408E">
          <w:rPr>
            <w:rStyle w:val="a6"/>
            <w:sz w:val="32"/>
          </w:rPr>
          <w:fldChar w:fldCharType="end"/>
        </w:r>
        <w:r w:rsidDel="0064408E">
          <w:rPr>
            <w:sz w:val="32"/>
          </w:rPr>
          <w:delText xml:space="preserve"> in a web browser</w:delText>
        </w:r>
      </w:del>
    </w:p>
    <w:p w14:paraId="02362A99" w14:textId="4F2567FD" w:rsidR="00C26541" w:rsidRPr="0001188E" w:rsidRDefault="00832ECF" w:rsidP="00832ECF">
      <w:pPr>
        <w:tabs>
          <w:tab w:val="left" w:pos="1440"/>
        </w:tabs>
        <w:rPr>
          <w:sz w:val="32"/>
        </w:rPr>
      </w:pPr>
      <w:r>
        <w:rPr>
          <w:sz w:val="32"/>
        </w:rPr>
        <w:tab/>
      </w:r>
    </w:p>
    <w:p w14:paraId="7C3EEA54" w14:textId="30054486" w:rsidR="002553CF" w:rsidRDefault="002553CF" w:rsidP="00C26541">
      <w:pPr>
        <w:pStyle w:val="a5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點選</w:t>
      </w:r>
      <w:proofErr w:type="spellEnd"/>
      <w:r>
        <w:rPr>
          <w:sz w:val="32"/>
        </w:rPr>
        <w:t>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730CF257" w14:textId="2A93EB7B" w:rsidR="00C26541" w:rsidDel="0064408E" w:rsidRDefault="00C26541" w:rsidP="002553CF">
      <w:pPr>
        <w:pStyle w:val="a5"/>
        <w:ind w:firstLine="720"/>
        <w:rPr>
          <w:del w:id="14" w:author="Chen Aline" w:date="2019-04-20T06:36:00Z"/>
          <w:sz w:val="32"/>
        </w:rPr>
      </w:pPr>
      <w:del w:id="15" w:author="Chen Aline" w:date="2019-04-20T06:36:00Z">
        <w:r w:rsidDel="0064408E">
          <w:rPr>
            <w:sz w:val="32"/>
          </w:rPr>
          <w:delText>Click on “</w:delText>
        </w:r>
        <w:r w:rsidRPr="006273D9" w:rsidDel="0064408E">
          <w:rPr>
            <w:b/>
            <w:sz w:val="32"/>
          </w:rPr>
          <w:delText>Get started</w:delText>
        </w:r>
        <w:r w:rsidDel="0064408E">
          <w:rPr>
            <w:sz w:val="32"/>
          </w:rPr>
          <w:delText>”</w:delText>
        </w:r>
      </w:del>
    </w:p>
    <w:p w14:paraId="52B9EDBD" w14:textId="77777777" w:rsidR="00C26541" w:rsidRPr="0001188E" w:rsidRDefault="00C26541" w:rsidP="00C26541">
      <w:pPr>
        <w:rPr>
          <w:sz w:val="32"/>
        </w:rPr>
      </w:pPr>
    </w:p>
    <w:p w14:paraId="410AA827" w14:textId="77777777" w:rsidR="00AB63FA" w:rsidRDefault="00AB63FA" w:rsidP="00AB63FA">
      <w:pPr>
        <w:pStyle w:val="a5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點選</w:t>
      </w:r>
      <w:proofErr w:type="spellEnd"/>
      <w:r w:rsidRPr="005E559D">
        <w:rPr>
          <w:sz w:val="32"/>
        </w:rPr>
        <w:t>“</w:t>
      </w:r>
      <w:r w:rsidRPr="005E559D">
        <w:rPr>
          <w:b/>
          <w:sz w:val="32"/>
        </w:rPr>
        <w:t>Log In</w:t>
      </w:r>
      <w:r w:rsidRPr="005E559D">
        <w:rPr>
          <w:sz w:val="32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282950CF" w14:textId="00AC3941" w:rsidR="004C49B7" w:rsidRPr="00AB63FA" w:rsidRDefault="00AB63FA" w:rsidP="00AB63FA">
      <w:pPr>
        <w:ind w:left="720" w:firstLine="720"/>
        <w:rPr>
          <w:i/>
          <w:sz w:val="32"/>
          <w:lang w:eastAsia="zh-TW"/>
        </w:rPr>
      </w:pPr>
      <w:r w:rsidRPr="00AB63FA">
        <w:rPr>
          <w:rFonts w:hint="eastAsia"/>
          <w:i/>
          <w:lang w:eastAsia="zh-TW"/>
        </w:rPr>
        <w:t>如果你沒有帳號，請你的老師幫你建立一個帳號。</w:t>
      </w:r>
    </w:p>
    <w:p w14:paraId="6D5CFA0B" w14:textId="496BFF46" w:rsidR="006812AE" w:rsidRPr="00432F0D" w:rsidRDefault="006812AE" w:rsidP="004C49B7">
      <w:pPr>
        <w:pStyle w:val="a5"/>
        <w:ind w:firstLine="720"/>
        <w:rPr>
          <w:i/>
          <w:sz w:val="32"/>
        </w:rPr>
      </w:pPr>
      <w:del w:id="16" w:author="Chen Aline" w:date="2019-04-20T06:37:00Z">
        <w:r w:rsidRPr="00432F0D" w:rsidDel="0064408E">
          <w:rPr>
            <w:sz w:val="32"/>
          </w:rPr>
          <w:delText>Click on “</w:delText>
        </w:r>
        <w:r w:rsidRPr="00432F0D" w:rsidDel="0064408E">
          <w:rPr>
            <w:b/>
            <w:sz w:val="32"/>
          </w:rPr>
          <w:delText>Log In</w:delText>
        </w:r>
        <w:r w:rsidRPr="00432F0D" w:rsidDel="0064408E">
          <w:rPr>
            <w:sz w:val="32"/>
          </w:rPr>
          <w:delText xml:space="preserve">” and </w:delText>
        </w:r>
        <w:r w:rsidR="008A2866" w:rsidRPr="00432F0D" w:rsidDel="0064408E">
          <w:rPr>
            <w:sz w:val="32"/>
          </w:rPr>
          <w:delText>type in</w:delText>
        </w:r>
        <w:r w:rsidRPr="00432F0D" w:rsidDel="0064408E">
          <w:rPr>
            <w:sz w:val="32"/>
          </w:rPr>
          <w:delText xml:space="preserve"> your username and password</w:delText>
        </w:r>
        <w:r w:rsidRPr="00432F0D" w:rsidDel="0064408E">
          <w:rPr>
            <w:sz w:val="32"/>
          </w:rPr>
          <w:br/>
        </w:r>
        <w:r w:rsidRPr="00432F0D" w:rsidDel="0064408E">
          <w:rPr>
            <w:i/>
            <w:sz w:val="32"/>
          </w:rPr>
          <w:delText>If you don’t have a username, ask your teacher or group leader.</w:delText>
        </w:r>
        <w:r w:rsidRPr="00432F0D" w:rsidDel="0064408E">
          <w:rPr>
            <w:i/>
            <w:sz w:val="32"/>
          </w:rPr>
          <w:br/>
        </w:r>
      </w:del>
    </w:p>
    <w:p w14:paraId="540DDA6F" w14:textId="7537FBF4" w:rsidR="004C49B7" w:rsidRDefault="00330B31" w:rsidP="006812AE">
      <w:pPr>
        <w:pStyle w:val="a5"/>
        <w:numPr>
          <w:ilvl w:val="0"/>
          <w:numId w:val="1"/>
        </w:numPr>
        <w:rPr>
          <w:sz w:val="32"/>
        </w:rPr>
      </w:pPr>
      <w:proofErr w:type="spellStart"/>
      <w:r w:rsidRPr="001B5EF3">
        <w:rPr>
          <w:rFonts w:hint="eastAsia"/>
          <w:sz w:val="32"/>
        </w:rPr>
        <w:t>點選上方清單中的</w:t>
      </w:r>
      <w:proofErr w:type="spellEnd"/>
      <w:r w:rsidRPr="001B5EF3">
        <w:rPr>
          <w:sz w:val="32"/>
        </w:rPr>
        <w:t xml:space="preserve"> </w:t>
      </w:r>
      <w:r w:rsidRPr="001B5EF3">
        <w:rPr>
          <w:b/>
          <w:sz w:val="32"/>
        </w:rPr>
        <w:t>”Projects”</w:t>
      </w:r>
      <w:r w:rsidRPr="001B5EF3">
        <w:rPr>
          <w:sz w:val="32"/>
        </w:rPr>
        <w:t xml:space="preserve"> </w:t>
      </w:r>
      <w:proofErr w:type="spellStart"/>
      <w:r w:rsidRPr="001B5EF3">
        <w:rPr>
          <w:rFonts w:hint="eastAsia"/>
          <w:sz w:val="32"/>
        </w:rPr>
        <w:t>按鈕</w:t>
      </w:r>
      <w:proofErr w:type="spellEnd"/>
    </w:p>
    <w:p w14:paraId="36C7FB78" w14:textId="0BBF5727" w:rsidR="006812AE" w:rsidDel="0064408E" w:rsidRDefault="006812AE" w:rsidP="004C49B7">
      <w:pPr>
        <w:pStyle w:val="a5"/>
        <w:ind w:firstLine="720"/>
        <w:rPr>
          <w:del w:id="17" w:author="Chen Aline" w:date="2019-04-20T06:37:00Z"/>
          <w:sz w:val="32"/>
        </w:rPr>
      </w:pPr>
      <w:del w:id="18" w:author="Chen Aline" w:date="2019-04-20T06:37:00Z">
        <w:r w:rsidDel="0064408E">
          <w:rPr>
            <w:sz w:val="32"/>
          </w:rPr>
          <w:delText>Click on “</w:delText>
        </w:r>
        <w:r w:rsidRPr="006273D9" w:rsidDel="0064408E">
          <w:rPr>
            <w:b/>
            <w:sz w:val="32"/>
          </w:rPr>
          <w:delText>Projects</w:delText>
        </w:r>
        <w:r w:rsidDel="0064408E">
          <w:rPr>
            <w:sz w:val="32"/>
          </w:rPr>
          <w:delText>” on the top menu bar</w:delText>
        </w:r>
      </w:del>
    </w:p>
    <w:p w14:paraId="7208ED1C" w14:textId="77777777" w:rsidR="006812AE" w:rsidRPr="006812AE" w:rsidRDefault="006812AE" w:rsidP="006812AE">
      <w:pPr>
        <w:rPr>
          <w:sz w:val="32"/>
        </w:rPr>
      </w:pPr>
    </w:p>
    <w:p w14:paraId="3281A7DF" w14:textId="6E0A9CAA" w:rsidR="004C49B7" w:rsidRDefault="00330B31" w:rsidP="006812AE">
      <w:pPr>
        <w:pStyle w:val="a5"/>
        <w:numPr>
          <w:ilvl w:val="0"/>
          <w:numId w:val="1"/>
        </w:numPr>
        <w:rPr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點選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</w:rPr>
        <w:t>+ Add a new project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2E579C8B" w14:textId="21D847B2" w:rsidR="006812AE" w:rsidDel="0064408E" w:rsidRDefault="006812AE" w:rsidP="004C49B7">
      <w:pPr>
        <w:pStyle w:val="a5"/>
        <w:ind w:firstLine="720"/>
        <w:rPr>
          <w:del w:id="19" w:author="Chen Aline" w:date="2019-04-20T06:37:00Z"/>
          <w:sz w:val="32"/>
        </w:rPr>
      </w:pPr>
      <w:del w:id="20" w:author="Chen Aline" w:date="2019-04-20T06:37:00Z">
        <w:r w:rsidDel="0064408E">
          <w:rPr>
            <w:sz w:val="32"/>
          </w:rPr>
          <w:delText xml:space="preserve">Click the </w:delText>
        </w:r>
        <w:r w:rsidRPr="006273D9" w:rsidDel="0064408E">
          <w:rPr>
            <w:b/>
            <w:sz w:val="32"/>
          </w:rPr>
          <w:delText>“+ Add a new project</w:delText>
        </w:r>
        <w:r w:rsidDel="0064408E">
          <w:rPr>
            <w:sz w:val="32"/>
          </w:rPr>
          <w:delText>” button</w:delText>
        </w:r>
        <w:r w:rsidR="00716966" w:rsidDel="0064408E">
          <w:rPr>
            <w:sz w:val="32"/>
          </w:rPr>
          <w:delText>.</w:delText>
        </w:r>
      </w:del>
    </w:p>
    <w:p w14:paraId="6A4AB07B" w14:textId="77777777" w:rsidR="006812AE" w:rsidRPr="006812AE" w:rsidRDefault="006812AE" w:rsidP="006812AE">
      <w:pPr>
        <w:rPr>
          <w:sz w:val="32"/>
        </w:rPr>
      </w:pPr>
    </w:p>
    <w:p w14:paraId="12160273" w14:textId="568F1485" w:rsidR="00B35DFE" w:rsidRPr="009E0F78" w:rsidRDefault="00B35DFE" w:rsidP="00B35DFE">
      <w:pPr>
        <w:pStyle w:val="a5"/>
        <w:numPr>
          <w:ilvl w:val="0"/>
          <w:numId w:val="1"/>
        </w:numPr>
        <w:rPr>
          <w:sz w:val="32"/>
          <w:szCs w:val="32"/>
        </w:rPr>
      </w:pPr>
      <w:r w:rsidRPr="005E0388">
        <w:rPr>
          <w:rFonts w:hint="eastAsia"/>
          <w:sz w:val="32"/>
          <w:szCs w:val="32"/>
          <w:lang w:eastAsia="zh-TW"/>
        </w:rPr>
        <w:t>將你的專案命名為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="008111D4">
        <w:rPr>
          <w:sz w:val="32"/>
        </w:rPr>
        <w:t>“tourist info”</w:t>
      </w:r>
      <w:r>
        <w:rPr>
          <w:rFonts w:hint="eastAsia"/>
          <w:sz w:val="32"/>
          <w:szCs w:val="32"/>
          <w:lang w:val="en-US" w:eastAsia="zh-TW"/>
        </w:rPr>
        <w:t>並</w:t>
      </w:r>
      <w:r w:rsidRPr="005E0388">
        <w:rPr>
          <w:rFonts w:hint="eastAsia"/>
          <w:sz w:val="32"/>
          <w:szCs w:val="32"/>
          <w:lang w:val="en-US" w:eastAsia="zh-TW"/>
        </w:rPr>
        <w:t>設定</w:t>
      </w:r>
      <w:r>
        <w:rPr>
          <w:rFonts w:hint="eastAsia"/>
          <w:sz w:val="32"/>
          <w:szCs w:val="32"/>
          <w:lang w:val="en-US" w:eastAsia="zh-TW"/>
        </w:rPr>
        <w:t>成</w:t>
      </w:r>
      <w:r w:rsidRPr="005E0388">
        <w:rPr>
          <w:rFonts w:hint="eastAsia"/>
          <w:sz w:val="32"/>
          <w:szCs w:val="32"/>
          <w:lang w:val="en-US" w:eastAsia="zh-TW"/>
        </w:rPr>
        <w:t>辨識</w:t>
      </w:r>
      <w:r w:rsidRPr="005E0388">
        <w:rPr>
          <w:sz w:val="32"/>
          <w:szCs w:val="32"/>
          <w:lang w:val="en-US" w:eastAsia="zh-TW"/>
        </w:rPr>
        <w:t xml:space="preserve"> </w:t>
      </w:r>
      <w:r w:rsidRPr="005E0388">
        <w:rPr>
          <w:sz w:val="32"/>
          <w:szCs w:val="32"/>
        </w:rPr>
        <w:t>“</w:t>
      </w:r>
      <w:r w:rsidR="004844F7">
        <w:rPr>
          <w:b/>
          <w:sz w:val="32"/>
          <w:szCs w:val="32"/>
          <w:lang w:val="en-US" w:eastAsia="zh-TW"/>
        </w:rPr>
        <w:t>text</w:t>
      </w:r>
      <w:r w:rsidRPr="005E0388">
        <w:rPr>
          <w:sz w:val="32"/>
          <w:szCs w:val="32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>類別，點</w:t>
      </w:r>
    </w:p>
    <w:p w14:paraId="3311DDCB" w14:textId="7168BCF5" w:rsidR="004C49B7" w:rsidRPr="008111D4" w:rsidRDefault="00B35DFE">
      <w:pPr>
        <w:ind w:left="720" w:firstLine="720"/>
        <w:rPr>
          <w:sz w:val="32"/>
        </w:rPr>
        <w:pPrChange w:id="21" w:author="Chen Aline" w:date="2019-04-20T06:37:00Z">
          <w:pPr/>
        </w:pPrChange>
      </w:pPr>
      <w:r w:rsidRPr="008111D4">
        <w:rPr>
          <w:rFonts w:hint="eastAsia"/>
          <w:sz w:val="32"/>
          <w:szCs w:val="32"/>
          <w:lang w:val="en-US" w:eastAsia="zh-TW"/>
        </w:rPr>
        <w:t>選</w:t>
      </w:r>
      <w:r w:rsidRPr="008111D4">
        <w:rPr>
          <w:rFonts w:hint="eastAsia"/>
          <w:sz w:val="32"/>
          <w:szCs w:val="32"/>
          <w:lang w:val="en-US" w:eastAsia="zh-TW"/>
        </w:rPr>
        <w:t xml:space="preserve"> </w:t>
      </w:r>
      <w:r w:rsidRPr="008111D4">
        <w:rPr>
          <w:sz w:val="32"/>
          <w:szCs w:val="32"/>
          <w:lang w:val="en-US" w:eastAsia="zh-TW"/>
        </w:rPr>
        <w:t>“</w:t>
      </w:r>
      <w:r w:rsidRPr="008111D4">
        <w:rPr>
          <w:b/>
          <w:sz w:val="32"/>
          <w:szCs w:val="32"/>
          <w:lang w:val="en-US" w:eastAsia="zh-TW"/>
        </w:rPr>
        <w:t>Create</w:t>
      </w:r>
      <w:r w:rsidRPr="008111D4">
        <w:rPr>
          <w:sz w:val="32"/>
          <w:szCs w:val="32"/>
          <w:lang w:val="en-US" w:eastAsia="zh-TW"/>
        </w:rPr>
        <w:t>”</w:t>
      </w:r>
      <w:r w:rsidRPr="008111D4">
        <w:rPr>
          <w:rFonts w:hint="eastAsia"/>
          <w:sz w:val="32"/>
          <w:szCs w:val="32"/>
          <w:lang w:val="en-US" w:eastAsia="zh-TW"/>
        </w:rPr>
        <w:t>按鈕</w:t>
      </w:r>
    </w:p>
    <w:p w14:paraId="0BD096EF" w14:textId="2C930414" w:rsidR="006812AE" w:rsidRDefault="00312AAF" w:rsidP="004C49B7">
      <w:pPr>
        <w:pStyle w:val="a5"/>
        <w:ind w:firstLine="720"/>
        <w:rPr>
          <w:sz w:val="32"/>
        </w:rPr>
      </w:pPr>
      <w:del w:id="22" w:author="Chen Aline" w:date="2019-04-20T06:37:00Z">
        <w:r w:rsidDel="0064408E">
          <w:rPr>
            <w:sz w:val="32"/>
          </w:rPr>
          <w:delText>Name</w:delText>
        </w:r>
        <w:r w:rsidR="006812AE" w:rsidDel="0064408E">
          <w:rPr>
            <w:sz w:val="32"/>
          </w:rPr>
          <w:delText xml:space="preserve"> your project “</w:delText>
        </w:r>
        <w:r w:rsidR="00C26541" w:rsidDel="0064408E">
          <w:rPr>
            <w:sz w:val="32"/>
          </w:rPr>
          <w:delText>tourist info</w:delText>
        </w:r>
        <w:r w:rsidR="005B4682" w:rsidDel="0064408E">
          <w:rPr>
            <w:sz w:val="32"/>
          </w:rPr>
          <w:delText>”. S</w:delText>
        </w:r>
        <w:r w:rsidR="006812AE" w:rsidDel="0064408E">
          <w:rPr>
            <w:sz w:val="32"/>
          </w:rPr>
          <w:delText>et it to learn how to recognise “</w:delText>
        </w:r>
        <w:r w:rsidR="006812AE" w:rsidRPr="006273D9" w:rsidDel="0064408E">
          <w:rPr>
            <w:b/>
            <w:sz w:val="32"/>
          </w:rPr>
          <w:delText>text</w:delText>
        </w:r>
        <w:r w:rsidR="006812AE" w:rsidDel="0064408E">
          <w:rPr>
            <w:sz w:val="32"/>
          </w:rPr>
          <w:delText>”</w:delText>
        </w:r>
        <w:r w:rsidR="00A66F8C" w:rsidDel="0064408E">
          <w:rPr>
            <w:sz w:val="32"/>
          </w:rPr>
          <w:delText>. Click “</w:delText>
        </w:r>
        <w:r w:rsidR="00A66F8C" w:rsidRPr="00A66F8C" w:rsidDel="0064408E">
          <w:rPr>
            <w:b/>
            <w:sz w:val="32"/>
          </w:rPr>
          <w:delText>Create</w:delText>
        </w:r>
        <w:r w:rsidR="00A66F8C" w:rsidDel="0064408E">
          <w:rPr>
            <w:sz w:val="32"/>
          </w:rPr>
          <w:delText>”</w:delText>
        </w:r>
        <w:r w:rsidR="006812AE" w:rsidDel="0064408E">
          <w:rPr>
            <w:sz w:val="32"/>
          </w:rPr>
          <w:br/>
        </w:r>
      </w:del>
      <w:r w:rsidR="00A66F8C" w:rsidRPr="00A66F8C">
        <w:rPr>
          <w:noProof/>
          <w:sz w:val="32"/>
          <w:lang w:val="en-US" w:eastAsia="zh-TW"/>
        </w:rPr>
        <w:drawing>
          <wp:inline distT="0" distB="0" distL="0" distR="0" wp14:anchorId="3248A459" wp14:editId="26CF789F">
            <wp:extent cx="5723470" cy="2740222"/>
            <wp:effectExtent l="12700" t="12700" r="17145" b="158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575"/>
                    <a:stretch/>
                  </pic:blipFill>
                  <pic:spPr bwMode="auto">
                    <a:xfrm>
                      <a:off x="0" y="0"/>
                      <a:ext cx="5724144" cy="27405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Default="006812AE" w:rsidP="006812AE">
      <w:pPr>
        <w:rPr>
          <w:ins w:id="23" w:author="Chen Aline" w:date="2019-04-20T06:51:00Z"/>
          <w:rFonts w:hint="eastAsia"/>
          <w:sz w:val="32"/>
          <w:lang w:eastAsia="zh-TW"/>
        </w:rPr>
      </w:pPr>
    </w:p>
    <w:p w14:paraId="0459AA02" w14:textId="77777777" w:rsidR="009F2938" w:rsidRDefault="009F2938" w:rsidP="006812AE">
      <w:pPr>
        <w:rPr>
          <w:ins w:id="24" w:author="Chen Aline" w:date="2019-04-20T06:51:00Z"/>
          <w:rFonts w:hint="eastAsia"/>
          <w:sz w:val="32"/>
          <w:lang w:eastAsia="zh-TW"/>
        </w:rPr>
      </w:pPr>
    </w:p>
    <w:p w14:paraId="7EDBB337" w14:textId="77777777" w:rsidR="009F2938" w:rsidRDefault="009F2938" w:rsidP="006812AE">
      <w:pPr>
        <w:rPr>
          <w:ins w:id="25" w:author="Chen Aline" w:date="2019-04-20T06:51:00Z"/>
          <w:rFonts w:hint="eastAsia"/>
          <w:sz w:val="32"/>
          <w:lang w:eastAsia="zh-TW"/>
        </w:rPr>
      </w:pPr>
    </w:p>
    <w:p w14:paraId="4D77306D" w14:textId="77777777" w:rsidR="009F2938" w:rsidRDefault="009F2938" w:rsidP="006812AE">
      <w:pPr>
        <w:rPr>
          <w:ins w:id="26" w:author="Chen Aline" w:date="2019-04-20T06:51:00Z"/>
          <w:rFonts w:hint="eastAsia"/>
          <w:sz w:val="32"/>
          <w:lang w:eastAsia="zh-TW"/>
        </w:rPr>
      </w:pPr>
    </w:p>
    <w:p w14:paraId="7089B1B7" w14:textId="77777777" w:rsidR="009F2938" w:rsidRDefault="009F2938" w:rsidP="006812AE">
      <w:pPr>
        <w:rPr>
          <w:ins w:id="27" w:author="Chen Aline" w:date="2019-04-20T06:51:00Z"/>
          <w:rFonts w:hint="eastAsia"/>
          <w:sz w:val="32"/>
          <w:lang w:eastAsia="zh-TW"/>
        </w:rPr>
      </w:pPr>
    </w:p>
    <w:p w14:paraId="6D73BDCD" w14:textId="77777777" w:rsidR="009F2938" w:rsidRDefault="009F2938" w:rsidP="006812AE">
      <w:pPr>
        <w:rPr>
          <w:ins w:id="28" w:author="Chen Aline" w:date="2019-04-20T06:51:00Z"/>
          <w:rFonts w:hint="eastAsia"/>
          <w:sz w:val="32"/>
          <w:lang w:eastAsia="zh-TW"/>
        </w:rPr>
      </w:pPr>
    </w:p>
    <w:p w14:paraId="0C455949" w14:textId="77777777" w:rsidR="009F2938" w:rsidRDefault="009F2938" w:rsidP="006812AE">
      <w:pPr>
        <w:rPr>
          <w:ins w:id="29" w:author="Chen Aline" w:date="2019-04-20T06:51:00Z"/>
          <w:rFonts w:hint="eastAsia"/>
          <w:sz w:val="32"/>
          <w:lang w:eastAsia="zh-TW"/>
        </w:rPr>
      </w:pPr>
    </w:p>
    <w:p w14:paraId="5B7F0A14" w14:textId="77777777" w:rsidR="009F2938" w:rsidRDefault="009F2938" w:rsidP="006812AE">
      <w:pPr>
        <w:rPr>
          <w:ins w:id="30" w:author="Chen Aline" w:date="2019-04-20T06:51:00Z"/>
          <w:rFonts w:hint="eastAsia"/>
          <w:sz w:val="32"/>
          <w:lang w:eastAsia="zh-TW"/>
        </w:rPr>
      </w:pPr>
    </w:p>
    <w:p w14:paraId="33B282D3" w14:textId="77777777" w:rsidR="009F2938" w:rsidRPr="006812AE" w:rsidRDefault="009F2938" w:rsidP="006812AE">
      <w:pPr>
        <w:rPr>
          <w:rFonts w:hint="eastAsia"/>
          <w:sz w:val="32"/>
          <w:lang w:eastAsia="zh-TW"/>
        </w:rPr>
      </w:pPr>
    </w:p>
    <w:p w14:paraId="48958669" w14:textId="6566B668" w:rsidR="009B34E7" w:rsidRDefault="00E720BD" w:rsidP="0006168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你會在專案清單中看到</w:t>
      </w:r>
      <w:r w:rsidR="008E14F5">
        <w:rPr>
          <w:sz w:val="32"/>
        </w:rPr>
        <w:t>“</w:t>
      </w:r>
      <w:r w:rsidR="008E14F5" w:rsidRPr="00C201E7">
        <w:rPr>
          <w:b/>
          <w:sz w:val="32"/>
        </w:rPr>
        <w:t>tourist info</w:t>
      </w:r>
      <w:r w:rsidR="008E14F5">
        <w:rPr>
          <w:sz w:val="32"/>
        </w:rPr>
        <w:t>”</w:t>
      </w:r>
      <w:r>
        <w:rPr>
          <w:rFonts w:hint="eastAsia"/>
          <w:sz w:val="32"/>
          <w:lang w:eastAsia="zh-TW"/>
        </w:rPr>
        <w:t>，點選此專案</w:t>
      </w:r>
    </w:p>
    <w:p w14:paraId="22512E97" w14:textId="62519F28" w:rsidR="00766DC3" w:rsidRDefault="0073698D">
      <w:pPr>
        <w:pStyle w:val="a5"/>
        <w:ind w:left="1440"/>
        <w:rPr>
          <w:ins w:id="31" w:author="Chen Aline" w:date="2019-04-20T06:39:00Z"/>
          <w:sz w:val="32"/>
          <w:lang w:eastAsia="zh-TW"/>
        </w:rPr>
        <w:pPrChange w:id="32" w:author="Chen Aline" w:date="2019-04-20T06:37:00Z">
          <w:pPr>
            <w:pStyle w:val="a5"/>
          </w:pPr>
        </w:pPrChange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37ADF7E6" wp14:editId="7334DE2E">
                <wp:simplePos x="0" y="0"/>
                <wp:positionH relativeFrom="column">
                  <wp:posOffset>2819400</wp:posOffset>
                </wp:positionH>
                <wp:positionV relativeFrom="paragraph">
                  <wp:posOffset>1028700</wp:posOffset>
                </wp:positionV>
                <wp:extent cx="1667341" cy="571837"/>
                <wp:effectExtent l="50800" t="50800" r="34925" b="11430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67341" cy="5718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" o:spid="_x0000_s1026" style="position:absolute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2pt,81pt" to="353.3pt,126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ins w:id="33" w:author="Chen Aline" w:date="2019-04-20T06:38:00Z">
        <w:r w:rsidR="000048FC" w:rsidRPr="00255EEC">
          <w:rPr>
            <w:noProof/>
            <w:sz w:val="32"/>
            <w:lang w:val="en-US" w:eastAsia="zh-TW"/>
            <w:rPrChange w:id="34">
              <w:rPr>
                <w:noProof/>
                <w:lang w:val="en-US" w:eastAsia="zh-TW"/>
              </w:rPr>
            </w:rPrChange>
          </w:rPr>
          <w:drawing>
            <wp:inline distT="0" distB="0" distL="0" distR="0" wp14:anchorId="18683FAF" wp14:editId="725FDC30">
              <wp:extent cx="5721985" cy="1828800"/>
              <wp:effectExtent l="12700" t="12700" r="18415" b="12700"/>
              <wp:docPr id="5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14"/>
                      <a:srcRect b="23532"/>
                      <a:stretch/>
                    </pic:blipFill>
                    <pic:spPr bwMode="auto">
                      <a:xfrm>
                        <a:off x="0" y="0"/>
                        <a:ext cx="5724144" cy="1829490"/>
                      </a:xfrm>
                      <a:prstGeom prst="rect">
                        <a:avLst/>
                      </a:prstGeom>
                      <a:ln w="9525" cap="flat" cmpd="sng" algn="ctr">
                        <a:solidFill>
                          <a:srgbClr val="4472C4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</w:p>
    <w:p w14:paraId="31B3CEAD" w14:textId="1F751C77" w:rsidR="00255EEC" w:rsidRPr="00432F0D" w:rsidRDefault="009B34E7">
      <w:pPr>
        <w:pStyle w:val="a5"/>
        <w:ind w:left="1440"/>
        <w:rPr>
          <w:sz w:val="32"/>
        </w:rPr>
        <w:pPrChange w:id="35" w:author="Chen Aline" w:date="2019-04-20T06:37:00Z">
          <w:pPr>
            <w:pStyle w:val="a5"/>
          </w:pPr>
        </w:pPrChange>
      </w:pPr>
      <w:del w:id="36" w:author="Chen Aline" w:date="2019-04-20T06:37:00Z">
        <w:r w:rsidDel="0064408E">
          <w:rPr>
            <w:rFonts w:hint="eastAsia"/>
            <w:sz w:val="32"/>
            <w:lang w:eastAsia="zh-TW"/>
          </w:rPr>
          <w:tab/>
        </w:r>
        <w:r w:rsidR="00061680" w:rsidDel="0064408E">
          <w:rPr>
            <w:sz w:val="32"/>
          </w:rPr>
          <w:delText>You should see “</w:delText>
        </w:r>
        <w:r w:rsidR="00E35340" w:rsidRPr="00C201E7" w:rsidDel="0064408E">
          <w:rPr>
            <w:b/>
            <w:sz w:val="32"/>
          </w:rPr>
          <w:delText>tourist info</w:delText>
        </w:r>
        <w:r w:rsidR="00B3737C" w:rsidDel="0064408E">
          <w:rPr>
            <w:sz w:val="32"/>
          </w:rPr>
          <w:delText xml:space="preserve">” </w:delText>
        </w:r>
        <w:r w:rsidR="00061680" w:rsidDel="0064408E">
          <w:rPr>
            <w:sz w:val="32"/>
          </w:rPr>
          <w:delText>in the list of your projects. Click on it.</w:delText>
        </w:r>
        <w:r w:rsidR="00F74BBD" w:rsidDel="0064408E">
          <w:rPr>
            <w:sz w:val="32"/>
          </w:rPr>
          <w:br/>
        </w:r>
      </w:del>
      <w:del w:id="37" w:author="Chen Aline" w:date="2019-04-20T06:38:00Z">
        <w:r w:rsidR="00255EEC" w:rsidRPr="00255EEC" w:rsidDel="000048FC">
          <w:rPr>
            <w:noProof/>
            <w:sz w:val="32"/>
            <w:lang w:val="en-US" w:eastAsia="zh-TW"/>
            <w:rPrChange w:id="38">
              <w:rPr>
                <w:noProof/>
                <w:lang w:val="en-US" w:eastAsia="zh-TW"/>
              </w:rPr>
            </w:rPrChange>
          </w:rPr>
          <w:drawing>
            <wp:inline distT="0" distB="0" distL="0" distR="0" wp14:anchorId="216B9BED" wp14:editId="1ED796C7">
              <wp:extent cx="5721985" cy="1828800"/>
              <wp:effectExtent l="12700" t="12700" r="18415" b="12700"/>
              <wp:docPr id="4" name="Picture 4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14"/>
                      <a:srcRect b="23532"/>
                      <a:stretch/>
                    </pic:blipFill>
                    <pic:spPr bwMode="auto">
                      <a:xfrm>
                        <a:off x="0" y="0"/>
                        <a:ext cx="5724144" cy="1829490"/>
                      </a:xfrm>
                      <a:prstGeom prst="rect">
                        <a:avLst/>
                      </a:prstGeom>
                      <a:ln w="9525" cap="flat" cmpd="sng" algn="ctr">
                        <a:solidFill>
                          <a:srgbClr val="4472C4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</w:p>
    <w:p w14:paraId="0C3DE0C9" w14:textId="3BD5D53C" w:rsidR="009B34E7" w:rsidRDefault="00103436" w:rsidP="006812AE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我們從</w:t>
      </w:r>
      <w:r>
        <w:rPr>
          <w:sz w:val="32"/>
          <w:lang w:val="en-US" w:eastAsia="zh-TW"/>
        </w:rPr>
        <w:t>Scratch</w:t>
      </w:r>
      <w:r>
        <w:rPr>
          <w:rFonts w:hint="eastAsia"/>
          <w:sz w:val="32"/>
          <w:lang w:val="en-US" w:eastAsia="zh-TW"/>
        </w:rPr>
        <w:t>已有的專案開始，點選</w:t>
      </w:r>
      <w:r>
        <w:rPr>
          <w:sz w:val="32"/>
          <w:lang w:eastAsia="zh-TW"/>
        </w:rPr>
        <w:t>“</w:t>
      </w:r>
      <w:r>
        <w:rPr>
          <w:b/>
          <w:sz w:val="32"/>
          <w:lang w:eastAsia="zh-TW"/>
        </w:rPr>
        <w:t>Make</w:t>
      </w:r>
      <w:r w:rsidRPr="00693833">
        <w:rPr>
          <w:sz w:val="32"/>
          <w:lang w:eastAsia="zh-TW"/>
        </w:rPr>
        <w:t>”</w:t>
      </w:r>
      <w:r>
        <w:rPr>
          <w:rFonts w:hint="eastAsia"/>
          <w:sz w:val="32"/>
          <w:lang w:val="en-US" w:eastAsia="zh-TW"/>
        </w:rPr>
        <w:t>按鈕</w:t>
      </w:r>
    </w:p>
    <w:p w14:paraId="0834F932" w14:textId="0F8D163D" w:rsidR="00A61436" w:rsidRDefault="0073698D" w:rsidP="009B34E7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2032" behindDoc="0" locked="0" layoutInCell="1" allowOverlap="1" wp14:anchorId="2AC893A6" wp14:editId="77BFA2B2">
                <wp:simplePos x="0" y="0"/>
                <wp:positionH relativeFrom="column">
                  <wp:posOffset>2743200</wp:posOffset>
                </wp:positionH>
                <wp:positionV relativeFrom="paragraph">
                  <wp:posOffset>339725</wp:posOffset>
                </wp:positionV>
                <wp:extent cx="1498496" cy="814865"/>
                <wp:effectExtent l="25400" t="50800" r="76835" b="7429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498496" cy="81486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" o:spid="_x0000_s1026" style="position:absolute;z-index:2516920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in,26.75pt" to="334pt,90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" strokecolor="#4472c4 [3204]" strokeweight="7.5pt">
                <v:stroke endarrow="block" joinstyle="miter"/>
              </v:line>
            </w:pict>
          </mc:Fallback>
        </mc:AlternateContent>
      </w:r>
      <w:ins w:id="39" w:author="Chen Aline" w:date="2019-04-20T06:37:00Z">
        <w:r w:rsidR="0070388E">
          <w:rPr>
            <w:rFonts w:hint="eastAsia"/>
            <w:sz w:val="32"/>
            <w:lang w:eastAsia="zh-TW"/>
          </w:rPr>
          <w:tab/>
        </w:r>
      </w:ins>
      <w:del w:id="40" w:author="Chen Aline" w:date="2019-04-20T06:37:00Z">
        <w:r w:rsidR="009B34E7" w:rsidDel="0070388E">
          <w:rPr>
            <w:rFonts w:hint="eastAsia"/>
            <w:sz w:val="32"/>
            <w:lang w:eastAsia="zh-TW"/>
          </w:rPr>
          <w:tab/>
        </w:r>
        <w:r w:rsidR="00C201E7" w:rsidDel="0070388E">
          <w:rPr>
            <w:sz w:val="32"/>
          </w:rPr>
          <w:delText>St</w:delText>
        </w:r>
        <w:r w:rsidR="00A61436" w:rsidDel="0070388E">
          <w:rPr>
            <w:sz w:val="32"/>
          </w:rPr>
          <w:delText xml:space="preserve">art by getting </w:delText>
        </w:r>
        <w:r w:rsidR="00B968AB" w:rsidDel="0070388E">
          <w:rPr>
            <w:sz w:val="32"/>
          </w:rPr>
          <w:delText>a</w:delText>
        </w:r>
        <w:r w:rsidR="00A61436" w:rsidDel="0070388E">
          <w:rPr>
            <w:sz w:val="32"/>
          </w:rPr>
          <w:delText xml:space="preserve"> project ready in Scratch. Click the</w:delText>
        </w:r>
        <w:r w:rsidR="00693833" w:rsidDel="0070388E">
          <w:rPr>
            <w:sz w:val="32"/>
          </w:rPr>
          <w:delText xml:space="preserve"> “</w:delText>
        </w:r>
        <w:r w:rsidR="00693833" w:rsidDel="0070388E">
          <w:rPr>
            <w:b/>
            <w:sz w:val="32"/>
          </w:rPr>
          <w:delText>Make</w:delText>
        </w:r>
        <w:r w:rsidR="00693833" w:rsidRPr="00693833" w:rsidDel="0070388E">
          <w:rPr>
            <w:sz w:val="32"/>
          </w:rPr>
          <w:delText>”</w:delText>
        </w:r>
        <w:r w:rsidR="00A61436" w:rsidDel="0070388E">
          <w:rPr>
            <w:sz w:val="32"/>
          </w:rPr>
          <w:delText xml:space="preserve"> button.</w:delText>
        </w:r>
        <w:r w:rsidR="000C503F" w:rsidDel="0070388E">
          <w:rPr>
            <w:sz w:val="32"/>
          </w:rPr>
          <w:br/>
        </w:r>
      </w:del>
      <w:r w:rsidR="00693833" w:rsidRPr="00693833">
        <w:rPr>
          <w:noProof/>
          <w:sz w:val="32"/>
          <w:lang w:val="en-US" w:eastAsia="zh-TW"/>
        </w:rPr>
        <w:drawing>
          <wp:inline distT="0" distB="0" distL="0" distR="0" wp14:anchorId="37B0C6A0" wp14:editId="616E2EB1">
            <wp:extent cx="5040000" cy="1578713"/>
            <wp:effectExtent l="12700" t="12700" r="14605" b="889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5787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01271">
        <w:rPr>
          <w:sz w:val="32"/>
        </w:rPr>
        <w:br/>
      </w:r>
    </w:p>
    <w:p w14:paraId="66C8E066" w14:textId="1FEDFDEA" w:rsidR="0086266A" w:rsidRDefault="007825DA" w:rsidP="006812AE">
      <w:pPr>
        <w:pStyle w:val="a5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點選</w:t>
      </w:r>
      <w:proofErr w:type="spellEnd"/>
      <w:r>
        <w:rPr>
          <w:sz w:val="32"/>
        </w:rPr>
        <w:t>“</w:t>
      </w:r>
      <w:r w:rsidRPr="00E01271">
        <w:rPr>
          <w:b/>
          <w:sz w:val="32"/>
        </w:rPr>
        <w:t>Scratch</w:t>
      </w:r>
      <w:r>
        <w:rPr>
          <w:sz w:val="32"/>
        </w:rPr>
        <w:t>”</w:t>
      </w:r>
    </w:p>
    <w:p w14:paraId="743215DA" w14:textId="333AD0AA" w:rsidR="00E01271" w:rsidRDefault="00E01271" w:rsidP="0086266A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7ED0A7D3" wp14:editId="2618D799">
                <wp:simplePos x="0" y="0"/>
                <wp:positionH relativeFrom="column">
                  <wp:posOffset>1752600</wp:posOffset>
                </wp:positionH>
                <wp:positionV relativeFrom="paragraph">
                  <wp:posOffset>187325</wp:posOffset>
                </wp:positionV>
                <wp:extent cx="1430222" cy="748719"/>
                <wp:effectExtent l="50800" t="50800" r="43180" b="64135"/>
                <wp:wrapNone/>
                <wp:docPr id="36" name="Straight Connector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430222" cy="7487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6" o:spid="_x0000_s1026" style="position:absolute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pt,14.75pt" to="250.6pt,73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ins w:id="41" w:author="Chen Aline" w:date="2019-04-20T06:37:00Z">
        <w:r w:rsidR="0070388E">
          <w:rPr>
            <w:rFonts w:hint="eastAsia"/>
            <w:sz w:val="32"/>
            <w:lang w:eastAsia="zh-TW"/>
          </w:rPr>
          <w:tab/>
        </w:r>
      </w:ins>
      <w:del w:id="42" w:author="Chen Aline" w:date="2019-04-20T06:37:00Z">
        <w:r w:rsidR="0086266A" w:rsidDel="0070388E">
          <w:rPr>
            <w:rFonts w:hint="eastAsia"/>
            <w:sz w:val="32"/>
            <w:lang w:eastAsia="zh-TW"/>
          </w:rPr>
          <w:tab/>
        </w:r>
        <w:r w:rsidDel="0070388E">
          <w:rPr>
            <w:sz w:val="32"/>
          </w:rPr>
          <w:delText>Click “</w:delText>
        </w:r>
        <w:r w:rsidRPr="00E01271" w:rsidDel="0070388E">
          <w:rPr>
            <w:b/>
            <w:sz w:val="32"/>
          </w:rPr>
          <w:delText>Scratch</w:delText>
        </w:r>
        <w:r w:rsidDel="0070388E">
          <w:rPr>
            <w:sz w:val="32"/>
          </w:rPr>
          <w:delText>”</w:delText>
        </w:r>
        <w:r w:rsidDel="0070388E">
          <w:rPr>
            <w:sz w:val="32"/>
          </w:rPr>
          <w:br/>
        </w:r>
      </w:del>
      <w:r w:rsidRPr="00E01271">
        <w:rPr>
          <w:noProof/>
          <w:sz w:val="32"/>
          <w:lang w:val="en-US" w:eastAsia="zh-TW"/>
        </w:rPr>
        <w:drawing>
          <wp:inline distT="0" distB="0" distL="0" distR="0" wp14:anchorId="11721AA0" wp14:editId="0915264A">
            <wp:extent cx="5039917" cy="1887166"/>
            <wp:effectExtent l="12700" t="12700" r="15240" b="1841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8359"/>
                    <a:stretch/>
                  </pic:blipFill>
                  <pic:spPr bwMode="auto">
                    <a:xfrm>
                      <a:off x="0" y="0"/>
                      <a:ext cx="5040000" cy="18871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266719" w14:textId="77777777" w:rsidR="00E01271" w:rsidRPr="00A61436" w:rsidRDefault="00E01271" w:rsidP="00A61436">
      <w:pPr>
        <w:rPr>
          <w:sz w:val="32"/>
        </w:rPr>
      </w:pPr>
    </w:p>
    <w:p w14:paraId="6589D4ED" w14:textId="77777777" w:rsidR="00401366" w:rsidRDefault="00570B4E" w:rsidP="00A611EC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頁面會顯示警告，提醒你還沒有進行任何機器學習。</w:t>
      </w:r>
    </w:p>
    <w:p w14:paraId="476DC49B" w14:textId="73BA77D0" w:rsidR="0086266A" w:rsidRDefault="00570B4E" w:rsidP="00401366">
      <w:pPr>
        <w:pStyle w:val="a5"/>
        <w:ind w:firstLine="720"/>
        <w:rPr>
          <w:sz w:val="32"/>
        </w:rPr>
      </w:pPr>
      <w:proofErr w:type="spellStart"/>
      <w:r>
        <w:rPr>
          <w:rFonts w:hint="eastAsia"/>
          <w:sz w:val="32"/>
        </w:rPr>
        <w:t>點選</w:t>
      </w:r>
      <w:proofErr w:type="spellEnd"/>
      <w:r>
        <w:rPr>
          <w:b/>
          <w:sz w:val="32"/>
        </w:rPr>
        <w:t>Scratch by itself</w:t>
      </w:r>
      <w:r w:rsidR="0015367B">
        <w:rPr>
          <w:rFonts w:hint="eastAsia"/>
          <w:b/>
          <w:sz w:val="32"/>
          <w:lang w:val="en-US" w:eastAsia="zh-TW"/>
        </w:rPr>
        <w:t>。</w:t>
      </w:r>
    </w:p>
    <w:p w14:paraId="7CB8E6AB" w14:textId="1B765A7B" w:rsidR="00A611EC" w:rsidRPr="00B3737C" w:rsidRDefault="007F6C83" w:rsidP="0086266A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94080" behindDoc="0" locked="0" layoutInCell="1" allowOverlap="1" wp14:anchorId="70B74546" wp14:editId="655D1816">
                <wp:simplePos x="0" y="0"/>
                <wp:positionH relativeFrom="column">
                  <wp:posOffset>2286000</wp:posOffset>
                </wp:positionH>
                <wp:positionV relativeFrom="paragraph">
                  <wp:posOffset>367665</wp:posOffset>
                </wp:positionV>
                <wp:extent cx="1805651" cy="543463"/>
                <wp:effectExtent l="50800" t="50800" r="23495" b="11747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1" cy="5434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" o:spid="_x0000_s1026" style="position:absolute;flip:x;z-index:2516940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pt,28.95pt" to="322.2pt,71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ins w:id="43" w:author="Chen Aline" w:date="2019-04-20T06:37:00Z">
        <w:r w:rsidR="0070388E">
          <w:rPr>
            <w:rFonts w:hint="eastAsia"/>
            <w:sz w:val="32"/>
            <w:lang w:eastAsia="zh-TW"/>
          </w:rPr>
          <w:tab/>
        </w:r>
      </w:ins>
      <w:del w:id="44" w:author="Chen Aline" w:date="2019-04-20T06:37:00Z">
        <w:r w:rsidR="0086266A" w:rsidDel="0070388E">
          <w:rPr>
            <w:rFonts w:hint="eastAsia"/>
            <w:sz w:val="32"/>
            <w:lang w:eastAsia="zh-TW"/>
          </w:rPr>
          <w:tab/>
        </w:r>
        <w:r w:rsidR="00255EEC" w:rsidDel="0070388E">
          <w:rPr>
            <w:sz w:val="32"/>
          </w:rPr>
          <w:delText xml:space="preserve">The next page will warn you that you haven’t done any machine learning yet. Click on </w:delText>
        </w:r>
        <w:r w:rsidR="00255EEC" w:rsidDel="0070388E">
          <w:rPr>
            <w:b/>
            <w:sz w:val="32"/>
          </w:rPr>
          <w:delText xml:space="preserve">Scratch by itself </w:delText>
        </w:r>
        <w:r w:rsidR="00255EEC" w:rsidRPr="00255EEC" w:rsidDel="0070388E">
          <w:rPr>
            <w:sz w:val="32"/>
          </w:rPr>
          <w:delText xml:space="preserve">to </w:delText>
        </w:r>
        <w:r w:rsidR="00255EEC" w:rsidDel="0070388E">
          <w:rPr>
            <w:sz w:val="32"/>
          </w:rPr>
          <w:delText xml:space="preserve">launch Scratch anyway. </w:delText>
        </w:r>
        <w:r w:rsidDel="0070388E">
          <w:rPr>
            <w:sz w:val="32"/>
          </w:rPr>
          <w:br/>
        </w:r>
      </w:del>
      <w:r w:rsidRPr="007F6C83">
        <w:rPr>
          <w:i/>
          <w:noProof/>
          <w:sz w:val="32"/>
          <w:lang w:val="en-US" w:eastAsia="zh-TW"/>
        </w:rPr>
        <w:drawing>
          <wp:inline distT="0" distB="0" distL="0" distR="0" wp14:anchorId="7892B7D7" wp14:editId="35112385">
            <wp:extent cx="5036912" cy="1238491"/>
            <wp:effectExtent l="12700" t="12700" r="17780" b="190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13449" b="21113"/>
                    <a:stretch/>
                  </pic:blipFill>
                  <pic:spPr bwMode="auto">
                    <a:xfrm>
                      <a:off x="0" y="0"/>
                      <a:ext cx="5040000" cy="12392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A611EC">
        <w:rPr>
          <w:i/>
          <w:sz w:val="32"/>
        </w:rPr>
        <w:br/>
      </w:r>
    </w:p>
    <w:p w14:paraId="2E86FA47" w14:textId="3BD640D8" w:rsidR="0086266A" w:rsidRDefault="00024AC0" w:rsidP="00821234">
      <w:pPr>
        <w:pStyle w:val="a5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載入</w:t>
      </w:r>
      <w:proofErr w:type="spellEnd"/>
      <w:r>
        <w:rPr>
          <w:b/>
          <w:sz w:val="32"/>
        </w:rPr>
        <w:t>Tourist Info (short)</w:t>
      </w:r>
      <w:r>
        <w:rPr>
          <w:rFonts w:hint="eastAsia"/>
          <w:b/>
          <w:sz w:val="32"/>
          <w:lang w:eastAsia="zh-TW"/>
        </w:rPr>
        <w:t xml:space="preserve"> </w:t>
      </w:r>
      <w:r>
        <w:rPr>
          <w:rFonts w:hint="eastAsia"/>
          <w:sz w:val="32"/>
          <w:lang w:eastAsia="zh-TW"/>
        </w:rPr>
        <w:t>專案</w:t>
      </w:r>
    </w:p>
    <w:p w14:paraId="258273D0" w14:textId="2248B73B" w:rsidR="00024AC0" w:rsidRPr="00024AC0" w:rsidDel="00502975" w:rsidRDefault="00502975" w:rsidP="00024AC0">
      <w:pPr>
        <w:pStyle w:val="a5"/>
        <w:ind w:left="1440"/>
        <w:rPr>
          <w:del w:id="45" w:author="Chen Aline" w:date="2019-04-20T06:38:00Z"/>
          <w:i/>
          <w:sz w:val="28"/>
          <w:szCs w:val="28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211EB55F" wp14:editId="4BFE7BC9">
                <wp:simplePos x="0" y="0"/>
                <wp:positionH relativeFrom="column">
                  <wp:posOffset>1219200</wp:posOffset>
                </wp:positionH>
                <wp:positionV relativeFrom="paragraph">
                  <wp:posOffset>895985</wp:posOffset>
                </wp:positionV>
                <wp:extent cx="1649730" cy="231140"/>
                <wp:effectExtent l="25400" t="101600" r="77470" b="17526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49730" cy="2311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" o:spid="_x0000_s1026" style="position:absolute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6pt,70.55pt" to="225.9pt,88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" strokecolor="#4472c4 [3204]" strokeweight="7.5pt">
                <v:stroke endarrow="block" joinstyle="miter"/>
              </v:line>
            </w:pict>
          </mc:Fallback>
        </mc:AlternateContent>
      </w:r>
      <w:del w:id="46" w:author="Chen Aline" w:date="2019-04-20T06:38:00Z">
        <w:r w:rsidR="00024AC0" w:rsidDel="00502975">
          <w:rPr>
            <w:rFonts w:hint="eastAsia"/>
            <w:i/>
            <w:sz w:val="28"/>
            <w:szCs w:val="28"/>
          </w:rPr>
          <w:delText>點選</w:delText>
        </w:r>
        <w:r w:rsidR="00A37132" w:rsidDel="00502975">
          <w:rPr>
            <w:b/>
            <w:i/>
            <w:sz w:val="32"/>
          </w:rPr>
          <w:delText>Project templates</w:delText>
        </w:r>
        <w:r w:rsidR="00024AC0" w:rsidDel="00502975">
          <w:rPr>
            <w:rFonts w:hint="eastAsia"/>
            <w:i/>
            <w:sz w:val="32"/>
            <w:lang w:eastAsia="zh-TW"/>
          </w:rPr>
          <w:delText xml:space="preserve"> </w:delText>
        </w:r>
        <w:r w:rsidR="00024AC0" w:rsidDel="00502975">
          <w:rPr>
            <w:i/>
            <w:sz w:val="32"/>
            <w:lang w:val="en-US" w:eastAsia="zh-TW"/>
          </w:rPr>
          <w:delText>-&gt;</w:delText>
        </w:r>
        <w:r w:rsidR="00024AC0" w:rsidDel="00502975">
          <w:rPr>
            <w:rFonts w:hint="eastAsia"/>
            <w:i/>
            <w:sz w:val="32"/>
            <w:lang w:val="en-US" w:eastAsia="zh-TW"/>
          </w:rPr>
          <w:delText>再選擇</w:delText>
        </w:r>
        <w:r w:rsidR="00A37132" w:rsidDel="00502975">
          <w:rPr>
            <w:b/>
            <w:i/>
            <w:sz w:val="32"/>
          </w:rPr>
          <w:delText>Tourist Info (short)</w:delText>
        </w:r>
      </w:del>
    </w:p>
    <w:p w14:paraId="5E6350F2" w14:textId="5C076208" w:rsidR="00EF5F6C" w:rsidRDefault="007F6ED2" w:rsidP="0086266A">
      <w:pPr>
        <w:pStyle w:val="a5"/>
        <w:rPr>
          <w:ins w:id="47" w:author="Chen Aline" w:date="2019-04-20T06:39:00Z"/>
          <w:b/>
          <w:i/>
          <w:sz w:val="32"/>
          <w:lang w:eastAsia="zh-TW"/>
        </w:rPr>
      </w:pPr>
      <w:ins w:id="48" w:author="Chen Aline" w:date="2019-04-20T06:38:00Z">
        <w:r>
          <w:rPr>
            <w:rFonts w:hint="eastAsia"/>
            <w:sz w:val="32"/>
            <w:lang w:eastAsia="zh-TW"/>
          </w:rPr>
          <w:tab/>
        </w:r>
      </w:ins>
      <w:del w:id="49" w:author="Chen Aline" w:date="2019-04-20T06:38:00Z">
        <w:r w:rsidR="0086266A" w:rsidDel="007F6ED2">
          <w:rPr>
            <w:rFonts w:hint="eastAsia"/>
            <w:sz w:val="32"/>
            <w:lang w:eastAsia="zh-TW"/>
          </w:rPr>
          <w:tab/>
        </w:r>
        <w:r w:rsidR="00255EEC" w:rsidDel="007F6ED2">
          <w:rPr>
            <w:sz w:val="32"/>
          </w:rPr>
          <w:delText xml:space="preserve">Open the </w:delText>
        </w:r>
        <w:r w:rsidR="008F737D" w:rsidDel="007F6ED2">
          <w:rPr>
            <w:b/>
            <w:sz w:val="32"/>
          </w:rPr>
          <w:delText>Tourist Info (short)</w:delText>
        </w:r>
        <w:r w:rsidR="00255EEC" w:rsidDel="007F6ED2">
          <w:rPr>
            <w:sz w:val="32"/>
          </w:rPr>
          <w:delText xml:space="preserve"> template project</w:delText>
        </w:r>
        <w:r w:rsidR="00EF5F6C" w:rsidRPr="00536743" w:rsidDel="007F6ED2">
          <w:rPr>
            <w:sz w:val="32"/>
          </w:rPr>
          <w:delText xml:space="preserve"> </w:delText>
        </w:r>
        <w:r w:rsidR="00255EEC" w:rsidDel="007F6ED2">
          <w:rPr>
            <w:sz w:val="32"/>
          </w:rPr>
          <w:br/>
        </w:r>
        <w:r w:rsidR="00255EEC" w:rsidRPr="007E0A8B" w:rsidDel="007F6ED2">
          <w:rPr>
            <w:i/>
            <w:sz w:val="32"/>
          </w:rPr>
          <w:delText xml:space="preserve">Click on </w:delText>
        </w:r>
        <w:r w:rsidR="00E9265D" w:rsidDel="007F6ED2">
          <w:rPr>
            <w:b/>
            <w:i/>
            <w:sz w:val="32"/>
          </w:rPr>
          <w:delText>Project templates</w:delText>
        </w:r>
        <w:r w:rsidR="00255EEC" w:rsidRPr="007E0A8B" w:rsidDel="007F6ED2">
          <w:rPr>
            <w:i/>
            <w:sz w:val="32"/>
          </w:rPr>
          <w:delText xml:space="preserve"> -&gt; </w:delText>
        </w:r>
        <w:r w:rsidR="00E9265D" w:rsidDel="007F6ED2">
          <w:rPr>
            <w:b/>
            <w:i/>
            <w:sz w:val="32"/>
          </w:rPr>
          <w:delText>Tourist Info (short)</w:delText>
        </w:r>
        <w:r w:rsidR="00255EEC" w:rsidRPr="007E0A8B" w:rsidDel="007F6ED2">
          <w:rPr>
            <w:i/>
            <w:sz w:val="32"/>
          </w:rPr>
          <w:br/>
        </w:r>
      </w:del>
      <w:r w:rsidR="00821234" w:rsidRPr="00821234">
        <w:rPr>
          <w:noProof/>
          <w:sz w:val="32"/>
          <w:lang w:val="en-US" w:eastAsia="zh-TW"/>
        </w:rPr>
        <w:drawing>
          <wp:inline distT="0" distB="0" distL="0" distR="0" wp14:anchorId="7ADF38EE" wp14:editId="54298553">
            <wp:extent cx="5398567" cy="1493134"/>
            <wp:effectExtent l="12700" t="12700" r="12065" b="1841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9112"/>
                    <a:stretch/>
                  </pic:blipFill>
                  <pic:spPr bwMode="auto">
                    <a:xfrm>
                      <a:off x="0" y="0"/>
                      <a:ext cx="5400000" cy="149353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D1D140" w14:textId="77777777" w:rsidR="00766DC3" w:rsidRPr="00536743" w:rsidRDefault="00766DC3" w:rsidP="0086266A">
      <w:pPr>
        <w:pStyle w:val="a5"/>
        <w:rPr>
          <w:sz w:val="32"/>
          <w:lang w:eastAsia="zh-TW"/>
        </w:rPr>
      </w:pPr>
    </w:p>
    <w:p w14:paraId="220FFF50" w14:textId="3E616CD4" w:rsidR="0086266A" w:rsidRDefault="009C4B22" w:rsidP="00621472">
      <w:pPr>
        <w:pStyle w:val="a5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點擊綠旗，進行測試</w:t>
      </w:r>
      <w:proofErr w:type="spellEnd"/>
    </w:p>
    <w:p w14:paraId="20858C3B" w14:textId="7608C250" w:rsidR="009C4B22" w:rsidRPr="009C4B22" w:rsidRDefault="009C4B22" w:rsidP="009C4B22">
      <w:pPr>
        <w:pStyle w:val="a5"/>
        <w:ind w:left="1440"/>
        <w:rPr>
          <w:i/>
          <w:sz w:val="28"/>
          <w:szCs w:val="28"/>
          <w:lang w:val="en-US"/>
        </w:rPr>
      </w:pPr>
      <w:proofErr w:type="spellStart"/>
      <w:r>
        <w:rPr>
          <w:rFonts w:hint="eastAsia"/>
          <w:i/>
          <w:sz w:val="28"/>
          <w:szCs w:val="28"/>
        </w:rPr>
        <w:t>輸入你想在假期做的事，輸入完畢按下</w:t>
      </w:r>
      <w:r>
        <w:rPr>
          <w:i/>
          <w:sz w:val="28"/>
          <w:szCs w:val="28"/>
          <w:lang w:val="en-US"/>
        </w:rPr>
        <w:t>Enter</w:t>
      </w:r>
      <w:proofErr w:type="spellEnd"/>
    </w:p>
    <w:p w14:paraId="01BBA869" w14:textId="77777777" w:rsidR="00766DC3" w:rsidRDefault="00621472">
      <w:pPr>
        <w:pStyle w:val="a5"/>
        <w:ind w:left="1440"/>
        <w:rPr>
          <w:ins w:id="50" w:author="Chen Aline" w:date="2019-04-20T06:39:00Z"/>
          <w:sz w:val="32"/>
          <w:lang w:eastAsia="zh-TW"/>
        </w:rPr>
        <w:pPrChange w:id="51" w:author="Chen Aline" w:date="2019-04-20T06:39:00Z">
          <w:pPr>
            <w:pStyle w:val="a5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E5457D1" wp14:editId="79BEB681">
                <wp:simplePos x="0" y="0"/>
                <wp:positionH relativeFrom="column">
                  <wp:posOffset>2819400</wp:posOffset>
                </wp:positionH>
                <wp:positionV relativeFrom="paragraph">
                  <wp:posOffset>327660</wp:posOffset>
                </wp:positionV>
                <wp:extent cx="173421" cy="851338"/>
                <wp:effectExtent l="76200" t="50800" r="106045" b="1270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3421" cy="8513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" o:spid="_x0000_s1026" style="position:absolute;flip:x y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2pt,25.8pt" to="235.65pt,92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del w:id="52" w:author="Chen Aline" w:date="2019-04-20T06:38:00Z">
        <w:r w:rsidR="0086266A" w:rsidDel="00502975">
          <w:rPr>
            <w:rFonts w:hint="eastAsia"/>
            <w:sz w:val="32"/>
            <w:lang w:eastAsia="zh-TW"/>
          </w:rPr>
          <w:tab/>
        </w:r>
        <w:r w:rsidDel="00502975">
          <w:rPr>
            <w:sz w:val="32"/>
          </w:rPr>
          <w:delText>Click the green flag to try it out</w:delText>
        </w:r>
        <w:r w:rsidDel="00502975">
          <w:rPr>
            <w:sz w:val="32"/>
          </w:rPr>
          <w:br/>
        </w:r>
        <w:r w:rsidR="007F6C83" w:rsidDel="00502975">
          <w:rPr>
            <w:i/>
            <w:sz w:val="32"/>
          </w:rPr>
          <w:delText>T</w:delText>
        </w:r>
        <w:r w:rsidDel="00502975">
          <w:rPr>
            <w:i/>
            <w:sz w:val="32"/>
          </w:rPr>
          <w:delText xml:space="preserve">ype something you like to do on holiday, and press Enter. </w:delText>
        </w:r>
        <w:r w:rsidDel="00502975">
          <w:rPr>
            <w:i/>
            <w:sz w:val="32"/>
          </w:rPr>
          <w:br/>
        </w:r>
      </w:del>
      <w:r w:rsidRPr="00621472">
        <w:rPr>
          <w:noProof/>
          <w:sz w:val="32"/>
          <w:lang w:val="en-US" w:eastAsia="zh-TW"/>
        </w:rPr>
        <w:drawing>
          <wp:inline distT="0" distB="0" distL="0" distR="0" wp14:anchorId="66510746" wp14:editId="4BD2C7D7">
            <wp:extent cx="5721567" cy="1403131"/>
            <wp:effectExtent l="12700" t="12700" r="6350" b="698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55092"/>
                    <a:stretch/>
                  </pic:blipFill>
                  <pic:spPr bwMode="auto">
                    <a:xfrm>
                      <a:off x="0" y="0"/>
                      <a:ext cx="5724144" cy="14037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884269" w14:textId="17386843" w:rsidR="00621472" w:rsidRPr="007F6C83" w:rsidRDefault="00E01271">
      <w:pPr>
        <w:pStyle w:val="a5"/>
        <w:ind w:left="1440"/>
        <w:rPr>
          <w:sz w:val="32"/>
          <w:lang w:eastAsia="zh-TW"/>
        </w:rPr>
        <w:pPrChange w:id="53" w:author="Chen Aline" w:date="2019-04-20T06:39:00Z">
          <w:pPr>
            <w:pStyle w:val="a5"/>
          </w:pPr>
        </w:pPrChange>
      </w:pPr>
      <w:del w:id="54" w:author="Chen Aline" w:date="2019-04-20T06:39:00Z">
        <w:r w:rsidDel="00766DC3">
          <w:rPr>
            <w:i/>
            <w:sz w:val="32"/>
          </w:rPr>
          <w:br/>
        </w:r>
      </w:del>
    </w:p>
    <w:p w14:paraId="6E7B6ABD" w14:textId="0682C9FB" w:rsidR="0086266A" w:rsidRPr="00985AC5" w:rsidRDefault="00985AC5" w:rsidP="008B1CBF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val="en-US" w:eastAsia="zh-TW"/>
        </w:rPr>
        <w:t>你能說出</w:t>
      </w:r>
      <w:r>
        <w:rPr>
          <w:sz w:val="32"/>
          <w:lang w:val="en-US" w:eastAsia="zh-TW"/>
        </w:rPr>
        <w:t>App</w:t>
      </w:r>
      <w:r>
        <w:rPr>
          <w:rFonts w:hint="eastAsia"/>
          <w:sz w:val="32"/>
          <w:lang w:val="en-US" w:eastAsia="zh-TW"/>
        </w:rPr>
        <w:t>是如何幫你挑選景點的嗎？</w:t>
      </w:r>
    </w:p>
    <w:p w14:paraId="0E6A576A" w14:textId="6770C40F" w:rsidR="00985AC5" w:rsidRPr="00985AC5" w:rsidRDefault="006506A6" w:rsidP="00985AC5">
      <w:pPr>
        <w:pStyle w:val="a5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觀察角色</w:t>
      </w:r>
      <w:r>
        <w:rPr>
          <w:i/>
          <w:sz w:val="32"/>
          <w:lang w:eastAsia="zh-TW"/>
        </w:rPr>
        <w:t xml:space="preserve"> “recommend”</w:t>
      </w:r>
      <w:r w:rsidRPr="00985AC5">
        <w:rPr>
          <w:rFonts w:hint="eastAsia"/>
          <w:i/>
          <w:sz w:val="28"/>
          <w:szCs w:val="28"/>
          <w:lang w:eastAsia="zh-TW"/>
        </w:rPr>
        <w:t xml:space="preserve"> </w:t>
      </w:r>
      <w:r>
        <w:rPr>
          <w:rFonts w:hint="eastAsia"/>
          <w:i/>
          <w:sz w:val="28"/>
          <w:szCs w:val="28"/>
          <w:lang w:eastAsia="zh-TW"/>
        </w:rPr>
        <w:t>的程式碼，你能</w:t>
      </w:r>
      <w:r w:rsidR="007926B3">
        <w:rPr>
          <w:rFonts w:hint="eastAsia"/>
          <w:i/>
          <w:sz w:val="28"/>
          <w:szCs w:val="28"/>
          <w:lang w:eastAsia="zh-TW"/>
        </w:rPr>
        <w:t>看出</w:t>
      </w:r>
      <w:r>
        <w:rPr>
          <w:rFonts w:hint="eastAsia"/>
          <w:i/>
          <w:sz w:val="28"/>
          <w:szCs w:val="28"/>
          <w:lang w:eastAsia="zh-TW"/>
        </w:rPr>
        <w:t>電腦是如何幫你選擇旅遊地點的嗎？如果你不確定</w:t>
      </w:r>
      <w:r w:rsidR="008307AB">
        <w:rPr>
          <w:rFonts w:hint="eastAsia"/>
          <w:i/>
          <w:sz w:val="28"/>
          <w:szCs w:val="28"/>
          <w:lang w:eastAsia="zh-TW"/>
        </w:rPr>
        <w:t>，可以問</w:t>
      </w:r>
      <w:r>
        <w:rPr>
          <w:rFonts w:hint="eastAsia"/>
          <w:i/>
          <w:sz w:val="28"/>
          <w:szCs w:val="28"/>
          <w:lang w:eastAsia="zh-TW"/>
        </w:rPr>
        <w:t>你的老師。</w:t>
      </w:r>
    </w:p>
    <w:p w14:paraId="3B471424" w14:textId="6893764B" w:rsidR="0012729D" w:rsidRPr="008B1CBF" w:rsidRDefault="00621472" w:rsidP="0086266A">
      <w:pPr>
        <w:pStyle w:val="a5"/>
        <w:ind w:firstLine="720"/>
        <w:rPr>
          <w:sz w:val="32"/>
        </w:rPr>
      </w:pPr>
      <w:del w:id="55" w:author="Chen Aline" w:date="2019-04-20T06:39:00Z">
        <w:r w:rsidDel="00766DC3">
          <w:rPr>
            <w:sz w:val="32"/>
          </w:rPr>
          <w:delText xml:space="preserve">Can you tell how the app is choosing what to recommend to you? </w:delText>
        </w:r>
        <w:r w:rsidDel="00766DC3">
          <w:rPr>
            <w:sz w:val="32"/>
          </w:rPr>
          <w:br/>
        </w:r>
        <w:r w:rsidDel="00766DC3">
          <w:rPr>
            <w:i/>
            <w:sz w:val="32"/>
          </w:rPr>
          <w:delText xml:space="preserve">Have a look at the script on the “recommend” sprite. Can you see </w:delText>
        </w:r>
        <w:r w:rsidR="008B1CBF" w:rsidDel="00766DC3">
          <w:rPr>
            <w:i/>
            <w:sz w:val="32"/>
          </w:rPr>
          <w:delText>how it’s choosing holiday destinations? Ask your group leader if you’re not sure.</w:delText>
        </w:r>
        <w:r w:rsidR="0012729D" w:rsidDel="00766DC3">
          <w:rPr>
            <w:sz w:val="32"/>
          </w:rPr>
          <w:br/>
        </w:r>
      </w:del>
    </w:p>
    <w:p w14:paraId="0FBAC881" w14:textId="42195BA4" w:rsidR="0086266A" w:rsidRDefault="00640069" w:rsidP="006812AE">
      <w:pPr>
        <w:pStyle w:val="a5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關閉</w:t>
      </w:r>
      <w:proofErr w:type="spellEnd"/>
      <w:r>
        <w:rPr>
          <w:rFonts w:hint="eastAsia"/>
          <w:sz w:val="32"/>
        </w:rPr>
        <w:t>Scratch</w:t>
      </w:r>
    </w:p>
    <w:p w14:paraId="32D2F5A9" w14:textId="0E674D65" w:rsidR="00A13F48" w:rsidDel="00766DC3" w:rsidRDefault="0012729D" w:rsidP="0086266A">
      <w:pPr>
        <w:pStyle w:val="a5"/>
        <w:ind w:firstLine="720"/>
        <w:rPr>
          <w:del w:id="56" w:author="Chen Aline" w:date="2019-04-20T06:39:00Z"/>
          <w:sz w:val="32"/>
        </w:rPr>
      </w:pPr>
      <w:del w:id="57" w:author="Chen Aline" w:date="2019-04-20T06:39:00Z">
        <w:r w:rsidDel="00766DC3">
          <w:rPr>
            <w:sz w:val="32"/>
          </w:rPr>
          <w:delText>Close the Scratch window</w:delText>
        </w:r>
      </w:del>
    </w:p>
    <w:p w14:paraId="62272949" w14:textId="77777777" w:rsidR="00A13F48" w:rsidRDefault="00A13F48" w:rsidP="00A13F48">
      <w:pPr>
        <w:rPr>
          <w:sz w:val="32"/>
        </w:rPr>
      </w:pPr>
    </w:p>
    <w:p w14:paraId="3DD19D2D" w14:textId="76A9898C" w:rsidR="00BF5B94" w:rsidRDefault="00BF5B9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559B100F" w14:textId="0255E5EF" w:rsidR="007225C7" w:rsidRPr="0066410F" w:rsidDel="00766DC3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58" w:author="Chen Aline" w:date="2019-04-20T06:39:00Z"/>
          <w:rFonts w:ascii="Garamond" w:hAnsi="Garamond"/>
          <w:b/>
          <w:color w:val="385623" w:themeColor="accent6" w:themeShade="80"/>
          <w:sz w:val="40"/>
        </w:rPr>
      </w:pPr>
      <w:del w:id="59" w:author="Chen Aline" w:date="2019-04-20T06:39:00Z">
        <w:r w:rsidRPr="0066410F" w:rsidDel="00766DC3">
          <w:rPr>
            <w:rFonts w:ascii="Garamond" w:hAnsi="Garamond"/>
            <w:b/>
            <w:color w:val="385623" w:themeColor="accent6" w:themeShade="80"/>
            <w:sz w:val="40"/>
          </w:rPr>
          <w:delText xml:space="preserve">What have </w:delText>
        </w:r>
        <w:r w:rsidR="006E7703" w:rsidDel="00766DC3">
          <w:rPr>
            <w:rFonts w:ascii="Garamond" w:hAnsi="Garamond"/>
            <w:b/>
            <w:color w:val="385623" w:themeColor="accent6" w:themeShade="80"/>
            <w:sz w:val="40"/>
          </w:rPr>
          <w:delText>you</w:delText>
        </w:r>
        <w:r w:rsidRPr="0066410F" w:rsidDel="00766DC3">
          <w:rPr>
            <w:rFonts w:ascii="Garamond" w:hAnsi="Garamond"/>
            <w:b/>
            <w:color w:val="385623" w:themeColor="accent6" w:themeShade="80"/>
            <w:sz w:val="40"/>
          </w:rPr>
          <w:delText xml:space="preserve"> done so far?</w:delText>
        </w:r>
      </w:del>
    </w:p>
    <w:p w14:paraId="38C3EE02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28A49E31" w14:textId="653A17AB" w:rsidR="009769C0" w:rsidRDefault="009769C0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這隻手機版的旅遊</w:t>
      </w:r>
      <w:r w:rsidR="00F862F1">
        <w:rPr>
          <w:rFonts w:ascii="Garamond" w:hAnsi="Garamond" w:hint="eastAsia"/>
          <w:sz w:val="36"/>
          <w:lang w:val="en-US" w:eastAsia="zh-TW"/>
        </w:rPr>
        <w:t>指南</w:t>
      </w:r>
      <w:r>
        <w:rPr>
          <w:rFonts w:ascii="Garamond" w:hAnsi="Garamond" w:hint="eastAsia"/>
          <w:sz w:val="36"/>
          <w:lang w:val="en-US" w:eastAsia="zh-TW"/>
        </w:rPr>
        <w:t>機器人能推薦旅客遊玩景點。首先，他會問旅客對什麼有興趣，</w:t>
      </w:r>
      <w:r w:rsidR="00DE011B">
        <w:rPr>
          <w:rFonts w:ascii="Garamond" w:hAnsi="Garamond" w:hint="eastAsia"/>
          <w:sz w:val="36"/>
          <w:lang w:val="en-US" w:eastAsia="zh-TW"/>
        </w:rPr>
        <w:t>然後依照每個人的興趣推薦不同的景點</w:t>
      </w:r>
      <w:r>
        <w:rPr>
          <w:rFonts w:ascii="Garamond" w:hAnsi="Garamond" w:hint="eastAsia"/>
          <w:sz w:val="36"/>
          <w:lang w:val="en-US" w:eastAsia="zh-TW"/>
        </w:rPr>
        <w:t>。</w:t>
      </w:r>
    </w:p>
    <w:p w14:paraId="6B0F5A69" w14:textId="452328E2" w:rsidR="009769C0" w:rsidRPr="009769C0" w:rsidRDefault="009769C0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lastRenderedPageBreak/>
        <w:t>不過，到目前為止，機器人只是隨機挑選地點</w:t>
      </w:r>
      <w:r w:rsidR="000073D6" w:rsidRPr="00766DC3">
        <w:rPr>
          <w:rFonts w:ascii="Garamond" w:hAnsi="Garamond" w:hint="eastAsia"/>
          <w:sz w:val="36"/>
          <w:lang w:val="en-US" w:eastAsia="zh-TW"/>
        </w:rPr>
        <w:t>而已</w:t>
      </w:r>
      <w:r>
        <w:rPr>
          <w:rFonts w:ascii="Garamond" w:hAnsi="Garamond" w:hint="eastAsia"/>
          <w:sz w:val="36"/>
          <w:lang w:val="en-US" w:eastAsia="zh-TW"/>
        </w:rPr>
        <w:t>。</w:t>
      </w:r>
    </w:p>
    <w:p w14:paraId="6811DFB0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B2DCF3C" w14:textId="3AF87D71" w:rsidR="000073D6" w:rsidRPr="00766DC3" w:rsidRDefault="000073D6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  <w:rPrChange w:id="60" w:author="Chen Aline" w:date="2019-04-20T06:40:00Z">
            <w:rPr>
              <w:rFonts w:ascii="Garamond" w:hAnsi="Garamond"/>
              <w:color w:val="FF0000"/>
              <w:sz w:val="36"/>
              <w:lang w:eastAsia="zh-TW"/>
            </w:rPr>
          </w:rPrChange>
        </w:rPr>
      </w:pPr>
      <w:r w:rsidRPr="00766DC3">
        <w:rPr>
          <w:rFonts w:ascii="Garamond" w:hAnsi="Garamond" w:hint="eastAsia"/>
          <w:sz w:val="36"/>
          <w:lang w:eastAsia="zh-TW"/>
          <w:rPrChange w:id="61" w:author="Chen Aline" w:date="2019-04-20T06:40:00Z">
            <w:rPr>
              <w:rFonts w:ascii="Garamond" w:hAnsi="Garamond" w:hint="eastAsia"/>
              <w:color w:val="FF0000"/>
              <w:sz w:val="36"/>
              <w:lang w:eastAsia="zh-TW"/>
            </w:rPr>
          </w:rPrChange>
        </w:rPr>
        <w:t>我們希望可以訓練它，讓它真的有能力進行推薦，所以我們會把機器學習加入機器人中。</w:t>
      </w:r>
    </w:p>
    <w:p w14:paraId="3E4E1C28" w14:textId="2A711E9E" w:rsidR="007225C7" w:rsidRPr="00356748" w:rsidDel="00766DC3" w:rsidRDefault="008B1CBF" w:rsidP="0074367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62" w:author="Chen Aline" w:date="2019-04-20T06:40:00Z"/>
          <w:rFonts w:ascii="Garamond" w:hAnsi="Garamond"/>
          <w:color w:val="FF0000"/>
          <w:sz w:val="36"/>
        </w:rPr>
      </w:pPr>
      <w:del w:id="63" w:author="Chen Aline" w:date="2019-04-20T06:40:00Z">
        <w:r w:rsidRPr="00356748" w:rsidDel="00766DC3">
          <w:rPr>
            <w:rFonts w:ascii="Garamond" w:hAnsi="Garamond"/>
            <w:color w:val="FF0000"/>
            <w:sz w:val="36"/>
          </w:rPr>
          <w:delText>You need</w:delText>
        </w:r>
        <w:r w:rsidR="0012729D" w:rsidRPr="00356748" w:rsidDel="00766DC3">
          <w:rPr>
            <w:rFonts w:ascii="Garamond" w:hAnsi="Garamond"/>
            <w:color w:val="FF0000"/>
            <w:sz w:val="36"/>
          </w:rPr>
          <w:delText xml:space="preserve"> to train it to be able to make </w:delText>
        </w:r>
        <w:r w:rsidR="00172AF6" w:rsidRPr="00356748" w:rsidDel="00766DC3">
          <w:rPr>
            <w:rFonts w:ascii="Garamond" w:hAnsi="Garamond"/>
            <w:color w:val="FF0000"/>
            <w:sz w:val="36"/>
          </w:rPr>
          <w:delText>recommendations,</w:delText>
        </w:r>
        <w:r w:rsidR="0012729D" w:rsidRPr="00356748" w:rsidDel="00766DC3">
          <w:rPr>
            <w:rFonts w:ascii="Garamond" w:hAnsi="Garamond"/>
            <w:color w:val="FF0000"/>
            <w:sz w:val="36"/>
          </w:rPr>
          <w:delText xml:space="preserve"> so </w:delText>
        </w:r>
        <w:r w:rsidRPr="00356748" w:rsidDel="00766DC3">
          <w:rPr>
            <w:rFonts w:ascii="Garamond" w:hAnsi="Garamond"/>
            <w:color w:val="FF0000"/>
            <w:sz w:val="36"/>
          </w:rPr>
          <w:delText>you</w:delText>
        </w:r>
        <w:r w:rsidR="0012729D" w:rsidRPr="00356748" w:rsidDel="00766DC3">
          <w:rPr>
            <w:rFonts w:ascii="Garamond" w:hAnsi="Garamond"/>
            <w:color w:val="FF0000"/>
            <w:sz w:val="36"/>
          </w:rPr>
          <w:delText xml:space="preserve"> can use machine learning in your bot. </w:delText>
        </w:r>
      </w:del>
    </w:p>
    <w:p w14:paraId="220A42D1" w14:textId="079E72EA" w:rsidR="00C8425D" w:rsidRPr="00C8425D" w:rsidRDefault="00C8425D" w:rsidP="00C8425D">
      <w:pPr>
        <w:rPr>
          <w:sz w:val="32"/>
        </w:rPr>
      </w:pPr>
    </w:p>
    <w:p w14:paraId="365E47EA" w14:textId="77777777" w:rsidR="00766DC3" w:rsidRDefault="008C1711" w:rsidP="00061680">
      <w:pPr>
        <w:pStyle w:val="a5"/>
        <w:numPr>
          <w:ilvl w:val="0"/>
          <w:numId w:val="1"/>
        </w:numPr>
        <w:rPr>
          <w:ins w:id="64" w:author="Chen Aline" w:date="2019-04-20T06:40:00Z"/>
          <w:sz w:val="32"/>
        </w:rPr>
      </w:pPr>
      <w:r>
        <w:rPr>
          <w:rFonts w:hint="eastAsia"/>
          <w:sz w:val="32"/>
          <w:lang w:eastAsia="zh-TW"/>
        </w:rPr>
        <w:t>我們需要一些範例來訓練電腦。</w:t>
      </w:r>
      <w:proofErr w:type="spellStart"/>
      <w:r>
        <w:rPr>
          <w:rFonts w:hint="eastAsia"/>
          <w:sz w:val="32"/>
        </w:rPr>
        <w:t>點選</w:t>
      </w:r>
      <w:proofErr w:type="spellEnd"/>
      <w:r w:rsidRPr="004A6D79">
        <w:rPr>
          <w:sz w:val="32"/>
        </w:rPr>
        <w:t>“</w:t>
      </w:r>
      <w:r>
        <w:rPr>
          <w:b/>
          <w:sz w:val="32"/>
        </w:rPr>
        <w:t>&lt; Back to project</w:t>
      </w:r>
      <w:r w:rsidRPr="004A6D79">
        <w:rPr>
          <w:sz w:val="32"/>
        </w:rPr>
        <w:t>”</w:t>
      </w:r>
      <w:r>
        <w:rPr>
          <w:rFonts w:hint="eastAsia"/>
          <w:sz w:val="32"/>
          <w:lang w:eastAsia="zh-TW"/>
        </w:rPr>
        <w:t>，再</w:t>
      </w:r>
      <w:proofErr w:type="spellStart"/>
      <w:r>
        <w:rPr>
          <w:rFonts w:hint="eastAsia"/>
          <w:sz w:val="32"/>
        </w:rPr>
        <w:t>點選</w:t>
      </w:r>
      <w:proofErr w:type="spellEnd"/>
    </w:p>
    <w:p w14:paraId="2E5E77B7" w14:textId="59F9B4A6" w:rsidR="003D0CAE" w:rsidRDefault="002F62C7">
      <w:pPr>
        <w:pStyle w:val="a5"/>
        <w:ind w:firstLine="720"/>
        <w:rPr>
          <w:sz w:val="32"/>
        </w:rPr>
        <w:pPrChange w:id="65" w:author="Chen Aline" w:date="2019-04-20T06:40:00Z">
          <w:pPr>
            <w:pStyle w:val="a5"/>
            <w:numPr>
              <w:numId w:val="1"/>
            </w:numPr>
            <w:ind w:hanging="360"/>
          </w:pPr>
        </w:pPrChange>
      </w:pPr>
      <w:r w:rsidRPr="00061680">
        <w:rPr>
          <w:b/>
          <w:sz w:val="32"/>
        </w:rPr>
        <w:t>Train</w:t>
      </w:r>
      <w:proofErr w:type="spellStart"/>
      <w:r w:rsidR="008C1711">
        <w:rPr>
          <w:rFonts w:hint="eastAsia"/>
          <w:sz w:val="32"/>
        </w:rPr>
        <w:t>按鈕</w:t>
      </w:r>
      <w:proofErr w:type="spellEnd"/>
    </w:p>
    <w:p w14:paraId="466ADD58" w14:textId="1625ABEE" w:rsidR="00061680" w:rsidRDefault="00172AF6" w:rsidP="003D0CAE">
      <w:pPr>
        <w:pStyle w:val="a5"/>
        <w:rPr>
          <w:ins w:id="66" w:author="Chen Aline" w:date="2019-04-20T06:41:00Z"/>
          <w:sz w:val="32"/>
          <w:lang w:eastAsia="zh-TW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6128" behindDoc="0" locked="0" layoutInCell="1" allowOverlap="1" wp14:anchorId="76973CE4" wp14:editId="2F7A2C16">
                <wp:simplePos x="0" y="0"/>
                <wp:positionH relativeFrom="column">
                  <wp:posOffset>2057401</wp:posOffset>
                </wp:positionH>
                <wp:positionV relativeFrom="paragraph">
                  <wp:posOffset>872490</wp:posOffset>
                </wp:positionV>
                <wp:extent cx="914399" cy="497205"/>
                <wp:effectExtent l="50800" t="50800" r="26035" b="6159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914399" cy="49720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" o:spid="_x0000_s1026" style="position:absolute;flip:x;z-index:2516961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2pt,68.7pt" to="234pt,107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ins w:id="67" w:author="Chen Aline" w:date="2019-04-20T06:41:00Z">
        <w:r w:rsidR="004823D0">
          <w:rPr>
            <w:rFonts w:hint="eastAsia"/>
            <w:sz w:val="32"/>
            <w:lang w:eastAsia="zh-TW"/>
          </w:rPr>
          <w:tab/>
        </w:r>
      </w:ins>
      <w:del w:id="68" w:author="Chen Aline" w:date="2019-04-20T06:40:00Z">
        <w:r w:rsidR="003D0CAE" w:rsidDel="00766DC3">
          <w:rPr>
            <w:rFonts w:hint="eastAsia"/>
            <w:sz w:val="32"/>
            <w:lang w:eastAsia="zh-TW"/>
          </w:rPr>
          <w:tab/>
        </w:r>
        <w:r w:rsidR="0074367F" w:rsidDel="00766DC3">
          <w:rPr>
            <w:sz w:val="32"/>
          </w:rPr>
          <w:delText xml:space="preserve">We need </w:delText>
        </w:r>
        <w:r w:rsidR="00061680" w:rsidDel="00766DC3">
          <w:rPr>
            <w:sz w:val="32"/>
          </w:rPr>
          <w:delText>examples</w:delText>
        </w:r>
        <w:r w:rsidR="008E7A3A" w:rsidDel="00766DC3">
          <w:rPr>
            <w:sz w:val="32"/>
          </w:rPr>
          <w:delText xml:space="preserve"> to train the computer</w:delText>
        </w:r>
        <w:r w:rsidR="00061680" w:rsidDel="00766DC3">
          <w:rPr>
            <w:sz w:val="32"/>
          </w:rPr>
          <w:delText xml:space="preserve">. </w:delText>
        </w:r>
        <w:r w:rsidR="00B60644" w:rsidDel="00766DC3">
          <w:rPr>
            <w:sz w:val="32"/>
          </w:rPr>
          <w:delText xml:space="preserve">Click the </w:delText>
        </w:r>
        <w:r w:rsidR="00B60644" w:rsidRPr="00B60644" w:rsidDel="00766DC3">
          <w:rPr>
            <w:b/>
            <w:sz w:val="32"/>
          </w:rPr>
          <w:delText>“&lt; Back to project</w:delText>
        </w:r>
        <w:r w:rsidR="00B60644" w:rsidDel="00766DC3">
          <w:rPr>
            <w:sz w:val="32"/>
          </w:rPr>
          <w:delText>” link. Then c</w:delText>
        </w:r>
        <w:r w:rsidR="00061680" w:rsidDel="00766DC3">
          <w:rPr>
            <w:sz w:val="32"/>
          </w:rPr>
          <w:delText xml:space="preserve">lick the </w:delText>
        </w:r>
        <w:r w:rsidR="00061680" w:rsidRPr="00061680" w:rsidDel="00766DC3">
          <w:rPr>
            <w:b/>
            <w:sz w:val="32"/>
          </w:rPr>
          <w:delText>Train</w:delText>
        </w:r>
        <w:r w:rsidR="00061680" w:rsidDel="00766DC3">
          <w:rPr>
            <w:sz w:val="32"/>
          </w:rPr>
          <w:delText xml:space="preserve"> button. </w:delText>
        </w:r>
        <w:r w:rsidR="00061680" w:rsidDel="00766DC3">
          <w:rPr>
            <w:sz w:val="32"/>
          </w:rPr>
          <w:br/>
        </w:r>
      </w:del>
      <w:r w:rsidR="006E320A" w:rsidRPr="006E320A">
        <w:rPr>
          <w:noProof/>
          <w:sz w:val="32"/>
          <w:lang w:val="en-US" w:eastAsia="zh-TW"/>
        </w:rPr>
        <w:drawing>
          <wp:inline distT="0" distB="0" distL="0" distR="0" wp14:anchorId="3C1D6CF3" wp14:editId="7EA42668">
            <wp:extent cx="5040000" cy="1902052"/>
            <wp:effectExtent l="12700" t="12700" r="14605" b="15875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9020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8122F7D" w14:textId="77777777" w:rsidR="00B51C1D" w:rsidRPr="00E01271" w:rsidRDefault="00B51C1D" w:rsidP="003D0CAE">
      <w:pPr>
        <w:pStyle w:val="a5"/>
        <w:rPr>
          <w:sz w:val="32"/>
          <w:lang w:eastAsia="zh-TW"/>
        </w:rPr>
      </w:pPr>
    </w:p>
    <w:p w14:paraId="7D7D4951" w14:textId="77777777" w:rsidR="00B51C1D" w:rsidRDefault="000C6B6F" w:rsidP="00781A77">
      <w:pPr>
        <w:pStyle w:val="a5"/>
        <w:numPr>
          <w:ilvl w:val="0"/>
          <w:numId w:val="1"/>
        </w:numPr>
        <w:rPr>
          <w:ins w:id="69" w:author="Chen Aline" w:date="2019-04-20T06:41:00Z"/>
          <w:sz w:val="32"/>
        </w:rPr>
      </w:pPr>
      <w:proofErr w:type="spellStart"/>
      <w:r>
        <w:rPr>
          <w:rFonts w:hint="eastAsia"/>
          <w:sz w:val="32"/>
        </w:rPr>
        <w:t>點選</w:t>
      </w:r>
      <w:proofErr w:type="spellEnd"/>
      <w:r w:rsidRPr="006273D9">
        <w:rPr>
          <w:b/>
          <w:sz w:val="32"/>
        </w:rPr>
        <w:t>“+ Add new label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，加入四個方框，分別命名為：</w:t>
      </w:r>
    </w:p>
    <w:p w14:paraId="0D53F402" w14:textId="4A72AED9" w:rsidR="00781A77" w:rsidRPr="00781A77" w:rsidRDefault="00AD3EE6">
      <w:pPr>
        <w:pStyle w:val="a5"/>
        <w:ind w:firstLine="720"/>
        <w:rPr>
          <w:sz w:val="32"/>
        </w:rPr>
        <w:pPrChange w:id="70" w:author="Chen Aline" w:date="2019-04-20T06:41:00Z">
          <w:pPr>
            <w:pStyle w:val="a5"/>
            <w:numPr>
              <w:numId w:val="1"/>
            </w:numPr>
            <w:ind w:hanging="360"/>
          </w:pPr>
        </w:pPrChange>
      </w:pPr>
      <w:r>
        <w:rPr>
          <w:sz w:val="32"/>
        </w:rPr>
        <w:t>“museum”</w:t>
      </w:r>
      <w:r w:rsidR="00285094">
        <w:rPr>
          <w:rFonts w:hint="eastAsia"/>
          <w:sz w:val="32"/>
          <w:lang w:eastAsia="zh-TW"/>
        </w:rPr>
        <w:t>、</w:t>
      </w:r>
      <w:r w:rsidRPr="00AD3EE6">
        <w:rPr>
          <w:sz w:val="32"/>
        </w:rPr>
        <w:t xml:space="preserve"> </w:t>
      </w:r>
      <w:r>
        <w:rPr>
          <w:sz w:val="32"/>
        </w:rPr>
        <w:t>“</w:t>
      </w:r>
      <w:proofErr w:type="spellStart"/>
      <w:r>
        <w:rPr>
          <w:sz w:val="32"/>
        </w:rPr>
        <w:t>themepark</w:t>
      </w:r>
      <w:proofErr w:type="spellEnd"/>
      <w:r>
        <w:rPr>
          <w:sz w:val="32"/>
        </w:rPr>
        <w:t>”</w:t>
      </w:r>
      <w:r w:rsidR="00285094">
        <w:rPr>
          <w:rFonts w:hint="eastAsia"/>
          <w:sz w:val="32"/>
          <w:lang w:eastAsia="zh-TW"/>
        </w:rPr>
        <w:t>、</w:t>
      </w:r>
      <w:r w:rsidRPr="00AD3EE6">
        <w:rPr>
          <w:sz w:val="32"/>
        </w:rPr>
        <w:t xml:space="preserve"> </w:t>
      </w:r>
      <w:r>
        <w:rPr>
          <w:sz w:val="32"/>
        </w:rPr>
        <w:t>“gallery”</w:t>
      </w:r>
      <w:r w:rsidR="00285094">
        <w:rPr>
          <w:rFonts w:hint="eastAsia"/>
          <w:sz w:val="32"/>
          <w:lang w:eastAsia="zh-TW"/>
        </w:rPr>
        <w:t>和</w:t>
      </w:r>
      <w:r>
        <w:rPr>
          <w:sz w:val="32"/>
        </w:rPr>
        <w:t>“fishing”</w:t>
      </w:r>
      <w:r w:rsidR="00781A77">
        <w:rPr>
          <w:rFonts w:hint="eastAsia"/>
          <w:sz w:val="32"/>
          <w:lang w:eastAsia="zh-TW"/>
        </w:rPr>
        <w:t>。</w:t>
      </w:r>
    </w:p>
    <w:p w14:paraId="51E200EC" w14:textId="242A368F" w:rsidR="00061680" w:rsidRDefault="006273D9" w:rsidP="003D0CAE">
      <w:pPr>
        <w:pStyle w:val="a5"/>
        <w:ind w:firstLine="720"/>
        <w:rPr>
          <w:sz w:val="32"/>
        </w:rPr>
      </w:pPr>
      <w:del w:id="71" w:author="Chen Aline" w:date="2019-04-20T06:41:00Z">
        <w:r w:rsidDel="00B51C1D">
          <w:rPr>
            <w:sz w:val="32"/>
          </w:rPr>
          <w:delText xml:space="preserve">Click on </w:delText>
        </w:r>
        <w:r w:rsidRPr="006273D9" w:rsidDel="00B51C1D">
          <w:rPr>
            <w:b/>
            <w:sz w:val="32"/>
          </w:rPr>
          <w:delText>“+ Add new label</w:delText>
        </w:r>
        <w:r w:rsidDel="00B51C1D">
          <w:rPr>
            <w:sz w:val="32"/>
          </w:rPr>
          <w:delText>” and call it “</w:delText>
        </w:r>
        <w:r w:rsidR="00973972" w:rsidDel="00B51C1D">
          <w:rPr>
            <w:sz w:val="32"/>
          </w:rPr>
          <w:delText>museum</w:delText>
        </w:r>
        <w:r w:rsidDel="00B51C1D">
          <w:rPr>
            <w:sz w:val="32"/>
          </w:rPr>
          <w:delText xml:space="preserve">”. </w:delText>
        </w:r>
        <w:r w:rsidDel="00B51C1D">
          <w:rPr>
            <w:sz w:val="32"/>
          </w:rPr>
          <w:br/>
          <w:delText>Do that again, and create a second bucket called “</w:delText>
        </w:r>
        <w:r w:rsidR="00973972" w:rsidDel="00B51C1D">
          <w:rPr>
            <w:sz w:val="32"/>
          </w:rPr>
          <w:delText>themepark</w:delText>
        </w:r>
        <w:r w:rsidDel="00B51C1D">
          <w:rPr>
            <w:sz w:val="32"/>
          </w:rPr>
          <w:delText>”.</w:delText>
        </w:r>
        <w:r w:rsidR="00973972" w:rsidDel="00B51C1D">
          <w:rPr>
            <w:sz w:val="32"/>
          </w:rPr>
          <w:br/>
          <w:delText>Create a third bucket called “gallery” and a fourth called “fishing”.</w:delText>
        </w:r>
        <w:r w:rsidDel="00B51C1D">
          <w:rPr>
            <w:sz w:val="32"/>
          </w:rPr>
          <w:br/>
        </w:r>
      </w:del>
      <w:r w:rsidR="00973972" w:rsidRPr="00973972">
        <w:rPr>
          <w:noProof/>
          <w:sz w:val="32"/>
          <w:lang w:val="en-US" w:eastAsia="zh-TW"/>
        </w:rPr>
        <w:drawing>
          <wp:inline distT="0" distB="0" distL="0" distR="0" wp14:anchorId="0C0D1448" wp14:editId="377C8449">
            <wp:extent cx="5724144" cy="3112607"/>
            <wp:effectExtent l="25400" t="25400" r="16510" b="3746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126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0907BC83" w:rsidR="00716966" w:rsidRPr="00716966" w:rsidRDefault="007E2D0F" w:rsidP="00716966">
      <w:pPr>
        <w:rPr>
          <w:sz w:val="32"/>
        </w:rPr>
      </w:pPr>
      <w:r>
        <w:rPr>
          <w:sz w:val="32"/>
        </w:rPr>
        <w:br/>
      </w:r>
    </w:p>
    <w:p w14:paraId="7053BECF" w14:textId="77777777" w:rsidR="009F2938" w:rsidRPr="009F2938" w:rsidRDefault="009E6F5F" w:rsidP="006812AE">
      <w:pPr>
        <w:pStyle w:val="a5"/>
        <w:numPr>
          <w:ilvl w:val="0"/>
          <w:numId w:val="1"/>
        </w:numPr>
        <w:rPr>
          <w:ins w:id="72" w:author="Chen Aline" w:date="2019-04-20T06:51:00Z"/>
          <w:rFonts w:hint="eastAsia"/>
          <w:sz w:val="32"/>
          <w:rPrChange w:id="73" w:author="Chen Aline" w:date="2019-04-20T06:51:00Z">
            <w:rPr>
              <w:ins w:id="74" w:author="Chen Aline" w:date="2019-04-20T06:51:00Z"/>
              <w:rFonts w:hint="eastAsia"/>
              <w:sz w:val="32"/>
              <w:lang w:val="en-US" w:eastAsia="zh-TW"/>
            </w:rPr>
          </w:rPrChange>
        </w:rPr>
      </w:pPr>
      <w:r>
        <w:rPr>
          <w:rFonts w:hint="eastAsia"/>
          <w:sz w:val="32"/>
          <w:lang w:val="en-US" w:eastAsia="zh-TW"/>
        </w:rPr>
        <w:lastRenderedPageBreak/>
        <w:t>點選</w:t>
      </w:r>
      <w:r w:rsidR="009F7E7D">
        <w:rPr>
          <w:sz w:val="32"/>
        </w:rPr>
        <w:t>“museum”</w:t>
      </w:r>
      <w:r>
        <w:rPr>
          <w:rFonts w:hint="eastAsia"/>
          <w:sz w:val="32"/>
          <w:lang w:val="en-US" w:eastAsia="zh-TW"/>
        </w:rPr>
        <w:t>方框中的</w:t>
      </w:r>
      <w:r>
        <w:rPr>
          <w:sz w:val="32"/>
        </w:rPr>
        <w:t>“</w:t>
      </w:r>
      <w:r w:rsidRPr="00716966">
        <w:rPr>
          <w:b/>
          <w:sz w:val="32"/>
        </w:rPr>
        <w:t>Add example</w:t>
      </w:r>
      <w:r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按鈕，</w:t>
      </w:r>
      <w:r w:rsidR="00D56D52">
        <w:rPr>
          <w:rFonts w:hint="eastAsia"/>
          <w:sz w:val="32"/>
          <w:lang w:val="en-US" w:eastAsia="zh-TW"/>
        </w:rPr>
        <w:t>輸入</w:t>
      </w:r>
      <w:r w:rsidR="00DD77F7">
        <w:rPr>
          <w:rFonts w:hint="eastAsia"/>
          <w:sz w:val="32"/>
          <w:lang w:val="en-US" w:eastAsia="zh-TW"/>
        </w:rPr>
        <w:t>對博物館有興</w:t>
      </w:r>
    </w:p>
    <w:p w14:paraId="43C5F9FE" w14:textId="57CC0003" w:rsidR="003D0CAE" w:rsidRPr="00DD21BC" w:rsidRDefault="00DD77F7" w:rsidP="009F2938">
      <w:pPr>
        <w:pStyle w:val="a5"/>
        <w:ind w:firstLine="720"/>
        <w:rPr>
          <w:sz w:val="32"/>
        </w:rPr>
        <w:pPrChange w:id="75" w:author="Chen Aline" w:date="2019-04-20T06:51:00Z">
          <w:pPr>
            <w:pStyle w:val="a5"/>
            <w:numPr>
              <w:numId w:val="1"/>
            </w:numPr>
            <w:ind w:hanging="360"/>
          </w:pPr>
        </w:pPrChange>
      </w:pPr>
      <w:r>
        <w:rPr>
          <w:rFonts w:hint="eastAsia"/>
          <w:sz w:val="32"/>
          <w:lang w:val="en-US" w:eastAsia="zh-TW"/>
        </w:rPr>
        <w:t>趣的旅客可能會說的話。</w:t>
      </w:r>
    </w:p>
    <w:p w14:paraId="534A7C7C" w14:textId="196B3596" w:rsidR="00DD21BC" w:rsidRDefault="00DD21BC" w:rsidP="00DD21BC">
      <w:pPr>
        <w:pStyle w:val="a5"/>
        <w:ind w:left="1440"/>
        <w:rPr>
          <w:i/>
          <w:sz w:val="32"/>
        </w:rPr>
      </w:pPr>
      <w:proofErr w:type="spellStart"/>
      <w:r>
        <w:rPr>
          <w:rFonts w:hint="eastAsia"/>
          <w:i/>
          <w:sz w:val="28"/>
          <w:szCs w:val="28"/>
        </w:rPr>
        <w:t>舉例來說，你可以輸入</w:t>
      </w:r>
      <w:proofErr w:type="spellEnd"/>
      <w:r>
        <w:rPr>
          <w:rFonts w:hint="eastAsia"/>
          <w:i/>
          <w:sz w:val="28"/>
          <w:szCs w:val="28"/>
        </w:rPr>
        <w:t>：</w:t>
      </w:r>
      <w:r w:rsidR="006E0641">
        <w:rPr>
          <w:i/>
          <w:sz w:val="32"/>
        </w:rPr>
        <w:t>“I like to learn about history while I’m on holiday!”</w:t>
      </w:r>
    </w:p>
    <w:p w14:paraId="15E7E7A8" w14:textId="2CAA9AF7" w:rsidR="004247CC" w:rsidRPr="004247CC" w:rsidDel="00B51C1D" w:rsidRDefault="004247CC" w:rsidP="00DD21BC">
      <w:pPr>
        <w:pStyle w:val="a5"/>
        <w:ind w:left="1440"/>
        <w:rPr>
          <w:del w:id="76" w:author="Chen Aline" w:date="2019-04-20T06:41:00Z"/>
          <w:i/>
          <w:sz w:val="28"/>
          <w:szCs w:val="28"/>
          <w:lang w:val="en-US"/>
        </w:rPr>
      </w:pPr>
    </w:p>
    <w:p w14:paraId="70FF7539" w14:textId="6B99600A" w:rsidR="00716966" w:rsidDel="00B51C1D" w:rsidRDefault="00716966" w:rsidP="003D0CAE">
      <w:pPr>
        <w:pStyle w:val="a5"/>
        <w:ind w:firstLine="720"/>
        <w:rPr>
          <w:del w:id="77" w:author="Chen Aline" w:date="2019-04-20T06:41:00Z"/>
          <w:sz w:val="32"/>
        </w:rPr>
      </w:pPr>
      <w:del w:id="78" w:author="Chen Aline" w:date="2019-04-20T06:41:00Z">
        <w:r w:rsidDel="00B51C1D">
          <w:rPr>
            <w:sz w:val="32"/>
          </w:rPr>
          <w:delText>Click the “</w:delText>
        </w:r>
        <w:r w:rsidRPr="00716966" w:rsidDel="00B51C1D">
          <w:rPr>
            <w:b/>
            <w:sz w:val="32"/>
          </w:rPr>
          <w:delText>Add example</w:delText>
        </w:r>
        <w:r w:rsidDel="00B51C1D">
          <w:rPr>
            <w:sz w:val="32"/>
          </w:rPr>
          <w:delText>” button in the “</w:delText>
        </w:r>
        <w:r w:rsidR="000E0764" w:rsidDel="00B51C1D">
          <w:rPr>
            <w:sz w:val="32"/>
          </w:rPr>
          <w:delText>museum</w:delText>
        </w:r>
        <w:r w:rsidDel="00B51C1D">
          <w:rPr>
            <w:sz w:val="32"/>
          </w:rPr>
          <w:delText>” buc</w:delText>
        </w:r>
        <w:r w:rsidR="008E63CB" w:rsidDel="00B51C1D">
          <w:rPr>
            <w:sz w:val="32"/>
          </w:rPr>
          <w:delText>ket, and type in</w:delText>
        </w:r>
        <w:r w:rsidR="000E0764" w:rsidDel="00B51C1D">
          <w:rPr>
            <w:sz w:val="32"/>
          </w:rPr>
          <w:delText xml:space="preserve"> something a tourist who would like a museum might say</w:delText>
        </w:r>
        <w:r w:rsidR="008E63CB" w:rsidDel="00B51C1D">
          <w:rPr>
            <w:sz w:val="32"/>
          </w:rPr>
          <w:delText>.</w:delText>
        </w:r>
        <w:r w:rsidR="000E0764" w:rsidDel="00B51C1D">
          <w:rPr>
            <w:sz w:val="32"/>
          </w:rPr>
          <w:br/>
        </w:r>
        <w:r w:rsidR="000E0764" w:rsidDel="00B51C1D">
          <w:rPr>
            <w:i/>
            <w:sz w:val="32"/>
          </w:rPr>
          <w:delText xml:space="preserve">For example: “I like to learn about history while I’m on holiday!” </w:delText>
        </w:r>
      </w:del>
    </w:p>
    <w:p w14:paraId="5648A671" w14:textId="77777777" w:rsidR="00716966" w:rsidRPr="00716966" w:rsidRDefault="00716966" w:rsidP="00716966">
      <w:pPr>
        <w:rPr>
          <w:sz w:val="32"/>
        </w:rPr>
      </w:pPr>
    </w:p>
    <w:p w14:paraId="482953D2" w14:textId="77777777" w:rsidR="009F2938" w:rsidRPr="009F2938" w:rsidRDefault="00463447" w:rsidP="00463447">
      <w:pPr>
        <w:pStyle w:val="a5"/>
        <w:numPr>
          <w:ilvl w:val="0"/>
          <w:numId w:val="1"/>
        </w:numPr>
        <w:rPr>
          <w:ins w:id="79" w:author="Chen Aline" w:date="2019-04-20T06:51:00Z"/>
          <w:rFonts w:hint="eastAsia"/>
          <w:sz w:val="32"/>
          <w:rPrChange w:id="80" w:author="Chen Aline" w:date="2019-04-20T06:51:00Z">
            <w:rPr>
              <w:ins w:id="81" w:author="Chen Aline" w:date="2019-04-20T06:51:00Z"/>
              <w:rFonts w:hint="eastAsia"/>
              <w:sz w:val="32"/>
              <w:lang w:val="en-US" w:eastAsia="zh-TW"/>
            </w:rPr>
          </w:rPrChange>
        </w:rPr>
      </w:pPr>
      <w:r>
        <w:rPr>
          <w:rFonts w:hint="eastAsia"/>
          <w:sz w:val="32"/>
          <w:lang w:val="en-US" w:eastAsia="zh-TW"/>
        </w:rPr>
        <w:t>點選</w:t>
      </w:r>
      <w:r w:rsidR="00BA390F">
        <w:rPr>
          <w:sz w:val="32"/>
        </w:rPr>
        <w:t>“</w:t>
      </w:r>
      <w:proofErr w:type="spellStart"/>
      <w:r w:rsidR="00BA390F">
        <w:rPr>
          <w:sz w:val="32"/>
        </w:rPr>
        <w:t>themepark</w:t>
      </w:r>
      <w:proofErr w:type="spellEnd"/>
      <w:r w:rsidR="00BA390F"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方框中的</w:t>
      </w:r>
      <w:r>
        <w:rPr>
          <w:sz w:val="32"/>
        </w:rPr>
        <w:t>“</w:t>
      </w:r>
      <w:r w:rsidRPr="00716966">
        <w:rPr>
          <w:b/>
          <w:sz w:val="32"/>
        </w:rPr>
        <w:t>Add example</w:t>
      </w:r>
      <w:r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按鈕，輸入對</w:t>
      </w:r>
      <w:r w:rsidR="00A83AB5">
        <w:rPr>
          <w:rFonts w:hint="eastAsia"/>
          <w:sz w:val="32"/>
          <w:lang w:val="en-US" w:eastAsia="zh-TW"/>
        </w:rPr>
        <w:t>主題樂園</w:t>
      </w:r>
    </w:p>
    <w:p w14:paraId="0790838B" w14:textId="74818C3B" w:rsidR="00463447" w:rsidRPr="00DD21BC" w:rsidRDefault="00463447" w:rsidP="009F2938">
      <w:pPr>
        <w:pStyle w:val="a5"/>
        <w:ind w:firstLine="720"/>
        <w:rPr>
          <w:sz w:val="32"/>
        </w:rPr>
        <w:pPrChange w:id="82" w:author="Chen Aline" w:date="2019-04-20T06:51:00Z">
          <w:pPr>
            <w:pStyle w:val="a5"/>
            <w:numPr>
              <w:numId w:val="1"/>
            </w:numPr>
            <w:ind w:hanging="360"/>
          </w:pPr>
        </w:pPrChange>
      </w:pPr>
      <w:r>
        <w:rPr>
          <w:rFonts w:hint="eastAsia"/>
          <w:sz w:val="32"/>
          <w:lang w:val="en-US" w:eastAsia="zh-TW"/>
        </w:rPr>
        <w:t>有興趣的旅客可能會說的話。</w:t>
      </w:r>
    </w:p>
    <w:p w14:paraId="28EDB7AF" w14:textId="77777777" w:rsidR="009F2938" w:rsidRDefault="00463447" w:rsidP="00FB79A5">
      <w:pPr>
        <w:pStyle w:val="a5"/>
        <w:ind w:firstLine="720"/>
        <w:rPr>
          <w:ins w:id="83" w:author="Chen Aline" w:date="2019-04-20T06:51:00Z"/>
          <w:rFonts w:hint="eastAsia"/>
          <w:i/>
          <w:sz w:val="32"/>
          <w:lang w:eastAsia="zh-TW"/>
        </w:rPr>
      </w:pPr>
      <w:proofErr w:type="spellStart"/>
      <w:r>
        <w:rPr>
          <w:rFonts w:hint="eastAsia"/>
          <w:i/>
          <w:sz w:val="28"/>
          <w:szCs w:val="28"/>
        </w:rPr>
        <w:t>舉例來說，你可以輸入</w:t>
      </w:r>
      <w:proofErr w:type="spellEnd"/>
      <w:r>
        <w:rPr>
          <w:rFonts w:hint="eastAsia"/>
          <w:i/>
          <w:sz w:val="28"/>
          <w:szCs w:val="28"/>
        </w:rPr>
        <w:t>：</w:t>
      </w:r>
      <w:r w:rsidR="003748FE" w:rsidRPr="000E0764">
        <w:rPr>
          <w:i/>
          <w:sz w:val="32"/>
        </w:rPr>
        <w:t>“</w:t>
      </w:r>
      <w:r w:rsidR="003748FE">
        <w:rPr>
          <w:i/>
          <w:sz w:val="32"/>
        </w:rPr>
        <w:t xml:space="preserve">I want to do something exciting that gets </w:t>
      </w:r>
    </w:p>
    <w:p w14:paraId="1D146EC6" w14:textId="42AC7EFA" w:rsidR="003D0CAE" w:rsidRPr="009F2938" w:rsidRDefault="003748FE" w:rsidP="009F2938">
      <w:pPr>
        <w:ind w:left="720" w:firstLine="720"/>
        <w:rPr>
          <w:i/>
          <w:sz w:val="32"/>
          <w:lang w:eastAsia="zh-TW"/>
          <w:rPrChange w:id="84" w:author="Chen Aline" w:date="2019-04-20T06:51:00Z">
            <w:rPr>
              <w:lang w:eastAsia="zh-TW"/>
            </w:rPr>
          </w:rPrChange>
        </w:rPr>
        <w:pPrChange w:id="85" w:author="Chen Aline" w:date="2019-04-20T06:51:00Z">
          <w:pPr>
            <w:pStyle w:val="a5"/>
            <w:ind w:firstLine="720"/>
          </w:pPr>
        </w:pPrChange>
      </w:pPr>
      <w:proofErr w:type="gramStart"/>
      <w:r w:rsidRPr="009F2938">
        <w:rPr>
          <w:i/>
          <w:sz w:val="32"/>
          <w:rPrChange w:id="86" w:author="Chen Aline" w:date="2019-04-20T06:51:00Z">
            <w:rPr/>
          </w:rPrChange>
        </w:rPr>
        <w:t>my</w:t>
      </w:r>
      <w:proofErr w:type="gramEnd"/>
      <w:r w:rsidRPr="009F2938">
        <w:rPr>
          <w:i/>
          <w:sz w:val="32"/>
          <w:rPrChange w:id="87" w:author="Chen Aline" w:date="2019-04-20T06:51:00Z">
            <w:rPr/>
          </w:rPrChange>
        </w:rPr>
        <w:t xml:space="preserve"> heart going”</w:t>
      </w:r>
    </w:p>
    <w:p w14:paraId="2BDD74FE" w14:textId="77777777" w:rsidR="00AF7A57" w:rsidRDefault="00AF7A57" w:rsidP="00FB79A5">
      <w:pPr>
        <w:pStyle w:val="a5"/>
        <w:ind w:firstLine="720"/>
        <w:rPr>
          <w:sz w:val="32"/>
          <w:lang w:eastAsia="zh-TW"/>
        </w:rPr>
      </w:pPr>
    </w:p>
    <w:p w14:paraId="2D808036" w14:textId="6E539E0E" w:rsidR="000E0764" w:rsidDel="00B51C1D" w:rsidRDefault="000E0764" w:rsidP="003D0CAE">
      <w:pPr>
        <w:pStyle w:val="a5"/>
        <w:ind w:firstLine="720"/>
        <w:rPr>
          <w:del w:id="88" w:author="Chen Aline" w:date="2019-04-20T06:41:00Z"/>
          <w:sz w:val="32"/>
        </w:rPr>
      </w:pPr>
      <w:del w:id="89" w:author="Chen Aline" w:date="2019-04-20T06:41:00Z">
        <w:r w:rsidDel="00B51C1D">
          <w:rPr>
            <w:sz w:val="32"/>
          </w:rPr>
          <w:delText>Click the “</w:delText>
        </w:r>
        <w:r w:rsidRPr="0003136A" w:rsidDel="00B51C1D">
          <w:rPr>
            <w:b/>
            <w:sz w:val="32"/>
          </w:rPr>
          <w:delText>Add example</w:delText>
        </w:r>
        <w:r w:rsidDel="00B51C1D">
          <w:rPr>
            <w:sz w:val="32"/>
          </w:rPr>
          <w:delText>” button in the “themepark” bucket, and type in something a tourist who would like theme parks might say.</w:delText>
        </w:r>
        <w:r w:rsidDel="00B51C1D">
          <w:rPr>
            <w:sz w:val="32"/>
          </w:rPr>
          <w:br/>
        </w:r>
        <w:r w:rsidRPr="000E0764" w:rsidDel="00B51C1D">
          <w:rPr>
            <w:i/>
            <w:sz w:val="32"/>
          </w:rPr>
          <w:delText>For example: “</w:delText>
        </w:r>
        <w:r w:rsidDel="00B51C1D">
          <w:rPr>
            <w:i/>
            <w:sz w:val="32"/>
          </w:rPr>
          <w:delText xml:space="preserve">I want </w:delText>
        </w:r>
        <w:r w:rsidR="0003136A" w:rsidDel="00B51C1D">
          <w:rPr>
            <w:i/>
            <w:sz w:val="32"/>
          </w:rPr>
          <w:delText>to</w:delText>
        </w:r>
        <w:r w:rsidR="00DA2387" w:rsidDel="00B51C1D">
          <w:rPr>
            <w:i/>
            <w:sz w:val="32"/>
          </w:rPr>
          <w:delText xml:space="preserve"> do something exciting that gets my heart going”</w:delText>
        </w:r>
      </w:del>
    </w:p>
    <w:p w14:paraId="35C36BC3" w14:textId="18E37DF1" w:rsidR="000E0764" w:rsidRPr="000E0764" w:rsidDel="00B51C1D" w:rsidRDefault="000E0764" w:rsidP="000E0764">
      <w:pPr>
        <w:rPr>
          <w:del w:id="90" w:author="Chen Aline" w:date="2019-04-20T06:41:00Z"/>
          <w:sz w:val="32"/>
        </w:rPr>
      </w:pPr>
    </w:p>
    <w:p w14:paraId="500EC0FB" w14:textId="77777777" w:rsidR="009F2938" w:rsidRPr="009F2938" w:rsidRDefault="00FD58D4" w:rsidP="00FD58D4">
      <w:pPr>
        <w:pStyle w:val="a5"/>
        <w:numPr>
          <w:ilvl w:val="0"/>
          <w:numId w:val="1"/>
        </w:numPr>
        <w:rPr>
          <w:ins w:id="91" w:author="Chen Aline" w:date="2019-04-20T06:51:00Z"/>
          <w:rFonts w:hint="eastAsia"/>
          <w:sz w:val="32"/>
          <w:rPrChange w:id="92" w:author="Chen Aline" w:date="2019-04-20T06:51:00Z">
            <w:rPr>
              <w:ins w:id="93" w:author="Chen Aline" w:date="2019-04-20T06:51:00Z"/>
              <w:rFonts w:hint="eastAsia"/>
              <w:sz w:val="32"/>
              <w:lang w:val="en-US" w:eastAsia="zh-TW"/>
            </w:rPr>
          </w:rPrChange>
        </w:rPr>
      </w:pPr>
      <w:r>
        <w:rPr>
          <w:rFonts w:hint="eastAsia"/>
          <w:sz w:val="32"/>
          <w:lang w:val="en-US" w:eastAsia="zh-TW"/>
        </w:rPr>
        <w:t>點選</w:t>
      </w:r>
      <w:r w:rsidR="001B601B">
        <w:rPr>
          <w:sz w:val="32"/>
        </w:rPr>
        <w:t>“gallery”</w:t>
      </w:r>
      <w:r>
        <w:rPr>
          <w:rFonts w:hint="eastAsia"/>
          <w:sz w:val="32"/>
          <w:lang w:val="en-US" w:eastAsia="zh-TW"/>
        </w:rPr>
        <w:t>方框中的</w:t>
      </w:r>
      <w:r>
        <w:rPr>
          <w:sz w:val="32"/>
        </w:rPr>
        <w:t>“</w:t>
      </w:r>
      <w:r w:rsidRPr="00716966">
        <w:rPr>
          <w:b/>
          <w:sz w:val="32"/>
        </w:rPr>
        <w:t>Add example</w:t>
      </w:r>
      <w:r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按鈕，輸入對</w:t>
      </w:r>
      <w:r w:rsidR="009C07AA">
        <w:rPr>
          <w:rFonts w:hint="eastAsia"/>
          <w:sz w:val="32"/>
          <w:lang w:val="en-US" w:eastAsia="zh-TW"/>
        </w:rPr>
        <w:t>畫廊</w:t>
      </w:r>
      <w:r>
        <w:rPr>
          <w:rFonts w:hint="eastAsia"/>
          <w:sz w:val="32"/>
          <w:lang w:val="en-US" w:eastAsia="zh-TW"/>
        </w:rPr>
        <w:t>有興趣的</w:t>
      </w:r>
    </w:p>
    <w:p w14:paraId="71E06DFE" w14:textId="610E434F" w:rsidR="00FD58D4" w:rsidRPr="00DD21BC" w:rsidRDefault="00FD58D4" w:rsidP="009F2938">
      <w:pPr>
        <w:pStyle w:val="a5"/>
        <w:ind w:firstLine="720"/>
        <w:rPr>
          <w:sz w:val="32"/>
        </w:rPr>
        <w:pPrChange w:id="94" w:author="Chen Aline" w:date="2019-04-20T06:51:00Z">
          <w:pPr>
            <w:pStyle w:val="a5"/>
            <w:numPr>
              <w:numId w:val="1"/>
            </w:numPr>
            <w:ind w:hanging="360"/>
          </w:pPr>
        </w:pPrChange>
      </w:pPr>
      <w:r>
        <w:rPr>
          <w:rFonts w:hint="eastAsia"/>
          <w:sz w:val="32"/>
          <w:lang w:val="en-US" w:eastAsia="zh-TW"/>
        </w:rPr>
        <w:t>旅客可能會說的話。</w:t>
      </w:r>
    </w:p>
    <w:p w14:paraId="7B391DA4" w14:textId="77777777" w:rsidR="009F2938" w:rsidRDefault="00FD58D4" w:rsidP="00FD58D4">
      <w:pPr>
        <w:pStyle w:val="a5"/>
        <w:ind w:firstLine="720"/>
        <w:rPr>
          <w:ins w:id="95" w:author="Chen Aline" w:date="2019-04-20T06:51:00Z"/>
          <w:rFonts w:hint="eastAsia"/>
          <w:i/>
          <w:sz w:val="32"/>
          <w:lang w:eastAsia="zh-TW"/>
        </w:rPr>
      </w:pPr>
      <w:proofErr w:type="spellStart"/>
      <w:r>
        <w:rPr>
          <w:rFonts w:hint="eastAsia"/>
          <w:i/>
          <w:sz w:val="28"/>
          <w:szCs w:val="28"/>
        </w:rPr>
        <w:t>舉例來說，你可以輸入</w:t>
      </w:r>
      <w:proofErr w:type="spellEnd"/>
      <w:r>
        <w:rPr>
          <w:rFonts w:hint="eastAsia"/>
          <w:i/>
          <w:sz w:val="28"/>
          <w:szCs w:val="28"/>
        </w:rPr>
        <w:t>：</w:t>
      </w:r>
      <w:r w:rsidR="003D5E66" w:rsidRPr="000E0764">
        <w:rPr>
          <w:i/>
          <w:sz w:val="32"/>
        </w:rPr>
        <w:t>“</w:t>
      </w:r>
      <w:r w:rsidR="003D5E66">
        <w:rPr>
          <w:i/>
          <w:sz w:val="32"/>
        </w:rPr>
        <w:t xml:space="preserve">I want to do something cultural and I enjoy </w:t>
      </w:r>
    </w:p>
    <w:p w14:paraId="33EA722E" w14:textId="593304A7" w:rsidR="003D0CAE" w:rsidRPr="009F2938" w:rsidRDefault="003D5E66" w:rsidP="009F2938">
      <w:pPr>
        <w:ind w:left="720" w:firstLine="720"/>
        <w:rPr>
          <w:i/>
          <w:sz w:val="32"/>
          <w:lang w:eastAsia="zh-TW"/>
          <w:rPrChange w:id="96" w:author="Chen Aline" w:date="2019-04-20T06:51:00Z">
            <w:rPr>
              <w:lang w:eastAsia="zh-TW"/>
            </w:rPr>
          </w:rPrChange>
        </w:rPr>
        <w:pPrChange w:id="97" w:author="Chen Aline" w:date="2019-04-20T06:51:00Z">
          <w:pPr>
            <w:pStyle w:val="a5"/>
            <w:ind w:firstLine="720"/>
          </w:pPr>
        </w:pPrChange>
      </w:pPr>
      <w:proofErr w:type="gramStart"/>
      <w:r w:rsidRPr="009F2938">
        <w:rPr>
          <w:i/>
          <w:sz w:val="32"/>
          <w:rPrChange w:id="98" w:author="Chen Aline" w:date="2019-04-20T06:51:00Z">
            <w:rPr/>
          </w:rPrChange>
        </w:rPr>
        <w:t>art</w:t>
      </w:r>
      <w:proofErr w:type="gramEnd"/>
      <w:r w:rsidRPr="009F2938">
        <w:rPr>
          <w:i/>
          <w:sz w:val="32"/>
          <w:rPrChange w:id="99" w:author="Chen Aline" w:date="2019-04-20T06:51:00Z">
            <w:rPr/>
          </w:rPrChange>
        </w:rPr>
        <w:t>”</w:t>
      </w:r>
    </w:p>
    <w:p w14:paraId="69DE0AD0" w14:textId="2CD129DD" w:rsidR="00AF7A57" w:rsidDel="00B51C1D" w:rsidRDefault="00AF7A57" w:rsidP="00FD58D4">
      <w:pPr>
        <w:pStyle w:val="a5"/>
        <w:ind w:firstLine="720"/>
        <w:rPr>
          <w:del w:id="100" w:author="Chen Aline" w:date="2019-04-20T06:41:00Z"/>
          <w:sz w:val="32"/>
          <w:lang w:eastAsia="zh-TW"/>
        </w:rPr>
      </w:pPr>
    </w:p>
    <w:p w14:paraId="7DF3C7F5" w14:textId="2A36DAB9" w:rsidR="0003136A" w:rsidRDefault="0003136A" w:rsidP="003D0CAE">
      <w:pPr>
        <w:pStyle w:val="a5"/>
        <w:ind w:firstLine="720"/>
        <w:rPr>
          <w:rFonts w:hint="eastAsia"/>
          <w:sz w:val="32"/>
          <w:lang w:eastAsia="zh-TW"/>
        </w:rPr>
      </w:pPr>
      <w:del w:id="101" w:author="Chen Aline" w:date="2019-04-20T06:41:00Z">
        <w:r w:rsidDel="00B51C1D">
          <w:rPr>
            <w:sz w:val="32"/>
          </w:rPr>
          <w:delText>Click the “</w:delText>
        </w:r>
        <w:r w:rsidRPr="0003136A" w:rsidDel="00B51C1D">
          <w:rPr>
            <w:b/>
            <w:sz w:val="32"/>
          </w:rPr>
          <w:delText>Add example</w:delText>
        </w:r>
        <w:r w:rsidDel="00B51C1D">
          <w:rPr>
            <w:sz w:val="32"/>
          </w:rPr>
          <w:delText>” button in the “gallery” bucket, and type in something a tourist who would like galleries might say.</w:delText>
        </w:r>
        <w:r w:rsidDel="00B51C1D">
          <w:rPr>
            <w:sz w:val="32"/>
          </w:rPr>
          <w:br/>
        </w:r>
        <w:r w:rsidRPr="000E0764" w:rsidDel="00B51C1D">
          <w:rPr>
            <w:i/>
            <w:sz w:val="32"/>
          </w:rPr>
          <w:delText>For example: “</w:delText>
        </w:r>
        <w:r w:rsidDel="00B51C1D">
          <w:rPr>
            <w:i/>
            <w:sz w:val="32"/>
          </w:rPr>
          <w:delText xml:space="preserve">I want to </w:delText>
        </w:r>
        <w:r w:rsidR="00C44728" w:rsidDel="00B51C1D">
          <w:rPr>
            <w:i/>
            <w:sz w:val="32"/>
          </w:rPr>
          <w:delText>do something cultural</w:delText>
        </w:r>
        <w:r w:rsidR="005316EB" w:rsidDel="00B51C1D">
          <w:rPr>
            <w:i/>
            <w:sz w:val="32"/>
          </w:rPr>
          <w:delText xml:space="preserve"> and I enjoy art”</w:delText>
        </w:r>
        <w:r w:rsidDel="00B51C1D">
          <w:rPr>
            <w:i/>
            <w:sz w:val="32"/>
          </w:rPr>
          <w:delText xml:space="preserve"> </w:delText>
        </w:r>
      </w:del>
      <w:del w:id="102" w:author="Chen Aline" w:date="2019-04-20T06:50:00Z">
        <w:r w:rsidDel="00B90ED6">
          <w:rPr>
            <w:i/>
            <w:sz w:val="32"/>
          </w:rPr>
          <w:br/>
        </w:r>
      </w:del>
    </w:p>
    <w:p w14:paraId="3567E906" w14:textId="77777777" w:rsidR="009F2938" w:rsidRPr="009F2938" w:rsidRDefault="00FD58D4" w:rsidP="00FD58D4">
      <w:pPr>
        <w:pStyle w:val="a5"/>
        <w:numPr>
          <w:ilvl w:val="0"/>
          <w:numId w:val="1"/>
        </w:numPr>
        <w:rPr>
          <w:ins w:id="103" w:author="Chen Aline" w:date="2019-04-20T06:51:00Z"/>
          <w:rFonts w:hint="eastAsia"/>
          <w:sz w:val="32"/>
          <w:rPrChange w:id="104" w:author="Chen Aline" w:date="2019-04-20T06:51:00Z">
            <w:rPr>
              <w:ins w:id="105" w:author="Chen Aline" w:date="2019-04-20T06:51:00Z"/>
              <w:rFonts w:hint="eastAsia"/>
              <w:sz w:val="32"/>
              <w:lang w:val="en-US" w:eastAsia="zh-TW"/>
            </w:rPr>
          </w:rPrChange>
        </w:rPr>
      </w:pPr>
      <w:r>
        <w:rPr>
          <w:rFonts w:hint="eastAsia"/>
          <w:sz w:val="32"/>
          <w:lang w:val="en-US" w:eastAsia="zh-TW"/>
        </w:rPr>
        <w:t>點選</w:t>
      </w:r>
      <w:r w:rsidR="008B3DF3">
        <w:rPr>
          <w:sz w:val="32"/>
        </w:rPr>
        <w:t>“fishing”</w:t>
      </w:r>
      <w:r>
        <w:rPr>
          <w:rFonts w:hint="eastAsia"/>
          <w:sz w:val="32"/>
          <w:lang w:val="en-US" w:eastAsia="zh-TW"/>
        </w:rPr>
        <w:t>方框中的</w:t>
      </w:r>
      <w:r>
        <w:rPr>
          <w:sz w:val="32"/>
        </w:rPr>
        <w:t>“</w:t>
      </w:r>
      <w:r w:rsidRPr="00716966">
        <w:rPr>
          <w:b/>
          <w:sz w:val="32"/>
        </w:rPr>
        <w:t>Add example</w:t>
      </w:r>
      <w:r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按鈕，輸入對</w:t>
      </w:r>
      <w:r w:rsidR="008B3DF3">
        <w:rPr>
          <w:rFonts w:hint="eastAsia"/>
          <w:sz w:val="32"/>
          <w:lang w:val="en-US" w:eastAsia="zh-TW"/>
        </w:rPr>
        <w:t>釣魚</w:t>
      </w:r>
      <w:r>
        <w:rPr>
          <w:rFonts w:hint="eastAsia"/>
          <w:sz w:val="32"/>
          <w:lang w:val="en-US" w:eastAsia="zh-TW"/>
        </w:rPr>
        <w:t>有興趣的</w:t>
      </w:r>
    </w:p>
    <w:p w14:paraId="7A116939" w14:textId="6E636098" w:rsidR="00FD58D4" w:rsidRPr="00DD21BC" w:rsidRDefault="00FD58D4" w:rsidP="009F2938">
      <w:pPr>
        <w:pStyle w:val="a5"/>
        <w:ind w:firstLine="720"/>
        <w:rPr>
          <w:sz w:val="32"/>
        </w:rPr>
        <w:pPrChange w:id="106" w:author="Chen Aline" w:date="2019-04-20T06:51:00Z">
          <w:pPr>
            <w:pStyle w:val="a5"/>
            <w:numPr>
              <w:numId w:val="1"/>
            </w:numPr>
            <w:ind w:hanging="360"/>
          </w:pPr>
        </w:pPrChange>
      </w:pPr>
      <w:r>
        <w:rPr>
          <w:rFonts w:hint="eastAsia"/>
          <w:sz w:val="32"/>
          <w:lang w:val="en-US" w:eastAsia="zh-TW"/>
        </w:rPr>
        <w:t>旅客可能會說的話。</w:t>
      </w:r>
    </w:p>
    <w:p w14:paraId="757DAA1E" w14:textId="77777777" w:rsidR="009F2938" w:rsidRDefault="00FD58D4" w:rsidP="00FD58D4">
      <w:pPr>
        <w:pStyle w:val="a5"/>
        <w:ind w:firstLine="720"/>
        <w:rPr>
          <w:ins w:id="107" w:author="Chen Aline" w:date="2019-04-20T06:51:00Z"/>
          <w:rFonts w:hint="eastAsia"/>
          <w:i/>
          <w:sz w:val="32"/>
          <w:lang w:eastAsia="zh-TW"/>
        </w:rPr>
      </w:pPr>
      <w:proofErr w:type="spellStart"/>
      <w:r>
        <w:rPr>
          <w:rFonts w:hint="eastAsia"/>
          <w:i/>
          <w:sz w:val="28"/>
          <w:szCs w:val="28"/>
        </w:rPr>
        <w:t>舉例來說，你可以輸入</w:t>
      </w:r>
      <w:proofErr w:type="spellEnd"/>
      <w:r>
        <w:rPr>
          <w:rFonts w:hint="eastAsia"/>
          <w:i/>
          <w:sz w:val="28"/>
          <w:szCs w:val="28"/>
        </w:rPr>
        <w:t>：</w:t>
      </w:r>
      <w:r w:rsidR="000242F7" w:rsidRPr="000E0764">
        <w:rPr>
          <w:i/>
          <w:sz w:val="32"/>
        </w:rPr>
        <w:t>“</w:t>
      </w:r>
      <w:r w:rsidR="000242F7">
        <w:rPr>
          <w:i/>
          <w:sz w:val="32"/>
        </w:rPr>
        <w:t xml:space="preserve">I’m looking for a chance to relax and I’d like </w:t>
      </w:r>
    </w:p>
    <w:p w14:paraId="442B16CB" w14:textId="70F42753" w:rsidR="003D0CAE" w:rsidRDefault="000242F7" w:rsidP="00FD58D4">
      <w:pPr>
        <w:pStyle w:val="a5"/>
        <w:ind w:firstLine="720"/>
        <w:rPr>
          <w:i/>
          <w:sz w:val="32"/>
          <w:lang w:eastAsia="zh-TW"/>
        </w:rPr>
      </w:pPr>
      <w:proofErr w:type="gramStart"/>
      <w:r>
        <w:rPr>
          <w:i/>
          <w:sz w:val="32"/>
        </w:rPr>
        <w:t>to</w:t>
      </w:r>
      <w:proofErr w:type="gramEnd"/>
      <w:r>
        <w:rPr>
          <w:i/>
          <w:sz w:val="32"/>
        </w:rPr>
        <w:t xml:space="preserve"> do something quiet”</w:t>
      </w:r>
    </w:p>
    <w:p w14:paraId="0651C5E7" w14:textId="1571B3AA" w:rsidR="00AF7A57" w:rsidDel="00B51C1D" w:rsidRDefault="00AF7A57" w:rsidP="00FD58D4">
      <w:pPr>
        <w:pStyle w:val="a5"/>
        <w:ind w:firstLine="720"/>
        <w:rPr>
          <w:del w:id="108" w:author="Chen Aline" w:date="2019-04-20T06:41:00Z"/>
          <w:sz w:val="32"/>
          <w:lang w:eastAsia="zh-TW"/>
        </w:rPr>
      </w:pPr>
    </w:p>
    <w:p w14:paraId="48D3F3BF" w14:textId="1876E296" w:rsidR="0003136A" w:rsidDel="00B51C1D" w:rsidRDefault="0003136A" w:rsidP="003D0CAE">
      <w:pPr>
        <w:pStyle w:val="a5"/>
        <w:ind w:firstLine="720"/>
        <w:rPr>
          <w:del w:id="109" w:author="Chen Aline" w:date="2019-04-20T06:41:00Z"/>
          <w:sz w:val="32"/>
        </w:rPr>
      </w:pPr>
      <w:del w:id="110" w:author="Chen Aline" w:date="2019-04-20T06:41:00Z">
        <w:r w:rsidDel="00B51C1D">
          <w:rPr>
            <w:sz w:val="32"/>
          </w:rPr>
          <w:delText>Click the “</w:delText>
        </w:r>
        <w:r w:rsidRPr="0003136A" w:rsidDel="00B51C1D">
          <w:rPr>
            <w:b/>
            <w:sz w:val="32"/>
          </w:rPr>
          <w:delText>Add example</w:delText>
        </w:r>
        <w:r w:rsidDel="00B51C1D">
          <w:rPr>
            <w:sz w:val="32"/>
          </w:rPr>
          <w:delText>” button in the “fishing” bucket, and type in something a tourist who would like fishing might say.</w:delText>
        </w:r>
        <w:r w:rsidDel="00B51C1D">
          <w:rPr>
            <w:sz w:val="32"/>
          </w:rPr>
          <w:br/>
        </w:r>
        <w:r w:rsidRPr="000E0764" w:rsidDel="00B51C1D">
          <w:rPr>
            <w:i/>
            <w:sz w:val="32"/>
          </w:rPr>
          <w:delText>For example: “</w:delText>
        </w:r>
        <w:r w:rsidDel="00B51C1D">
          <w:rPr>
            <w:i/>
            <w:sz w:val="32"/>
          </w:rPr>
          <w:delText xml:space="preserve">I’m looking for a chance to relax and I’d like to do something quiet” </w:delText>
        </w:r>
      </w:del>
    </w:p>
    <w:p w14:paraId="624D8058" w14:textId="2B44769C" w:rsidR="00716966" w:rsidRPr="0003136A" w:rsidRDefault="00716966" w:rsidP="0003136A">
      <w:pPr>
        <w:ind w:left="360"/>
        <w:rPr>
          <w:sz w:val="32"/>
        </w:rPr>
      </w:pPr>
    </w:p>
    <w:p w14:paraId="4416398B" w14:textId="4F339021" w:rsidR="003D0CAE" w:rsidRDefault="003813C0" w:rsidP="0003136A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重複步驟</w:t>
      </w:r>
      <w:r>
        <w:rPr>
          <w:sz w:val="32"/>
          <w:lang w:val="en-US" w:eastAsia="zh-TW"/>
        </w:rPr>
        <w:t>17~21</w:t>
      </w:r>
      <w:r>
        <w:rPr>
          <w:rFonts w:hint="eastAsia"/>
          <w:sz w:val="32"/>
          <w:lang w:val="en-US" w:eastAsia="zh-TW"/>
        </w:rPr>
        <w:t>直到每個方框都有</w:t>
      </w:r>
      <w:r w:rsidRPr="003813C0">
        <w:rPr>
          <w:b/>
          <w:sz w:val="32"/>
          <w:lang w:val="en-US" w:eastAsia="zh-TW"/>
        </w:rPr>
        <w:t>5</w:t>
      </w:r>
      <w:r w:rsidRPr="003813C0">
        <w:rPr>
          <w:rFonts w:hint="eastAsia"/>
          <w:b/>
          <w:sz w:val="32"/>
          <w:lang w:val="en-US" w:eastAsia="zh-TW"/>
        </w:rPr>
        <w:t>個</w:t>
      </w:r>
      <w:r>
        <w:rPr>
          <w:rFonts w:hint="eastAsia"/>
          <w:sz w:val="32"/>
          <w:lang w:val="en-US" w:eastAsia="zh-TW"/>
        </w:rPr>
        <w:t>範例句子</w:t>
      </w:r>
    </w:p>
    <w:p w14:paraId="4D5A6A58" w14:textId="675B357B" w:rsidR="00716966" w:rsidRDefault="00D475FF" w:rsidP="003D0CAE">
      <w:pPr>
        <w:pStyle w:val="a5"/>
        <w:ind w:firstLine="720"/>
        <w:rPr>
          <w:sz w:val="32"/>
        </w:rPr>
      </w:pPr>
      <w:del w:id="111" w:author="Chen Aline" w:date="2019-04-20T06:41:00Z">
        <w:r w:rsidDel="00B51C1D">
          <w:rPr>
            <w:sz w:val="32"/>
          </w:rPr>
          <w:lastRenderedPageBreak/>
          <w:delText xml:space="preserve">Repeat steps </w:delText>
        </w:r>
        <w:r w:rsidR="00C8425D" w:rsidDel="00B51C1D">
          <w:rPr>
            <w:sz w:val="32"/>
          </w:rPr>
          <w:delText>1</w:delText>
        </w:r>
        <w:r w:rsidR="00586BD1" w:rsidDel="00B51C1D">
          <w:rPr>
            <w:sz w:val="32"/>
          </w:rPr>
          <w:delText>7</w:delText>
        </w:r>
        <w:r w:rsidDel="00B51C1D">
          <w:rPr>
            <w:sz w:val="32"/>
          </w:rPr>
          <w:delText xml:space="preserve"> </w:delText>
        </w:r>
        <w:r w:rsidR="00DA2387" w:rsidDel="00B51C1D">
          <w:rPr>
            <w:sz w:val="32"/>
          </w:rPr>
          <w:delText>–</w:delText>
        </w:r>
        <w:r w:rsidR="00C8425D" w:rsidDel="00B51C1D">
          <w:rPr>
            <w:sz w:val="32"/>
          </w:rPr>
          <w:delText xml:space="preserve"> </w:delText>
        </w:r>
        <w:r w:rsidR="00586BD1" w:rsidDel="00B51C1D">
          <w:rPr>
            <w:sz w:val="32"/>
          </w:rPr>
          <w:delText>20</w:delText>
        </w:r>
        <w:r w:rsidR="00DA2387" w:rsidDel="00B51C1D">
          <w:rPr>
            <w:sz w:val="32"/>
          </w:rPr>
          <w:delText xml:space="preserve"> </w:delText>
        </w:r>
        <w:r w:rsidR="00716966" w:rsidDel="00B51C1D">
          <w:rPr>
            <w:sz w:val="32"/>
          </w:rPr>
          <w:delText xml:space="preserve">until you’ve </w:delText>
        </w:r>
        <w:r w:rsidR="00B60644" w:rsidDel="00B51C1D">
          <w:rPr>
            <w:sz w:val="32"/>
          </w:rPr>
          <w:delText>written</w:delText>
        </w:r>
        <w:r w:rsidR="00716966" w:rsidDel="00B51C1D">
          <w:rPr>
            <w:sz w:val="32"/>
          </w:rPr>
          <w:delText xml:space="preserve"> </w:delText>
        </w:r>
        <w:r w:rsidR="004B379B" w:rsidDel="00B51C1D">
          <w:rPr>
            <w:b/>
            <w:sz w:val="32"/>
          </w:rPr>
          <w:delText>five</w:delText>
        </w:r>
        <w:r w:rsidR="00716966" w:rsidDel="00B51C1D">
          <w:rPr>
            <w:sz w:val="32"/>
          </w:rPr>
          <w:delText xml:space="preserve"> examples of each.</w:delText>
        </w:r>
        <w:r w:rsidR="008B4B16" w:rsidDel="00B51C1D">
          <w:rPr>
            <w:sz w:val="32"/>
          </w:rPr>
          <w:br/>
        </w:r>
      </w:del>
      <w:r w:rsidR="00D2116E" w:rsidRPr="00D2116E">
        <w:rPr>
          <w:noProof/>
          <w:sz w:val="32"/>
          <w:lang w:val="en-US" w:eastAsia="zh-TW"/>
        </w:rPr>
        <w:drawing>
          <wp:inline distT="0" distB="0" distL="0" distR="0" wp14:anchorId="75B86F8B" wp14:editId="454D7F36">
            <wp:extent cx="5760000" cy="3163270"/>
            <wp:effectExtent l="12700" t="12700" r="6350" b="1206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6327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8346BE7" w14:textId="714538C0" w:rsidR="008B4B16" w:rsidRPr="008B4B16" w:rsidRDefault="008B4B16" w:rsidP="008B4B16">
      <w:pPr>
        <w:rPr>
          <w:sz w:val="32"/>
        </w:rPr>
      </w:pPr>
    </w:p>
    <w:p w14:paraId="23AA747F" w14:textId="0536E3EA" w:rsidR="003D0CAE" w:rsidRDefault="00DA02FF" w:rsidP="0003136A">
      <w:pPr>
        <w:pStyle w:val="a5"/>
        <w:numPr>
          <w:ilvl w:val="0"/>
          <w:numId w:val="1"/>
        </w:numPr>
        <w:rPr>
          <w:ins w:id="112" w:author="Chen Aline" w:date="2019-04-20T06:42:00Z"/>
          <w:sz w:val="32"/>
        </w:rPr>
      </w:pPr>
      <w:r>
        <w:rPr>
          <w:rFonts w:hint="eastAsia"/>
          <w:sz w:val="32"/>
          <w:lang w:eastAsia="zh-TW"/>
        </w:rPr>
        <w:t>點選</w:t>
      </w:r>
      <w:r w:rsidRPr="008B4B16">
        <w:rPr>
          <w:b/>
          <w:sz w:val="32"/>
        </w:rPr>
        <w:t>“&lt; Back to project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，再點選</w:t>
      </w:r>
      <w:r>
        <w:rPr>
          <w:sz w:val="32"/>
        </w:rPr>
        <w:t>“</w:t>
      </w:r>
      <w:r>
        <w:rPr>
          <w:b/>
          <w:sz w:val="32"/>
        </w:rPr>
        <w:t>Learn &amp; Test</w:t>
      </w:r>
      <w:r>
        <w:rPr>
          <w:sz w:val="32"/>
        </w:rPr>
        <w:t>”.</w:t>
      </w:r>
      <w:r>
        <w:rPr>
          <w:rFonts w:hint="eastAsia"/>
          <w:sz w:val="32"/>
          <w:lang w:eastAsia="zh-TW"/>
        </w:rPr>
        <w:t>按鈕</w:t>
      </w:r>
    </w:p>
    <w:p w14:paraId="094F99FB" w14:textId="77777777" w:rsidR="00B51C1D" w:rsidRDefault="00B51C1D">
      <w:pPr>
        <w:pStyle w:val="a5"/>
        <w:rPr>
          <w:sz w:val="32"/>
        </w:rPr>
        <w:pPrChange w:id="113" w:author="Chen Aline" w:date="2019-04-20T06:42:00Z">
          <w:pPr>
            <w:pStyle w:val="a5"/>
            <w:numPr>
              <w:numId w:val="1"/>
            </w:numPr>
            <w:ind w:hanging="360"/>
          </w:pPr>
        </w:pPrChange>
      </w:pPr>
    </w:p>
    <w:p w14:paraId="4FD84DFB" w14:textId="441C35FA" w:rsidR="008B4B16" w:rsidDel="00B51C1D" w:rsidRDefault="008B4B16" w:rsidP="003D0CAE">
      <w:pPr>
        <w:pStyle w:val="a5"/>
        <w:ind w:firstLine="720"/>
        <w:rPr>
          <w:del w:id="114" w:author="Chen Aline" w:date="2019-04-20T06:42:00Z"/>
          <w:sz w:val="32"/>
        </w:rPr>
      </w:pPr>
      <w:del w:id="115" w:author="Chen Aline" w:date="2019-04-20T06:42:00Z">
        <w:r w:rsidDel="00B51C1D">
          <w:rPr>
            <w:sz w:val="32"/>
          </w:rPr>
          <w:delText xml:space="preserve">Click on the </w:delText>
        </w:r>
        <w:r w:rsidRPr="008B4B16" w:rsidDel="00B51C1D">
          <w:rPr>
            <w:b/>
            <w:sz w:val="32"/>
          </w:rPr>
          <w:delText>“&lt; Back to project</w:delText>
        </w:r>
        <w:r w:rsidDel="00B51C1D">
          <w:rPr>
            <w:sz w:val="32"/>
          </w:rPr>
          <w:delText xml:space="preserve">” </w:delText>
        </w:r>
        <w:r w:rsidR="006C5982" w:rsidDel="00B51C1D">
          <w:rPr>
            <w:sz w:val="32"/>
          </w:rPr>
          <w:delText>link</w:delText>
        </w:r>
        <w:r w:rsidR="00BB49C8" w:rsidDel="00B51C1D">
          <w:rPr>
            <w:sz w:val="32"/>
          </w:rPr>
          <w:delText>.</w:delText>
        </w:r>
        <w:r w:rsidDel="00B51C1D">
          <w:rPr>
            <w:sz w:val="32"/>
          </w:rPr>
          <w:delText xml:space="preserve"> </w:delText>
        </w:r>
        <w:r w:rsidR="00BB49C8" w:rsidDel="00B51C1D">
          <w:rPr>
            <w:sz w:val="32"/>
          </w:rPr>
          <w:br/>
          <w:delText>T</w:delText>
        </w:r>
        <w:r w:rsidDel="00B51C1D">
          <w:rPr>
            <w:sz w:val="32"/>
          </w:rPr>
          <w:delText>hen click on the “</w:delText>
        </w:r>
        <w:r w:rsidR="00B35695" w:rsidDel="00B51C1D">
          <w:rPr>
            <w:b/>
            <w:sz w:val="32"/>
          </w:rPr>
          <w:delText>Learn &amp; Test</w:delText>
        </w:r>
        <w:r w:rsidDel="00B51C1D">
          <w:rPr>
            <w:sz w:val="32"/>
          </w:rPr>
          <w:delText xml:space="preserve">” button. </w:delText>
        </w:r>
        <w:r w:rsidR="00773C8B" w:rsidDel="00B51C1D">
          <w:rPr>
            <w:sz w:val="32"/>
          </w:rPr>
          <w:br/>
        </w:r>
      </w:del>
    </w:p>
    <w:p w14:paraId="24993D42" w14:textId="77777777" w:rsidR="009B5A83" w:rsidRDefault="009B5A83" w:rsidP="009B5A83">
      <w:pPr>
        <w:pStyle w:val="a5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點選</w:t>
      </w:r>
      <w:proofErr w:type="spellEnd"/>
      <w:r w:rsidRPr="00731986">
        <w:rPr>
          <w:sz w:val="32"/>
        </w:rPr>
        <w:t>“</w:t>
      </w:r>
      <w:r w:rsidRPr="00731986">
        <w:rPr>
          <w:b/>
          <w:sz w:val="32"/>
        </w:rPr>
        <w:t>Train new machine learning model</w:t>
      </w:r>
      <w:r w:rsidRPr="00731986">
        <w:rPr>
          <w:sz w:val="32"/>
        </w:rPr>
        <w:t>”</w:t>
      </w:r>
      <w:proofErr w:type="spellStart"/>
      <w:r>
        <w:rPr>
          <w:rFonts w:hint="eastAsia"/>
          <w:sz w:val="32"/>
        </w:rPr>
        <w:t>按鈕</w:t>
      </w:r>
      <w:proofErr w:type="spellEnd"/>
      <w:r>
        <w:rPr>
          <w:rFonts w:hint="eastAsia"/>
          <w:sz w:val="32"/>
        </w:rPr>
        <w:t>。</w:t>
      </w:r>
    </w:p>
    <w:p w14:paraId="5D43EE4C" w14:textId="010AD1A4" w:rsidR="003D0CAE" w:rsidRPr="009B5A83" w:rsidRDefault="009B5A83" w:rsidP="009B5A83">
      <w:pPr>
        <w:pStyle w:val="a5"/>
        <w:ind w:left="144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只要蒐集夠多範例，電腦就可以開始學習分辨你給的不同訊息。</w:t>
      </w:r>
    </w:p>
    <w:p w14:paraId="1D3AC0A2" w14:textId="054B052A" w:rsidR="008B4B16" w:rsidRPr="00731986" w:rsidRDefault="00D2116E">
      <w:pPr>
        <w:pStyle w:val="a5"/>
        <w:ind w:left="1440"/>
        <w:rPr>
          <w:sz w:val="32"/>
        </w:rPr>
        <w:pPrChange w:id="116" w:author="Chen Aline" w:date="2019-04-20T06:42:00Z">
          <w:pPr>
            <w:pStyle w:val="a5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8176" behindDoc="0" locked="0" layoutInCell="1" allowOverlap="1" wp14:anchorId="38D5C066" wp14:editId="41DEFD72">
                <wp:simplePos x="0" y="0"/>
                <wp:positionH relativeFrom="column">
                  <wp:posOffset>2362200</wp:posOffset>
                </wp:positionH>
                <wp:positionV relativeFrom="paragraph">
                  <wp:posOffset>1146175</wp:posOffset>
                </wp:positionV>
                <wp:extent cx="1805650" cy="1069212"/>
                <wp:effectExtent l="50800" t="50800" r="48895" b="7429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05650" cy="10692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7" o:spid="_x0000_s1026" style="position:absolute;flip:x;z-index:2516981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pt,90.25pt" to="328.2pt,174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del w:id="117" w:author="Chen Aline" w:date="2019-04-20T06:42:00Z">
        <w:r w:rsidR="003D0CAE" w:rsidDel="00B51C1D">
          <w:rPr>
            <w:rFonts w:hint="eastAsia"/>
            <w:sz w:val="32"/>
            <w:lang w:eastAsia="zh-TW"/>
          </w:rPr>
          <w:tab/>
        </w:r>
        <w:r w:rsidR="008B4B16" w:rsidRPr="00731986" w:rsidDel="00B51C1D">
          <w:rPr>
            <w:sz w:val="32"/>
          </w:rPr>
          <w:delText>Click on the “</w:delText>
        </w:r>
        <w:r w:rsidR="008B4B16" w:rsidRPr="00731986" w:rsidDel="00B51C1D">
          <w:rPr>
            <w:b/>
            <w:sz w:val="32"/>
          </w:rPr>
          <w:delText>Train new machine learning model</w:delText>
        </w:r>
        <w:r w:rsidR="008B4B16" w:rsidRPr="00731986" w:rsidDel="00B51C1D">
          <w:rPr>
            <w:sz w:val="32"/>
          </w:rPr>
          <w:delText xml:space="preserve">” button. </w:delText>
        </w:r>
        <w:r w:rsidR="008B4B16" w:rsidRPr="00731986" w:rsidDel="00B51C1D">
          <w:rPr>
            <w:sz w:val="32"/>
          </w:rPr>
          <w:br/>
        </w:r>
        <w:r w:rsidR="008B4B16" w:rsidRPr="00731986" w:rsidDel="00B51C1D">
          <w:rPr>
            <w:i/>
            <w:sz w:val="32"/>
          </w:rPr>
          <w:delText>As long as you’ve collected enough examples, the computer should start to learn how to recognise messages from the examples you’ve given to it.</w:delText>
        </w:r>
        <w:r w:rsidR="008B4B16" w:rsidRPr="00731986" w:rsidDel="00B51C1D">
          <w:rPr>
            <w:i/>
            <w:sz w:val="32"/>
          </w:rPr>
          <w:br/>
        </w:r>
      </w:del>
      <w:r w:rsidRPr="00D2116E">
        <w:rPr>
          <w:i/>
          <w:noProof/>
          <w:sz w:val="32"/>
          <w:lang w:val="en-US" w:eastAsia="zh-TW"/>
        </w:rPr>
        <w:drawing>
          <wp:inline distT="0" distB="0" distL="0" distR="0" wp14:anchorId="586C8260" wp14:editId="6E1E2B6F">
            <wp:extent cx="5759450" cy="2550763"/>
            <wp:effectExtent l="12700" t="12700" r="6350" b="1524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7378"/>
                    <a:stretch/>
                  </pic:blipFill>
                  <pic:spPr bwMode="auto">
                    <a:xfrm>
                      <a:off x="0" y="0"/>
                      <a:ext cx="5760000" cy="255100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B4B16" w:rsidRPr="00731986">
        <w:rPr>
          <w:i/>
          <w:sz w:val="32"/>
        </w:rPr>
        <w:br/>
      </w:r>
    </w:p>
    <w:p w14:paraId="01421AB8" w14:textId="034267A8" w:rsidR="003D0CAE" w:rsidRPr="00B901AB" w:rsidRDefault="00B901AB" w:rsidP="00B901AB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等待訓練完成，這可能需要一兩分鐘。</w:t>
      </w:r>
    </w:p>
    <w:p w14:paraId="189EE356" w14:textId="70AA20E6" w:rsidR="00731986" w:rsidDel="00B51C1D" w:rsidRDefault="00731986" w:rsidP="003D0CAE">
      <w:pPr>
        <w:pStyle w:val="a5"/>
        <w:ind w:firstLine="720"/>
        <w:rPr>
          <w:del w:id="118" w:author="Chen Aline" w:date="2019-04-20T06:42:00Z"/>
          <w:sz w:val="32"/>
        </w:rPr>
      </w:pPr>
      <w:del w:id="119" w:author="Chen Aline" w:date="2019-04-20T06:42:00Z">
        <w:r w:rsidDel="00B51C1D">
          <w:rPr>
            <w:sz w:val="32"/>
          </w:rPr>
          <w:delText>Wait for the training to complete. This might take a few minutes.</w:delText>
        </w:r>
        <w:r w:rsidDel="00B51C1D">
          <w:rPr>
            <w:sz w:val="32"/>
          </w:rPr>
          <w:br/>
        </w:r>
        <w:r w:rsidDel="00B51C1D">
          <w:rPr>
            <w:i/>
            <w:sz w:val="32"/>
          </w:rPr>
          <w:delText>While waiting, try to complete the machine-learning multi-choice quiz at the bottom of the page.</w:delText>
        </w:r>
      </w:del>
    </w:p>
    <w:p w14:paraId="49BCFDAF" w14:textId="77777777" w:rsidR="00B51C1D" w:rsidRDefault="00385D15" w:rsidP="008B4B16">
      <w:pPr>
        <w:pStyle w:val="a5"/>
        <w:numPr>
          <w:ilvl w:val="0"/>
          <w:numId w:val="1"/>
        </w:numPr>
        <w:rPr>
          <w:ins w:id="120" w:author="Chen Aline" w:date="2019-04-20T06:42:00Z"/>
          <w:sz w:val="32"/>
          <w:lang w:eastAsia="zh-TW"/>
        </w:rPr>
      </w:pPr>
      <w:r>
        <w:rPr>
          <w:rFonts w:hint="eastAsia"/>
          <w:sz w:val="32"/>
          <w:lang w:eastAsia="zh-TW"/>
        </w:rPr>
        <w:t>訓練完成後會出現一個測試方格。</w:t>
      </w:r>
      <w:r w:rsidR="00B10DFA">
        <w:rPr>
          <w:rFonts w:hint="eastAsia"/>
          <w:sz w:val="32"/>
          <w:lang w:eastAsia="zh-TW"/>
        </w:rPr>
        <w:t>測試一下模型看電腦學到些</w:t>
      </w:r>
    </w:p>
    <w:p w14:paraId="6007A968" w14:textId="725CEC3A" w:rsidR="003D0CAE" w:rsidRDefault="00B10DFA">
      <w:pPr>
        <w:pStyle w:val="a5"/>
        <w:ind w:firstLine="720"/>
        <w:rPr>
          <w:sz w:val="32"/>
          <w:lang w:eastAsia="zh-TW"/>
        </w:rPr>
        <w:pPrChange w:id="121" w:author="Chen Aline" w:date="2019-04-20T06:42:00Z">
          <w:pPr>
            <w:pStyle w:val="a5"/>
            <w:numPr>
              <w:numId w:val="1"/>
            </w:numPr>
            <w:ind w:hanging="360"/>
          </w:pPr>
        </w:pPrChange>
      </w:pPr>
      <w:r>
        <w:rPr>
          <w:rFonts w:hint="eastAsia"/>
          <w:sz w:val="32"/>
          <w:lang w:eastAsia="zh-TW"/>
        </w:rPr>
        <w:t>什麼。</w:t>
      </w:r>
    </w:p>
    <w:p w14:paraId="20909541" w14:textId="4438F8F1" w:rsidR="002B3395" w:rsidRDefault="002B3395" w:rsidP="002B3395">
      <w:pPr>
        <w:ind w:left="144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輸入一條訊息，看電腦會推薦什麼景點。</w:t>
      </w:r>
    </w:p>
    <w:p w14:paraId="1D9F6A38" w14:textId="77777777" w:rsidR="002B3395" w:rsidRDefault="002B3395" w:rsidP="002B3395">
      <w:pPr>
        <w:pStyle w:val="a5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val="en-US" w:eastAsia="zh-TW"/>
        </w:rPr>
        <w:lastRenderedPageBreak/>
        <w:t>使用電腦沒看過的訊息做測試。如果你對測試結果不滿意，回到步驟</w:t>
      </w:r>
    </w:p>
    <w:p w14:paraId="07BAB9F8" w14:textId="2C46B81B" w:rsidR="002B3395" w:rsidRPr="00E07568" w:rsidRDefault="002B3395" w:rsidP="002B3395">
      <w:pPr>
        <w:pStyle w:val="a5"/>
        <w:ind w:left="1440"/>
        <w:rPr>
          <w:i/>
          <w:sz w:val="28"/>
          <w:szCs w:val="28"/>
          <w:lang w:val="en-US" w:eastAsia="zh-TW"/>
        </w:rPr>
      </w:pPr>
      <w:r>
        <w:rPr>
          <w:i/>
          <w:sz w:val="28"/>
          <w:szCs w:val="28"/>
          <w:lang w:val="en-US" w:eastAsia="zh-TW"/>
        </w:rPr>
        <w:t>21</w:t>
      </w:r>
      <w:r>
        <w:rPr>
          <w:rFonts w:hint="eastAsia"/>
          <w:i/>
          <w:sz w:val="28"/>
          <w:szCs w:val="28"/>
          <w:lang w:val="en-US" w:eastAsia="zh-TW"/>
        </w:rPr>
        <w:t>，加入更多範例指令，並確定你有重新訓練模型</w:t>
      </w:r>
      <w:r w:rsidR="009F1FEA">
        <w:rPr>
          <w:rFonts w:hint="eastAsia"/>
          <w:i/>
          <w:sz w:val="28"/>
          <w:szCs w:val="28"/>
          <w:lang w:val="en-US" w:eastAsia="zh-TW"/>
        </w:rPr>
        <w:t>（</w:t>
      </w:r>
      <w:r>
        <w:rPr>
          <w:rFonts w:hint="eastAsia"/>
          <w:i/>
          <w:sz w:val="28"/>
          <w:szCs w:val="28"/>
          <w:lang w:val="en-US" w:eastAsia="zh-TW"/>
        </w:rPr>
        <w:t>步驟</w:t>
      </w:r>
      <w:r>
        <w:rPr>
          <w:i/>
          <w:sz w:val="28"/>
          <w:szCs w:val="28"/>
          <w:lang w:val="en-US" w:eastAsia="zh-TW"/>
        </w:rPr>
        <w:t>23</w:t>
      </w:r>
      <w:r>
        <w:rPr>
          <w:rFonts w:hint="eastAsia"/>
          <w:i/>
          <w:sz w:val="28"/>
          <w:szCs w:val="28"/>
          <w:lang w:val="en-US" w:eastAsia="zh-TW"/>
        </w:rPr>
        <w:t>）！</w:t>
      </w:r>
    </w:p>
    <w:p w14:paraId="1A7D9254" w14:textId="17B9FDEA" w:rsidR="002B3395" w:rsidRPr="002B3395" w:rsidDel="00B51C1D" w:rsidRDefault="00B51C1D" w:rsidP="002B3395">
      <w:pPr>
        <w:ind w:left="1440"/>
        <w:rPr>
          <w:del w:id="122" w:author="Chen Aline" w:date="2019-04-20T06:42:00Z"/>
          <w:sz w:val="32"/>
          <w:lang w:eastAsia="zh-TW"/>
        </w:rPr>
      </w:pPr>
      <w:ins w:id="123" w:author="Chen Aline" w:date="2019-04-20T06:42:00Z">
        <w:r>
          <w:rPr>
            <w:rFonts w:hint="eastAsia"/>
            <w:sz w:val="32"/>
            <w:lang w:eastAsia="zh-TW"/>
          </w:rPr>
          <w:tab/>
        </w:r>
      </w:ins>
    </w:p>
    <w:p w14:paraId="33D582A0" w14:textId="732FFF53" w:rsidR="008B4B16" w:rsidRPr="00071776" w:rsidRDefault="00D2116E" w:rsidP="003D0CAE">
      <w:pPr>
        <w:pStyle w:val="a5"/>
        <w:rPr>
          <w:sz w:val="32"/>
        </w:rPr>
      </w:pPr>
      <w:del w:id="124" w:author="Chen Aline" w:date="2019-04-20T06:42:00Z">
        <w:r w:rsidDel="00B51C1D">
          <w:rPr>
            <w:noProof/>
            <w:sz w:val="32"/>
            <w:lang w:val="en-US" w:eastAsia="zh-TW"/>
            <w:rPrChange w:id="125">
              <w:rPr>
                <w:noProof/>
                <w:lang w:val="en-US" w:eastAsia="zh-TW"/>
              </w:rPr>
            </w:rPrChange>
          </w:rPr>
          <mc:AlternateContent>
            <mc:Choice Requires="wps">
              <w:drawing>
                <wp:anchor distT="0" distB="0" distL="114300" distR="114300" simplePos="0" relativeHeight="251700224" behindDoc="0" locked="0" layoutInCell="1" allowOverlap="1" wp14:anchorId="3C4D7028" wp14:editId="3A26BB64">
                  <wp:simplePos x="0" y="0"/>
                  <wp:positionH relativeFrom="column">
                    <wp:posOffset>2542117</wp:posOffset>
                  </wp:positionH>
                  <wp:positionV relativeFrom="paragraph">
                    <wp:posOffset>3353646</wp:posOffset>
                  </wp:positionV>
                  <wp:extent cx="1805650" cy="1069212"/>
                  <wp:effectExtent l="25400" t="50800" r="10795" b="36195"/>
                  <wp:wrapNone/>
                  <wp:docPr id="19" name="Straight Connector 19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 flipH="1">
                            <a:off x="0" y="0"/>
                            <a:ext cx="1805650" cy="1069212"/>
                          </a:xfrm>
                          <a:prstGeom prst="line">
                            <a:avLst/>
                          </a:prstGeom>
                          <a:ln w="952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  <w:pict>
                <v:line id="Straight Connector 19" o:spid="_x0000_s1026" style="position:absolute;flip:x;z-index:2517002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0.15pt,264.05pt" to="342.35pt,348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" strokecolor="#4472c4 [3204]" strokeweight="7.5pt">
                  <v:stroke endarrow="block" joinstyle="miter"/>
                </v:line>
              </w:pict>
            </mc:Fallback>
          </mc:AlternateContent>
        </w:r>
        <w:r w:rsidR="003D0CAE" w:rsidDel="00B51C1D">
          <w:rPr>
            <w:rFonts w:hint="eastAsia"/>
            <w:sz w:val="32"/>
            <w:lang w:eastAsia="zh-TW"/>
          </w:rPr>
          <w:tab/>
        </w:r>
        <w:r w:rsidR="00731986" w:rsidDel="00B51C1D">
          <w:rPr>
            <w:sz w:val="32"/>
          </w:rPr>
          <w:delText>Once the training has completed, a Test box will be displayed.</w:delText>
        </w:r>
        <w:r w:rsidR="008B4B16" w:rsidDel="00B51C1D">
          <w:rPr>
            <w:sz w:val="32"/>
          </w:rPr>
          <w:delText xml:space="preserve"> </w:delText>
        </w:r>
        <w:r w:rsidR="00731986" w:rsidDel="00B51C1D">
          <w:rPr>
            <w:sz w:val="32"/>
          </w:rPr>
          <w:br/>
        </w:r>
        <w:r w:rsidR="004B379B" w:rsidDel="00B51C1D">
          <w:rPr>
            <w:sz w:val="32"/>
          </w:rPr>
          <w:delText>Test</w:delText>
        </w:r>
        <w:r w:rsidR="008B4B16" w:rsidDel="00B51C1D">
          <w:rPr>
            <w:sz w:val="32"/>
          </w:rPr>
          <w:delText xml:space="preserve"> your </w:delText>
        </w:r>
        <w:r w:rsidR="00230BCF" w:rsidDel="00B51C1D">
          <w:rPr>
            <w:sz w:val="32"/>
          </w:rPr>
          <w:delText xml:space="preserve">machine learning model </w:delText>
        </w:r>
        <w:r w:rsidR="008B4B16" w:rsidDel="00B51C1D">
          <w:rPr>
            <w:sz w:val="32"/>
          </w:rPr>
          <w:delText xml:space="preserve">to see what the computer has learned. </w:delText>
        </w:r>
        <w:r w:rsidR="00B25414" w:rsidDel="00B51C1D">
          <w:rPr>
            <w:sz w:val="32"/>
          </w:rPr>
          <w:br/>
          <w:delText xml:space="preserve">Type </w:delText>
        </w:r>
        <w:r w:rsidR="004B379B" w:rsidDel="00B51C1D">
          <w:rPr>
            <w:sz w:val="32"/>
          </w:rPr>
          <w:delText xml:space="preserve">a request from an imaginary tourist and see what </w:delText>
        </w:r>
        <w:r w:rsidR="008E07FD" w:rsidDel="00B51C1D">
          <w:rPr>
            <w:sz w:val="32"/>
          </w:rPr>
          <w:delText xml:space="preserve">it </w:delText>
        </w:r>
        <w:r w:rsidR="004B379B" w:rsidDel="00B51C1D">
          <w:rPr>
            <w:sz w:val="32"/>
          </w:rPr>
          <w:delText>recommends</w:delText>
        </w:r>
        <w:r w:rsidR="00B25414" w:rsidDel="00B51C1D">
          <w:rPr>
            <w:sz w:val="32"/>
          </w:rPr>
          <w:delText>.</w:delText>
        </w:r>
        <w:r w:rsidR="008B4B16" w:rsidDel="00B51C1D">
          <w:rPr>
            <w:sz w:val="32"/>
          </w:rPr>
          <w:br/>
        </w:r>
        <w:r w:rsidR="00747916" w:rsidDel="00B51C1D">
          <w:rPr>
            <w:i/>
            <w:sz w:val="32"/>
          </w:rPr>
          <w:delText>T</w:delText>
        </w:r>
        <w:r w:rsidR="008B4B16" w:rsidDel="00B51C1D">
          <w:rPr>
            <w:i/>
            <w:sz w:val="32"/>
          </w:rPr>
          <w:delText xml:space="preserve">est it with examples that you haven’t shown the computer before. </w:delText>
        </w:r>
        <w:r w:rsidR="008B4B16" w:rsidDel="00B51C1D">
          <w:rPr>
            <w:i/>
            <w:sz w:val="32"/>
          </w:rPr>
          <w:br/>
          <w:delText xml:space="preserve">If you’re not happy with how the computer </w:delText>
        </w:r>
        <w:r w:rsidR="004B379B" w:rsidDel="00B51C1D">
          <w:rPr>
            <w:i/>
            <w:sz w:val="32"/>
          </w:rPr>
          <w:delText>makes recommendations</w:delText>
        </w:r>
        <w:r w:rsidR="008B4B16" w:rsidDel="00B51C1D">
          <w:rPr>
            <w:i/>
            <w:sz w:val="32"/>
          </w:rPr>
          <w:delText xml:space="preserve">, go back to step </w:delText>
        </w:r>
        <w:r w:rsidR="001C45D7" w:rsidDel="00B51C1D">
          <w:rPr>
            <w:i/>
            <w:sz w:val="32"/>
          </w:rPr>
          <w:delText>2</w:delText>
        </w:r>
        <w:r w:rsidR="00586BD1" w:rsidDel="00B51C1D">
          <w:rPr>
            <w:i/>
            <w:sz w:val="32"/>
          </w:rPr>
          <w:delText>1</w:delText>
        </w:r>
        <w:r w:rsidR="008B4B16" w:rsidDel="00B51C1D">
          <w:rPr>
            <w:i/>
            <w:sz w:val="32"/>
          </w:rPr>
          <w:delText>, and add some more exampl</w:delText>
        </w:r>
        <w:r w:rsidR="002E55EF" w:rsidDel="00B51C1D">
          <w:rPr>
            <w:i/>
            <w:sz w:val="32"/>
          </w:rPr>
          <w:delText xml:space="preserve">es. </w:delText>
        </w:r>
        <w:r w:rsidR="002E55EF" w:rsidDel="00B51C1D">
          <w:rPr>
            <w:i/>
            <w:sz w:val="32"/>
          </w:rPr>
          <w:br/>
          <w:delText xml:space="preserve">Make sure you repeat step </w:delText>
        </w:r>
        <w:r w:rsidR="001C45D7" w:rsidDel="00B51C1D">
          <w:rPr>
            <w:i/>
            <w:sz w:val="32"/>
          </w:rPr>
          <w:delText>2</w:delText>
        </w:r>
        <w:r w:rsidR="00586BD1" w:rsidDel="00B51C1D">
          <w:rPr>
            <w:i/>
            <w:sz w:val="32"/>
          </w:rPr>
          <w:delText>3</w:delText>
        </w:r>
        <w:r w:rsidR="008B4B16" w:rsidDel="00B51C1D">
          <w:rPr>
            <w:i/>
            <w:sz w:val="32"/>
          </w:rPr>
          <w:delText xml:space="preserve"> to train with the new examples though!</w:delText>
        </w:r>
        <w:r w:rsidDel="00B51C1D">
          <w:rPr>
            <w:i/>
            <w:sz w:val="32"/>
          </w:rPr>
          <w:br/>
        </w:r>
      </w:del>
      <w:r w:rsidRPr="00D2116E">
        <w:rPr>
          <w:noProof/>
          <w:sz w:val="32"/>
          <w:lang w:val="en-US" w:eastAsia="zh-TW"/>
        </w:rPr>
        <w:drawing>
          <wp:inline distT="0" distB="0" distL="0" distR="0" wp14:anchorId="0E27BE9D" wp14:editId="2B8AC7ED">
            <wp:extent cx="5760000" cy="2970157"/>
            <wp:effectExtent l="12700" t="12700" r="19050" b="1460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97015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1DC29DF" w14:textId="29AF7A4D" w:rsidR="00747916" w:rsidRDefault="00D2116E" w:rsidP="008B4B16">
      <w:pPr>
        <w:rPr>
          <w:sz w:val="32"/>
        </w:rPr>
      </w:pPr>
      <w:r>
        <w:rPr>
          <w:sz w:val="32"/>
        </w:rPr>
        <w:br/>
      </w:r>
      <w:r w:rsidR="00167119">
        <w:rPr>
          <w:sz w:val="32"/>
        </w:rPr>
        <w:tab/>
      </w:r>
    </w:p>
    <w:p w14:paraId="77A9A07B" w14:textId="77777777" w:rsidR="00300A1F" w:rsidRDefault="00300A1F" w:rsidP="00300A1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2827A3EB" w14:textId="7A0D499A" w:rsidR="00413816" w:rsidRPr="0066410F" w:rsidDel="00B51C1D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26" w:author="Chen Aline" w:date="2019-04-20T06:43:00Z"/>
          <w:rFonts w:ascii="Garamond" w:hAnsi="Garamond"/>
          <w:b/>
          <w:color w:val="385623" w:themeColor="accent6" w:themeShade="80"/>
          <w:sz w:val="40"/>
        </w:rPr>
      </w:pPr>
      <w:del w:id="127" w:author="Chen Aline" w:date="2019-04-20T06:43:00Z">
        <w:r w:rsidRPr="0066410F" w:rsidDel="00B51C1D">
          <w:rPr>
            <w:rFonts w:ascii="Garamond" w:hAnsi="Garamond"/>
            <w:b/>
            <w:color w:val="385623" w:themeColor="accent6" w:themeShade="80"/>
            <w:sz w:val="40"/>
          </w:rPr>
          <w:delText xml:space="preserve">What have </w:delText>
        </w:r>
        <w:r w:rsidR="006E7703" w:rsidDel="00B51C1D">
          <w:rPr>
            <w:rFonts w:ascii="Garamond" w:hAnsi="Garamond"/>
            <w:b/>
            <w:color w:val="385623" w:themeColor="accent6" w:themeShade="80"/>
            <w:sz w:val="40"/>
          </w:rPr>
          <w:delText>you</w:delText>
        </w:r>
        <w:r w:rsidRPr="0066410F" w:rsidDel="00B51C1D">
          <w:rPr>
            <w:rFonts w:ascii="Garamond" w:hAnsi="Garamond"/>
            <w:b/>
            <w:color w:val="385623" w:themeColor="accent6" w:themeShade="80"/>
            <w:sz w:val="40"/>
          </w:rPr>
          <w:delText xml:space="preserve"> done so far?</w:delText>
        </w:r>
      </w:del>
    </w:p>
    <w:p w14:paraId="13C8248C" w14:textId="77777777" w:rsidR="00413816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C4800BF" w14:textId="70F483FC" w:rsidR="00B17719" w:rsidRDefault="00B17719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你開始訓練電腦辨別不同訊息並做出個人景點推薦。</w:t>
      </w:r>
    </w:p>
    <w:p w14:paraId="0717A961" w14:textId="1F64BA1F" w:rsidR="00FD7CEB" w:rsidRPr="0066410F" w:rsidRDefault="00FD7CEB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我們捨棄制定規則的方式，而是採用蒐集範例讓電腦學習的方法，這些範例會被用來訓練一個機器學習『模型』</w:t>
      </w:r>
    </w:p>
    <w:p w14:paraId="4DE64486" w14:textId="6F271488" w:rsidR="00790D60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del w:id="128" w:author="Chen Aline" w:date="2019-04-20T06:43:00Z">
        <w:r w:rsidRPr="0066410F" w:rsidDel="00B51C1D">
          <w:rPr>
            <w:rFonts w:ascii="Garamond" w:hAnsi="Garamond"/>
            <w:sz w:val="36"/>
          </w:rPr>
          <w:delText xml:space="preserve">You’ve </w:delText>
        </w:r>
        <w:r w:rsidR="00790D60" w:rsidRPr="0066410F" w:rsidDel="00B51C1D">
          <w:rPr>
            <w:rFonts w:ascii="Garamond" w:hAnsi="Garamond"/>
            <w:sz w:val="36"/>
          </w:rPr>
          <w:delText xml:space="preserve">started to train a computer to recognise text </w:delText>
        </w:r>
        <w:r w:rsidR="004B379B" w:rsidDel="00B51C1D">
          <w:rPr>
            <w:rFonts w:ascii="Garamond" w:hAnsi="Garamond"/>
            <w:sz w:val="36"/>
          </w:rPr>
          <w:delText>so you can make personalised recommendations</w:delText>
        </w:r>
        <w:r w:rsidR="00790D60" w:rsidRPr="0066410F" w:rsidDel="00B51C1D">
          <w:rPr>
            <w:rFonts w:ascii="Garamond" w:hAnsi="Garamond"/>
            <w:sz w:val="36"/>
          </w:rPr>
          <w:delText xml:space="preserve">. Instead of trying to write rules to be able to do this, you are doing it by collecting examples. These examples are being used to train a machine learning </w:delText>
        </w:r>
        <w:r w:rsidR="000560E0" w:rsidRPr="0066410F" w:rsidDel="00B51C1D">
          <w:rPr>
            <w:rFonts w:ascii="Garamond" w:hAnsi="Garamond"/>
            <w:sz w:val="36"/>
          </w:rPr>
          <w:delText>“</w:delText>
        </w:r>
        <w:r w:rsidR="00790D60" w:rsidRPr="0066410F" w:rsidDel="00B51C1D">
          <w:rPr>
            <w:rFonts w:ascii="Garamond" w:hAnsi="Garamond"/>
            <w:sz w:val="36"/>
          </w:rPr>
          <w:delText>model</w:delText>
        </w:r>
        <w:r w:rsidR="000560E0" w:rsidRPr="0066410F" w:rsidDel="00B51C1D">
          <w:rPr>
            <w:rFonts w:ascii="Garamond" w:hAnsi="Garamond"/>
            <w:sz w:val="36"/>
          </w:rPr>
          <w:delText>”</w:delText>
        </w:r>
        <w:r w:rsidR="00790D60" w:rsidRPr="0066410F" w:rsidDel="00B51C1D">
          <w:rPr>
            <w:rFonts w:ascii="Garamond" w:hAnsi="Garamond"/>
            <w:sz w:val="36"/>
          </w:rPr>
          <w:delText xml:space="preserve">. </w:delText>
        </w:r>
      </w:del>
      <w:r w:rsidR="004B379B">
        <w:rPr>
          <w:rFonts w:ascii="Garamond" w:hAnsi="Garamond"/>
          <w:sz w:val="36"/>
        </w:rPr>
        <w:br/>
      </w:r>
    </w:p>
    <w:p w14:paraId="27C91018" w14:textId="2D24FF4D" w:rsidR="00716E39" w:rsidRPr="0066410F" w:rsidRDefault="00716E39" w:rsidP="00716E3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電腦會從範例中尋找共通模式，比如文字的使用、句子的結構等，這些都會被用</w:t>
      </w:r>
      <w:r w:rsidR="000A2D77">
        <w:rPr>
          <w:rFonts w:ascii="Garamond" w:hAnsi="Garamond" w:hint="eastAsia"/>
          <w:sz w:val="36"/>
          <w:lang w:eastAsia="zh-TW"/>
        </w:rPr>
        <w:t>來決定</w:t>
      </w:r>
      <w:r w:rsidR="00303219">
        <w:rPr>
          <w:rFonts w:ascii="Garamond" w:hAnsi="Garamond" w:hint="eastAsia"/>
          <w:sz w:val="36"/>
          <w:lang w:eastAsia="zh-TW"/>
        </w:rPr>
        <w:t>要推薦哪個景點</w:t>
      </w:r>
      <w:r>
        <w:rPr>
          <w:rFonts w:ascii="Garamond" w:hAnsi="Garamond" w:hint="eastAsia"/>
          <w:sz w:val="36"/>
          <w:lang w:eastAsia="zh-TW"/>
        </w:rPr>
        <w:t>。</w:t>
      </w:r>
    </w:p>
    <w:p w14:paraId="3ECF0A40" w14:textId="77777777" w:rsidR="00716E39" w:rsidRPr="0066410F" w:rsidRDefault="00716E39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3B9220F" w14:textId="13FA55E1" w:rsidR="001944C3" w:rsidRPr="0066410F" w:rsidDel="00B51C1D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29" w:author="Chen Aline" w:date="2019-04-20T06:43:00Z"/>
          <w:rFonts w:ascii="Garamond" w:hAnsi="Garamond"/>
          <w:sz w:val="36"/>
        </w:rPr>
      </w:pPr>
      <w:del w:id="130" w:author="Chen Aline" w:date="2019-04-20T06:43:00Z">
        <w:r w:rsidRPr="0066410F" w:rsidDel="00B51C1D">
          <w:rPr>
            <w:rFonts w:ascii="Garamond" w:hAnsi="Garamond"/>
            <w:sz w:val="36"/>
          </w:rPr>
          <w:delText xml:space="preserve">The </w:delText>
        </w:r>
        <w:r w:rsidR="0050141D" w:rsidRPr="0066410F" w:rsidDel="00B51C1D">
          <w:rPr>
            <w:rFonts w:ascii="Garamond" w:hAnsi="Garamond"/>
            <w:sz w:val="36"/>
          </w:rPr>
          <w:delText>computer</w:delText>
        </w:r>
        <w:r w:rsidRPr="0066410F" w:rsidDel="00B51C1D">
          <w:rPr>
            <w:rFonts w:ascii="Garamond" w:hAnsi="Garamond"/>
            <w:sz w:val="36"/>
          </w:rPr>
          <w:delText xml:space="preserve"> will learn </w:delText>
        </w:r>
        <w:r w:rsidR="001608B9" w:rsidRPr="0066410F" w:rsidDel="00B51C1D">
          <w:rPr>
            <w:rFonts w:ascii="Garamond" w:hAnsi="Garamond"/>
            <w:sz w:val="36"/>
          </w:rPr>
          <w:delText xml:space="preserve">from </w:delText>
        </w:r>
        <w:r w:rsidRPr="0066410F" w:rsidDel="00B51C1D">
          <w:rPr>
            <w:rFonts w:ascii="Garamond" w:hAnsi="Garamond"/>
            <w:sz w:val="36"/>
          </w:rPr>
          <w:delText xml:space="preserve">patterns </w:delText>
        </w:r>
        <w:r w:rsidR="006301DF" w:rsidRPr="0066410F" w:rsidDel="00B51C1D">
          <w:rPr>
            <w:rFonts w:ascii="Garamond" w:hAnsi="Garamond"/>
            <w:sz w:val="36"/>
          </w:rPr>
          <w:delText xml:space="preserve">in the examples you’ve given it, </w:delText>
        </w:r>
        <w:r w:rsidRPr="0066410F" w:rsidDel="00B51C1D">
          <w:rPr>
            <w:rFonts w:ascii="Garamond" w:hAnsi="Garamond"/>
            <w:sz w:val="36"/>
          </w:rPr>
          <w:delText xml:space="preserve">such as the choice of words, and the way sentences are structured.  </w:delText>
        </w:r>
        <w:r w:rsidR="004B4CE1" w:rsidRPr="0066410F" w:rsidDel="00B51C1D">
          <w:rPr>
            <w:rFonts w:ascii="Garamond" w:hAnsi="Garamond"/>
            <w:sz w:val="36"/>
          </w:rPr>
          <w:delText>These</w:delText>
        </w:r>
        <w:r w:rsidR="008364EE" w:rsidRPr="0066410F" w:rsidDel="00B51C1D">
          <w:rPr>
            <w:rFonts w:ascii="Garamond" w:hAnsi="Garamond"/>
            <w:sz w:val="36"/>
          </w:rPr>
          <w:delText xml:space="preserve"> will be used to be able to </w:delText>
        </w:r>
        <w:r w:rsidR="004B379B" w:rsidDel="00B51C1D">
          <w:rPr>
            <w:rFonts w:ascii="Garamond" w:hAnsi="Garamond"/>
            <w:sz w:val="36"/>
          </w:rPr>
          <w:delText>decide which place to recommend</w:delText>
        </w:r>
        <w:r w:rsidR="008364EE" w:rsidRPr="0066410F" w:rsidDel="00B51C1D">
          <w:rPr>
            <w:rFonts w:ascii="Garamond" w:hAnsi="Garamond"/>
            <w:sz w:val="36"/>
          </w:rPr>
          <w:delText xml:space="preserve">. </w:delText>
        </w:r>
      </w:del>
    </w:p>
    <w:p w14:paraId="7B91C921" w14:textId="27141D02" w:rsidR="00B11795" w:rsidRDefault="00B11795" w:rsidP="00B11795">
      <w:pPr>
        <w:rPr>
          <w:sz w:val="32"/>
        </w:rPr>
      </w:pPr>
    </w:p>
    <w:p w14:paraId="49A9A9A5" w14:textId="77777777" w:rsidR="00586BD1" w:rsidRPr="00B11795" w:rsidRDefault="00586BD1" w:rsidP="00B11795">
      <w:pPr>
        <w:rPr>
          <w:sz w:val="32"/>
        </w:rPr>
      </w:pPr>
    </w:p>
    <w:p w14:paraId="556A8A7A" w14:textId="731161E9" w:rsidR="003D0CAE" w:rsidRDefault="00EA06D4" w:rsidP="0003136A">
      <w:pPr>
        <w:pStyle w:val="a5"/>
        <w:numPr>
          <w:ilvl w:val="0"/>
          <w:numId w:val="1"/>
        </w:numPr>
        <w:rPr>
          <w:ins w:id="131" w:author="Chen Aline" w:date="2019-04-20T06:43:00Z"/>
          <w:sz w:val="32"/>
        </w:rPr>
      </w:pPr>
      <w:proofErr w:type="spellStart"/>
      <w:r>
        <w:rPr>
          <w:rFonts w:hint="eastAsia"/>
          <w:sz w:val="32"/>
        </w:rPr>
        <w:t>點選</w:t>
      </w:r>
      <w:proofErr w:type="spellEnd"/>
      <w:r w:rsidRPr="008B4B16">
        <w:rPr>
          <w:b/>
          <w:sz w:val="32"/>
        </w:rPr>
        <w:t>“&lt; Back to project</w:t>
      </w:r>
      <w:r>
        <w:rPr>
          <w:sz w:val="32"/>
        </w:rPr>
        <w:t>”</w:t>
      </w:r>
    </w:p>
    <w:p w14:paraId="2CD3C26F" w14:textId="77777777" w:rsidR="00B51C1D" w:rsidRDefault="00B51C1D">
      <w:pPr>
        <w:pStyle w:val="a5"/>
        <w:rPr>
          <w:sz w:val="32"/>
        </w:rPr>
        <w:pPrChange w:id="132" w:author="Chen Aline" w:date="2019-04-20T06:43:00Z">
          <w:pPr>
            <w:pStyle w:val="a5"/>
            <w:numPr>
              <w:numId w:val="1"/>
            </w:numPr>
            <w:ind w:hanging="360"/>
          </w:pPr>
        </w:pPrChange>
      </w:pPr>
    </w:p>
    <w:p w14:paraId="60A4A328" w14:textId="14A22E37" w:rsidR="00586BD1" w:rsidDel="00B51C1D" w:rsidRDefault="008B4B16" w:rsidP="003D0CAE">
      <w:pPr>
        <w:pStyle w:val="a5"/>
        <w:ind w:firstLine="720"/>
        <w:rPr>
          <w:del w:id="133" w:author="Chen Aline" w:date="2019-04-20T06:43:00Z"/>
          <w:sz w:val="32"/>
        </w:rPr>
      </w:pPr>
      <w:del w:id="134" w:author="Chen Aline" w:date="2019-04-20T06:43:00Z">
        <w:r w:rsidDel="00B51C1D">
          <w:rPr>
            <w:sz w:val="32"/>
          </w:rPr>
          <w:delText xml:space="preserve">Click the </w:delText>
        </w:r>
        <w:r w:rsidRPr="008B4B16" w:rsidDel="00B51C1D">
          <w:rPr>
            <w:b/>
            <w:sz w:val="32"/>
          </w:rPr>
          <w:delText>“&lt; Back to project</w:delText>
        </w:r>
        <w:r w:rsidDel="00B51C1D">
          <w:rPr>
            <w:sz w:val="32"/>
          </w:rPr>
          <w:delText xml:space="preserve">” </w:delText>
        </w:r>
        <w:r w:rsidR="000D1F4D" w:rsidDel="00B51C1D">
          <w:rPr>
            <w:sz w:val="32"/>
          </w:rPr>
          <w:delText>link</w:delText>
        </w:r>
      </w:del>
    </w:p>
    <w:p w14:paraId="734F5910" w14:textId="43B72D5E" w:rsidR="003D0CAE" w:rsidRDefault="00D57796" w:rsidP="0003136A">
      <w:pPr>
        <w:pStyle w:val="a5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點選</w:t>
      </w:r>
      <w:proofErr w:type="spellEnd"/>
      <w:r>
        <w:rPr>
          <w:sz w:val="32"/>
        </w:rPr>
        <w:t>“</w:t>
      </w:r>
      <w:r w:rsidRPr="00961BDE">
        <w:rPr>
          <w:b/>
          <w:sz w:val="32"/>
        </w:rPr>
        <w:t>Make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，再</w:t>
      </w:r>
      <w:proofErr w:type="spellStart"/>
      <w:r>
        <w:rPr>
          <w:rFonts w:hint="eastAsia"/>
          <w:sz w:val="32"/>
        </w:rPr>
        <w:t>點選</w:t>
      </w:r>
      <w:proofErr w:type="spellEnd"/>
      <w:r>
        <w:rPr>
          <w:sz w:val="32"/>
        </w:rPr>
        <w:t>“</w:t>
      </w:r>
      <w:r w:rsidRPr="008B4B16">
        <w:rPr>
          <w:b/>
          <w:sz w:val="32"/>
        </w:rPr>
        <w:t>Scratch</w:t>
      </w:r>
      <w:r>
        <w:rPr>
          <w:sz w:val="32"/>
        </w:rPr>
        <w:t>”</w:t>
      </w:r>
    </w:p>
    <w:p w14:paraId="458E9724" w14:textId="328FBF6E" w:rsidR="008B4B16" w:rsidRPr="006812AE" w:rsidDel="00B51C1D" w:rsidRDefault="00586BD1" w:rsidP="003D0CAE">
      <w:pPr>
        <w:pStyle w:val="a5"/>
        <w:ind w:firstLine="720"/>
        <w:rPr>
          <w:del w:id="135" w:author="Chen Aline" w:date="2019-04-20T06:43:00Z"/>
          <w:sz w:val="32"/>
        </w:rPr>
      </w:pPr>
      <w:del w:id="136" w:author="Chen Aline" w:date="2019-04-20T06:43:00Z">
        <w:r w:rsidDel="00B51C1D">
          <w:rPr>
            <w:sz w:val="32"/>
          </w:rPr>
          <w:lastRenderedPageBreak/>
          <w:delText>Click the “</w:delText>
        </w:r>
        <w:r w:rsidRPr="00586BD1" w:rsidDel="00B51C1D">
          <w:rPr>
            <w:b/>
            <w:sz w:val="32"/>
          </w:rPr>
          <w:delText>Make</w:delText>
        </w:r>
        <w:r w:rsidDel="00B51C1D">
          <w:rPr>
            <w:sz w:val="32"/>
          </w:rPr>
          <w:delText>” button,</w:delText>
        </w:r>
        <w:r w:rsidR="008B4B16" w:rsidDel="00B51C1D">
          <w:rPr>
            <w:sz w:val="32"/>
          </w:rPr>
          <w:delText xml:space="preserve"> then </w:delText>
        </w:r>
        <w:r w:rsidR="00C201E7" w:rsidDel="00B51C1D">
          <w:rPr>
            <w:sz w:val="32"/>
          </w:rPr>
          <w:delText>click</w:delText>
        </w:r>
        <w:r w:rsidR="00BF3060" w:rsidDel="00B51C1D">
          <w:rPr>
            <w:sz w:val="32"/>
          </w:rPr>
          <w:delText xml:space="preserve"> </w:delText>
        </w:r>
        <w:r w:rsidR="008B4B16" w:rsidDel="00B51C1D">
          <w:rPr>
            <w:sz w:val="32"/>
          </w:rPr>
          <w:delText>the “</w:delText>
        </w:r>
        <w:r w:rsidR="008B4B16" w:rsidRPr="008B4B16" w:rsidDel="00B51C1D">
          <w:rPr>
            <w:b/>
            <w:sz w:val="32"/>
          </w:rPr>
          <w:delText>Scratch</w:delText>
        </w:r>
        <w:r w:rsidR="008B4B16" w:rsidDel="00B51C1D">
          <w:rPr>
            <w:sz w:val="32"/>
          </w:rPr>
          <w:delText xml:space="preserve">” button. </w:delText>
        </w:r>
        <w:r w:rsidR="008800DA" w:rsidDel="00B51C1D">
          <w:rPr>
            <w:sz w:val="32"/>
          </w:rPr>
          <w:br/>
        </w:r>
        <w:r w:rsidR="008800DA" w:rsidDel="00B51C1D">
          <w:rPr>
            <w:i/>
            <w:sz w:val="32"/>
          </w:rPr>
          <w:delText xml:space="preserve">This page </w:delText>
        </w:r>
        <w:r w:rsidR="00844608" w:rsidDel="00B51C1D">
          <w:rPr>
            <w:i/>
            <w:sz w:val="32"/>
          </w:rPr>
          <w:delText>has</w:delText>
        </w:r>
        <w:r w:rsidR="008800DA" w:rsidDel="00B51C1D">
          <w:rPr>
            <w:i/>
            <w:sz w:val="32"/>
          </w:rPr>
          <w:delText xml:space="preserve"> instructions on how to use the new blocks in Scratch. </w:delText>
        </w:r>
        <w:r w:rsidR="00844608" w:rsidDel="00B51C1D">
          <w:rPr>
            <w:i/>
            <w:sz w:val="32"/>
          </w:rPr>
          <w:br/>
        </w:r>
        <w:r w:rsidR="008800DA" w:rsidDel="00B51C1D">
          <w:rPr>
            <w:i/>
            <w:sz w:val="32"/>
          </w:rPr>
          <w:delText>Keep the page open if you need to check back on how to use them.</w:delText>
        </w:r>
      </w:del>
    </w:p>
    <w:p w14:paraId="3E80F8DB" w14:textId="206884FE" w:rsidR="00384420" w:rsidRDefault="000D24C4" w:rsidP="00384420">
      <w:r>
        <w:br/>
      </w:r>
    </w:p>
    <w:p w14:paraId="4618A67C" w14:textId="75308E97" w:rsidR="003D0CAE" w:rsidRPr="00C263F3" w:rsidRDefault="00C263F3" w:rsidP="0003136A">
      <w:pPr>
        <w:pStyle w:val="a5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點選</w:t>
      </w:r>
      <w:proofErr w:type="spellEnd"/>
      <w:r>
        <w:rPr>
          <w:sz w:val="32"/>
        </w:rPr>
        <w:t>“</w:t>
      </w:r>
      <w:r w:rsidRPr="00961BDE">
        <w:rPr>
          <w:b/>
          <w:sz w:val="32"/>
        </w:rPr>
        <w:t>Open in Scratch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開啟</w:t>
      </w:r>
      <w:r>
        <w:rPr>
          <w:sz w:val="32"/>
          <w:lang w:val="en-US" w:eastAsia="zh-TW"/>
        </w:rPr>
        <w:t>Scratch</w:t>
      </w:r>
    </w:p>
    <w:p w14:paraId="6E3FC247" w14:textId="1F0D1FF2" w:rsidR="00C263F3" w:rsidRPr="00C263F3" w:rsidRDefault="00C263F3" w:rsidP="00C263F3">
      <w:pPr>
        <w:pStyle w:val="a5"/>
        <w:ind w:firstLine="720"/>
        <w:rPr>
          <w:i/>
          <w:sz w:val="28"/>
          <w:szCs w:val="28"/>
        </w:rPr>
      </w:pPr>
      <w:proofErr w:type="spellStart"/>
      <w:r w:rsidRPr="00C263F3">
        <w:rPr>
          <w:rFonts w:ascii="新細明體" w:eastAsia="新細明體" w:cs="新細明體" w:hint="eastAsia"/>
          <w:i/>
          <w:color w:val="000000"/>
          <w:sz w:val="28"/>
          <w:szCs w:val="28"/>
          <w:lang w:val="en-US"/>
        </w:rPr>
        <w:t>你應該</w:t>
      </w:r>
      <w:proofErr w:type="spellEnd"/>
      <w:r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會</w:t>
      </w:r>
      <w:proofErr w:type="spellStart"/>
      <w:r w:rsidRPr="00C263F3">
        <w:rPr>
          <w:rFonts w:ascii="新細明體" w:eastAsia="新細明體" w:cs="新細明體" w:hint="eastAsia"/>
          <w:i/>
          <w:color w:val="000000"/>
          <w:sz w:val="28"/>
          <w:szCs w:val="28"/>
          <w:lang w:val="en-US"/>
        </w:rPr>
        <w:t>在專案裡的『更多積木</w:t>
      </w:r>
      <w:proofErr w:type="spellEnd"/>
      <w:r w:rsidRPr="00C263F3">
        <w:rPr>
          <w:rFonts w:ascii="新細明體" w:eastAsia="新細明體" w:cs="新細明體" w:hint="eastAsia"/>
          <w:i/>
          <w:color w:val="000000"/>
          <w:sz w:val="28"/>
          <w:szCs w:val="28"/>
          <w:lang w:val="en-US"/>
        </w:rPr>
        <w:t>』</w:t>
      </w:r>
      <w:r w:rsidRPr="00C263F3">
        <w:rPr>
          <w:rFonts w:ascii="Calibri" w:eastAsia="新細明體" w:hAnsi="Calibri" w:cs="Calibri"/>
          <w:i/>
          <w:color w:val="000000"/>
          <w:sz w:val="28"/>
          <w:szCs w:val="28"/>
          <w:lang w:val="en-US"/>
        </w:rPr>
        <w:t>(More blocks)</w:t>
      </w:r>
      <w:proofErr w:type="spellStart"/>
      <w:r w:rsidRPr="00C263F3">
        <w:rPr>
          <w:rFonts w:ascii="新細明體" w:eastAsia="新細明體" w:hAnsi="Calibri" w:cs="新細明體" w:hint="eastAsia"/>
          <w:i/>
          <w:color w:val="000000"/>
          <w:sz w:val="28"/>
          <w:szCs w:val="28"/>
          <w:lang w:val="en-US"/>
        </w:rPr>
        <w:t>區看到新積木</w:t>
      </w:r>
      <w:proofErr w:type="spellEnd"/>
    </w:p>
    <w:p w14:paraId="474D227A" w14:textId="6030CEB0" w:rsidR="00C263F3" w:rsidRPr="00C263F3" w:rsidDel="00B51C1D" w:rsidRDefault="00B51C1D" w:rsidP="00C263F3">
      <w:pPr>
        <w:pStyle w:val="a5"/>
        <w:ind w:left="1440"/>
        <w:rPr>
          <w:del w:id="137" w:author="Chen Aline" w:date="2019-04-20T06:43:00Z"/>
          <w:i/>
          <w:sz w:val="28"/>
          <w:szCs w:val="28"/>
          <w:lang w:eastAsia="zh-TW"/>
        </w:rPr>
      </w:pPr>
      <w:ins w:id="138" w:author="Chen Aline" w:date="2019-04-20T06:43:00Z">
        <w:r>
          <w:rPr>
            <w:rFonts w:hint="eastAsia"/>
            <w:i/>
            <w:sz w:val="28"/>
            <w:szCs w:val="28"/>
            <w:lang w:eastAsia="zh-TW"/>
          </w:rPr>
          <w:tab/>
        </w:r>
      </w:ins>
    </w:p>
    <w:p w14:paraId="3DD3CE59" w14:textId="3F2A98B3" w:rsidR="001B0679" w:rsidRPr="00CC6DC8" w:rsidRDefault="00FB7C8D" w:rsidP="003D0CAE">
      <w:pPr>
        <w:pStyle w:val="a5"/>
        <w:rPr>
          <w:sz w:val="32"/>
        </w:rPr>
      </w:pPr>
      <w:del w:id="139" w:author="Chen Aline" w:date="2019-04-20T06:43:00Z">
        <w:r w:rsidDel="00B51C1D">
          <w:rPr>
            <w:noProof/>
            <w:sz w:val="32"/>
            <w:lang w:val="en-US" w:eastAsia="zh-TW"/>
            <w:rPrChange w:id="140">
              <w:rPr>
                <w:noProof/>
                <w:lang w:val="en-US" w:eastAsia="zh-TW"/>
              </w:rPr>
            </w:rPrChange>
          </w:rPr>
          <mc:AlternateContent>
            <mc:Choice Requires="wps">
              <w:drawing>
                <wp:anchor distT="0" distB="0" distL="114300" distR="114300" simplePos="0" relativeHeight="251660288" behindDoc="0" locked="0" layoutInCell="1" allowOverlap="1" wp14:anchorId="7EF46712" wp14:editId="3CAC6635">
                  <wp:simplePos x="0" y="0"/>
                  <wp:positionH relativeFrom="column">
                    <wp:posOffset>1073150</wp:posOffset>
                  </wp:positionH>
                  <wp:positionV relativeFrom="paragraph">
                    <wp:posOffset>1896745</wp:posOffset>
                  </wp:positionV>
                  <wp:extent cx="1600835" cy="637540"/>
                  <wp:effectExtent l="25400" t="50800" r="0" b="99060"/>
                  <wp:wrapNone/>
                  <wp:docPr id="1" name="Straight Connector 1"/>
                  <wp:cNvGraphicFramePr/>
                  <a:graphic xmlns:a="http://schemas.openxmlformats.org/drawingml/2006/main">
                    <a:graphicData uri="http://schemas.microsoft.com/office/word/2010/wordprocessingShape">
                      <wps:wsp>
                        <wps:cNvCnPr/>
                        <wps:spPr>
                          <a:xfrm>
                            <a:off x="0" y="0"/>
                            <a:ext cx="1600835" cy="637540"/>
                          </a:xfrm>
                          <a:prstGeom prst="line">
                            <a:avLst/>
                          </a:prstGeom>
                          <a:ln w="95250">
                            <a:tailEnd type="triangle"/>
                          </a:ln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</a:graphicData>
                  </a:graphic>
                  <wp14:sizeRelH relativeFrom="margin">
                    <wp14:pctWidth>0</wp14:pctWidth>
                  </wp14:sizeRelH>
                  <wp14:sizeRelV relativeFrom="margin">
                    <wp14:pctHeight>0</wp14:pctHeight>
                  </wp14:sizeRelV>
                </wp:anchor>
              </w:drawing>
            </mc:Choice>
  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  <w:pict>
                <v:line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5pt,149.35pt" to="210.55pt,199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" strokecolor="#4472c4 [3204]" strokeweight="7.5pt">
                  <v:stroke endarrow="block" joinstyle="miter"/>
                </v:line>
              </w:pict>
            </mc:Fallback>
          </mc:AlternateContent>
        </w:r>
        <w:r w:rsidR="003D0CAE" w:rsidDel="00B51C1D">
          <w:rPr>
            <w:rFonts w:hint="eastAsia"/>
            <w:sz w:val="32"/>
            <w:lang w:eastAsia="zh-TW"/>
          </w:rPr>
          <w:tab/>
        </w:r>
        <w:r w:rsidR="00DB6A2D" w:rsidDel="00B51C1D">
          <w:rPr>
            <w:sz w:val="32"/>
          </w:rPr>
          <w:delText>Click on the “</w:delText>
        </w:r>
        <w:r w:rsidR="00DB6A2D" w:rsidRPr="00FD7DD3" w:rsidDel="00B51C1D">
          <w:rPr>
            <w:b/>
            <w:sz w:val="32"/>
          </w:rPr>
          <w:delText>Open in Scratch</w:delText>
        </w:r>
        <w:r w:rsidR="00DB6A2D" w:rsidDel="00B51C1D">
          <w:rPr>
            <w:sz w:val="32"/>
          </w:rPr>
          <w:delText xml:space="preserve">” button to launch the Scratch editor. </w:delText>
        </w:r>
        <w:r w:rsidR="00DB6A2D" w:rsidDel="00B51C1D">
          <w:rPr>
            <w:sz w:val="32"/>
          </w:rPr>
          <w:br/>
        </w:r>
        <w:r w:rsidR="00DB6A2D" w:rsidRPr="00FD7DD3" w:rsidDel="00B51C1D">
          <w:rPr>
            <w:i/>
            <w:sz w:val="32"/>
          </w:rPr>
          <w:delText>You should see new blocks in the “More blocks” section from your “</w:delText>
        </w:r>
        <w:r w:rsidR="004B379B" w:rsidDel="00B51C1D">
          <w:rPr>
            <w:i/>
            <w:sz w:val="32"/>
          </w:rPr>
          <w:delText>tourist info</w:delText>
        </w:r>
        <w:r w:rsidR="00DB6A2D" w:rsidRPr="00FD7DD3" w:rsidDel="00B51C1D">
          <w:rPr>
            <w:i/>
            <w:sz w:val="32"/>
          </w:rPr>
          <w:delText>” project.</w:delText>
        </w:r>
        <w:r w:rsidR="00DB6A2D" w:rsidDel="00B51C1D">
          <w:rPr>
            <w:sz w:val="32"/>
          </w:rPr>
          <w:br/>
        </w:r>
      </w:del>
      <w:r w:rsidR="00D2116E" w:rsidRPr="00D2116E">
        <w:rPr>
          <w:noProof/>
          <w:sz w:val="32"/>
          <w:lang w:val="en-US" w:eastAsia="zh-TW"/>
        </w:rPr>
        <w:drawing>
          <wp:inline distT="0" distB="0" distL="0" distR="0" wp14:anchorId="3C40C2B5" wp14:editId="25A39ACC">
            <wp:extent cx="4320000" cy="2537322"/>
            <wp:effectExtent l="12700" t="12700" r="10795" b="158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25373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2FCBF78" w14:textId="77777777" w:rsidR="00CE01C1" w:rsidRPr="00CC6DC8" w:rsidRDefault="00CE01C1" w:rsidP="00CC6DC8">
      <w:pPr>
        <w:rPr>
          <w:sz w:val="32"/>
        </w:rPr>
      </w:pPr>
    </w:p>
    <w:p w14:paraId="35F2E0D8" w14:textId="6C505252" w:rsidR="003D0CAE" w:rsidRPr="00832361" w:rsidRDefault="00832361" w:rsidP="0003136A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載入先前開啟過的</w:t>
      </w:r>
      <w:r>
        <w:rPr>
          <w:sz w:val="32"/>
          <w:lang w:val="en-US" w:eastAsia="zh-TW"/>
        </w:rPr>
        <w:t>Scratch</w:t>
      </w:r>
      <w:r>
        <w:rPr>
          <w:rFonts w:hint="eastAsia"/>
          <w:sz w:val="32"/>
          <w:lang w:val="en-US" w:eastAsia="zh-TW"/>
        </w:rPr>
        <w:t>專案</w:t>
      </w:r>
    </w:p>
    <w:p w14:paraId="6073020B" w14:textId="3E04B95C" w:rsidR="00832361" w:rsidRDefault="00832361" w:rsidP="00832361">
      <w:pPr>
        <w:pStyle w:val="a5"/>
        <w:ind w:left="1440"/>
        <w:rPr>
          <w:ins w:id="141" w:author="Chen Aline" w:date="2019-04-20T06:43:00Z"/>
          <w:b/>
          <w:i/>
          <w:sz w:val="32"/>
          <w:lang w:eastAsia="zh-TW"/>
        </w:rPr>
      </w:pPr>
      <w:proofErr w:type="spellStart"/>
      <w:r>
        <w:rPr>
          <w:rFonts w:hint="eastAsia"/>
          <w:sz w:val="32"/>
        </w:rPr>
        <w:t>點選</w:t>
      </w:r>
      <w:proofErr w:type="spellEnd"/>
      <w:r>
        <w:rPr>
          <w:b/>
          <w:i/>
          <w:sz w:val="32"/>
        </w:rPr>
        <w:t>Project templates</w:t>
      </w:r>
      <w:r w:rsidRPr="007E0A8B">
        <w:rPr>
          <w:i/>
          <w:sz w:val="32"/>
        </w:rPr>
        <w:t xml:space="preserve"> </w:t>
      </w:r>
      <w:r>
        <w:rPr>
          <w:sz w:val="32"/>
          <w:lang w:val="en-US"/>
        </w:rPr>
        <w:t>-&gt;</w:t>
      </w:r>
      <w:r>
        <w:rPr>
          <w:rFonts w:hint="eastAsia"/>
          <w:sz w:val="32"/>
          <w:lang w:val="en-US" w:eastAsia="zh-TW"/>
        </w:rPr>
        <w:t>再點選</w:t>
      </w:r>
      <w:r>
        <w:rPr>
          <w:b/>
          <w:i/>
          <w:sz w:val="32"/>
        </w:rPr>
        <w:t>Tourist Info (short)</w:t>
      </w:r>
    </w:p>
    <w:p w14:paraId="2F6C3B45" w14:textId="77777777" w:rsidR="00B51C1D" w:rsidRPr="00B51C1D" w:rsidRDefault="00B51C1D">
      <w:pPr>
        <w:rPr>
          <w:sz w:val="32"/>
          <w:lang w:val="en-US" w:eastAsia="zh-TW"/>
          <w:rPrChange w:id="142" w:author="Chen Aline" w:date="2019-04-20T06:43:00Z">
            <w:rPr>
              <w:lang w:val="en-US" w:eastAsia="zh-TW"/>
            </w:rPr>
          </w:rPrChange>
        </w:rPr>
        <w:pPrChange w:id="143" w:author="Chen Aline" w:date="2019-04-20T06:43:00Z">
          <w:pPr>
            <w:pStyle w:val="a5"/>
            <w:ind w:left="1440"/>
          </w:pPr>
        </w:pPrChange>
      </w:pPr>
    </w:p>
    <w:p w14:paraId="60CB8015" w14:textId="7C60FA38" w:rsidR="00B25414" w:rsidRPr="00CE01C1" w:rsidDel="00B51C1D" w:rsidRDefault="00CC6DC8" w:rsidP="003D0CAE">
      <w:pPr>
        <w:pStyle w:val="a5"/>
        <w:ind w:firstLine="720"/>
        <w:rPr>
          <w:del w:id="144" w:author="Chen Aline" w:date="2019-04-20T06:43:00Z"/>
          <w:sz w:val="32"/>
        </w:rPr>
      </w:pPr>
      <w:del w:id="145" w:author="Chen Aline" w:date="2019-04-20T06:43:00Z">
        <w:r w:rsidDel="00B51C1D">
          <w:rPr>
            <w:sz w:val="32"/>
          </w:rPr>
          <w:delText xml:space="preserve">Load the Scratch project </w:delText>
        </w:r>
        <w:r w:rsidR="00D120BC" w:rsidDel="00B51C1D">
          <w:rPr>
            <w:sz w:val="32"/>
          </w:rPr>
          <w:delText xml:space="preserve">you </w:delText>
        </w:r>
        <w:r w:rsidR="00DF7C07" w:rsidDel="00B51C1D">
          <w:rPr>
            <w:sz w:val="32"/>
          </w:rPr>
          <w:delText>opened</w:delText>
        </w:r>
        <w:r w:rsidR="00D120BC" w:rsidDel="00B51C1D">
          <w:rPr>
            <w:sz w:val="32"/>
          </w:rPr>
          <w:delText xml:space="preserve"> before.</w:delText>
        </w:r>
        <w:r w:rsidR="00D120BC" w:rsidDel="00B51C1D">
          <w:rPr>
            <w:sz w:val="32"/>
          </w:rPr>
          <w:br/>
        </w:r>
        <w:r w:rsidR="00E9265D" w:rsidRPr="007E0A8B" w:rsidDel="00B51C1D">
          <w:rPr>
            <w:i/>
            <w:sz w:val="32"/>
          </w:rPr>
          <w:delText xml:space="preserve">Click on </w:delText>
        </w:r>
        <w:r w:rsidR="00E9265D" w:rsidDel="00B51C1D">
          <w:rPr>
            <w:b/>
            <w:i/>
            <w:sz w:val="32"/>
          </w:rPr>
          <w:delText>Project templates</w:delText>
        </w:r>
        <w:r w:rsidR="00E9265D" w:rsidRPr="007E0A8B" w:rsidDel="00B51C1D">
          <w:rPr>
            <w:i/>
            <w:sz w:val="32"/>
          </w:rPr>
          <w:delText xml:space="preserve"> -&gt; </w:delText>
        </w:r>
        <w:r w:rsidR="00E9265D" w:rsidDel="00B51C1D">
          <w:rPr>
            <w:b/>
            <w:i/>
            <w:sz w:val="32"/>
          </w:rPr>
          <w:delText>Tourist Info (short)</w:delText>
        </w:r>
        <w:r w:rsidR="00CE01C1" w:rsidDel="00B51C1D">
          <w:rPr>
            <w:b/>
            <w:i/>
            <w:sz w:val="32"/>
          </w:rPr>
          <w:br/>
        </w:r>
      </w:del>
    </w:p>
    <w:p w14:paraId="41A89503" w14:textId="7D9BD67D" w:rsidR="003D0CAE" w:rsidRDefault="00F326A8" w:rsidP="00CE01C1">
      <w:pPr>
        <w:pStyle w:val="a5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點選角色</w:t>
      </w:r>
      <w:proofErr w:type="spellEnd"/>
      <w:r>
        <w:rPr>
          <w:sz w:val="32"/>
        </w:rPr>
        <w:t>“recommend”</w:t>
      </w:r>
    </w:p>
    <w:p w14:paraId="10A62107" w14:textId="00541ECB" w:rsidR="00CE01C1" w:rsidRPr="00CE01C1" w:rsidRDefault="00CE01C1">
      <w:pPr>
        <w:pStyle w:val="a5"/>
        <w:ind w:left="1440"/>
        <w:rPr>
          <w:sz w:val="32"/>
        </w:rPr>
        <w:sectPr w:rsidR="00CE01C1" w:rsidRPr="00CE01C1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  <w:pPrChange w:id="146" w:author="Chen Aline" w:date="2019-04-20T06:43:00Z">
          <w:pPr>
            <w:pStyle w:val="a5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2272" behindDoc="0" locked="0" layoutInCell="1" allowOverlap="1" wp14:anchorId="73B5C33B" wp14:editId="44EFA160">
                <wp:simplePos x="0" y="0"/>
                <wp:positionH relativeFrom="column">
                  <wp:posOffset>1676400</wp:posOffset>
                </wp:positionH>
                <wp:positionV relativeFrom="paragraph">
                  <wp:posOffset>2463800</wp:posOffset>
                </wp:positionV>
                <wp:extent cx="4360334" cy="322368"/>
                <wp:effectExtent l="0" t="203200" r="8890" b="109855"/>
                <wp:wrapNone/>
                <wp:docPr id="22" name="Straight Connector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360334" cy="32236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2" o:spid="_x0000_s1026" style="position:absolute;flip:x y;z-index:2517022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2pt,194pt" to="475.35pt,219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del w:id="147" w:author="Chen Aline" w:date="2019-04-20T06:43:00Z">
        <w:r w:rsidR="003D0CAE" w:rsidDel="00B51C1D">
          <w:rPr>
            <w:rFonts w:hint="eastAsia"/>
            <w:sz w:val="32"/>
            <w:lang w:eastAsia="zh-TW"/>
          </w:rPr>
          <w:tab/>
        </w:r>
        <w:r w:rsidRPr="00CE01C1" w:rsidDel="00B51C1D">
          <w:rPr>
            <w:sz w:val="32"/>
          </w:rPr>
          <w:delText>C</w:delText>
        </w:r>
        <w:r w:rsidDel="00B51C1D">
          <w:rPr>
            <w:sz w:val="32"/>
          </w:rPr>
          <w:delText>lick on the “recommend” sprite</w:delText>
        </w:r>
        <w:r w:rsidDel="00B51C1D">
          <w:rPr>
            <w:sz w:val="32"/>
          </w:rPr>
          <w:br/>
        </w:r>
      </w:del>
      <w:r w:rsidRPr="00CE01C1">
        <w:rPr>
          <w:noProof/>
          <w:sz w:val="32"/>
          <w:lang w:val="en-US" w:eastAsia="zh-TW"/>
        </w:rPr>
        <w:drawing>
          <wp:inline distT="0" distB="0" distL="0" distR="0" wp14:anchorId="260AD635" wp14:editId="18F03C37">
            <wp:extent cx="5760000" cy="2834922"/>
            <wp:effectExtent l="12700" t="12700" r="6350" b="1016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83492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532FC4D" w14:textId="22BCCD41" w:rsidR="00384420" w:rsidRDefault="00384420"/>
    <w:p w14:paraId="33232DAB" w14:textId="679BBBCE" w:rsidR="00AA444B" w:rsidRDefault="00AA444B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小技巧</w:t>
      </w:r>
    </w:p>
    <w:p w14:paraId="22A4E402" w14:textId="1CFE7F3B" w:rsidR="00384420" w:rsidRPr="00384420" w:rsidDel="00B51C1D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del w:id="148" w:author="Chen Aline" w:date="2019-04-20T06:43:00Z"/>
          <w:b/>
        </w:rPr>
      </w:pPr>
      <w:del w:id="149" w:author="Chen Aline" w:date="2019-04-20T06:43:00Z">
        <w:r w:rsidRPr="00384420" w:rsidDel="00B51C1D">
          <w:rPr>
            <w:b/>
            <w:color w:val="FFFFFF" w:themeColor="background1"/>
            <w:sz w:val="40"/>
            <w:shd w:val="clear" w:color="auto" w:fill="70AD47" w:themeFill="accent6"/>
          </w:rPr>
          <w:delText>Tips</w:delText>
        </w:r>
      </w:del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5C80C100" w14:textId="5278FDCE" w:rsidR="00AA444B" w:rsidRDefault="00AA444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多一點範例！</w:t>
      </w:r>
    </w:p>
    <w:p w14:paraId="60C45FD8" w14:textId="0E2788E8" w:rsidR="00384420" w:rsidRPr="00384420" w:rsidDel="00B51C1D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150" w:author="Chen Aline" w:date="2019-04-20T06:43:00Z"/>
          <w:b/>
          <w:sz w:val="32"/>
        </w:rPr>
      </w:pPr>
      <w:del w:id="151" w:author="Chen Aline" w:date="2019-04-20T06:43:00Z">
        <w:r w:rsidRPr="00384420" w:rsidDel="00B51C1D">
          <w:rPr>
            <w:b/>
            <w:sz w:val="32"/>
          </w:rPr>
          <w:delText>More examples!</w:delText>
        </w:r>
      </w:del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4A608ED1" w14:textId="58344DD4" w:rsidR="009E2F3B" w:rsidRDefault="009E2F3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當你給越多範例，電腦就應該能更正確的辨別</w:t>
      </w:r>
      <w:r w:rsidR="00DF29DF">
        <w:rPr>
          <w:rFonts w:hint="eastAsia"/>
          <w:sz w:val="32"/>
          <w:lang w:eastAsia="zh-TW"/>
        </w:rPr>
        <w:t>喜歡不同景點的旅客所說的話中的共通模式。</w:t>
      </w:r>
    </w:p>
    <w:p w14:paraId="689DD4C8" w14:textId="131228BC" w:rsidR="00384420" w:rsidRPr="00384420" w:rsidDel="00B51C1D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152" w:author="Chen Aline" w:date="2019-04-20T06:43:00Z"/>
          <w:sz w:val="32"/>
        </w:rPr>
      </w:pPr>
      <w:del w:id="153" w:author="Chen Aline" w:date="2019-04-20T06:43:00Z">
        <w:r w:rsidRPr="00384420" w:rsidDel="00B51C1D">
          <w:rPr>
            <w:sz w:val="32"/>
          </w:rPr>
          <w:delText xml:space="preserve">The more examples you give it, the better the computer should get at recognising </w:delText>
        </w:r>
        <w:r w:rsidR="006F7107" w:rsidDel="00B51C1D">
          <w:rPr>
            <w:sz w:val="32"/>
          </w:rPr>
          <w:delText>patterns in what tourists who like different places would say</w:delText>
        </w:r>
        <w:r w:rsidRPr="00384420" w:rsidDel="00B51C1D">
          <w:rPr>
            <w:sz w:val="32"/>
          </w:rPr>
          <w:delText xml:space="preserve">. </w:delText>
        </w:r>
      </w:del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C8E0D7C" w14:textId="60A82689" w:rsidR="005B2D29" w:rsidRDefault="005B2D29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問問別人吧</w:t>
      </w:r>
    </w:p>
    <w:p w14:paraId="2D97987A" w14:textId="42293123" w:rsidR="00A55423" w:rsidRPr="00384420" w:rsidDel="00B51C1D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154" w:author="Chen Aline" w:date="2019-04-20T06:44:00Z"/>
          <w:b/>
          <w:sz w:val="32"/>
        </w:rPr>
      </w:pPr>
      <w:del w:id="155" w:author="Chen Aline" w:date="2019-04-20T06:44:00Z">
        <w:r w:rsidDel="00B51C1D">
          <w:rPr>
            <w:b/>
            <w:sz w:val="32"/>
          </w:rPr>
          <w:delText>Get examples from other people</w:delText>
        </w:r>
      </w:del>
    </w:p>
    <w:p w14:paraId="2BC151D8" w14:textId="7777777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7E6CE1D6" w14:textId="103C3059" w:rsidR="00597039" w:rsidRDefault="00597039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ins w:id="156" w:author="Chen Aline" w:date="2019-04-20T06:44:00Z"/>
          <w:sz w:val="32"/>
          <w:lang w:eastAsia="zh-TW"/>
        </w:rPr>
      </w:pPr>
      <w:r>
        <w:rPr>
          <w:rFonts w:hint="eastAsia"/>
          <w:sz w:val="32"/>
          <w:lang w:eastAsia="zh-TW"/>
        </w:rPr>
        <w:t>問問鄰近的同學，請他們給些範例句子。</w:t>
      </w:r>
      <w:r w:rsidR="00161136">
        <w:rPr>
          <w:rFonts w:hint="eastAsia"/>
          <w:sz w:val="32"/>
          <w:lang w:eastAsia="zh-TW"/>
        </w:rPr>
        <w:t>當你的範例來自越多不同的人，差異度就應該越高。</w:t>
      </w:r>
    </w:p>
    <w:p w14:paraId="22332AFF" w14:textId="77777777" w:rsidR="00B51C1D" w:rsidRDefault="00B51C1D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3043D52E" w14:textId="0B3C4517" w:rsidR="00A55423" w:rsidDel="00B51C1D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157" w:author="Chen Aline" w:date="2019-04-20T06:44:00Z"/>
          <w:sz w:val="32"/>
        </w:rPr>
      </w:pPr>
      <w:del w:id="158" w:author="Chen Aline" w:date="2019-04-20T06:44:00Z">
        <w:r w:rsidDel="00B51C1D">
          <w:rPr>
            <w:sz w:val="32"/>
          </w:rPr>
          <w:delText xml:space="preserve">Try asking the people sat near you to suggest questions from tourists. The more people you get examples from, the better chance you have of making them varied. </w:delText>
        </w:r>
      </w:del>
    </w:p>
    <w:p w14:paraId="43F6D68B" w14:textId="16A34FC9" w:rsidR="00A55423" w:rsidRDefault="001B1CF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因為其他人可能表達的方式和你不同。</w:t>
      </w:r>
    </w:p>
    <w:p w14:paraId="326D96EC" w14:textId="4DB2EFFB" w:rsidR="00A55423" w:rsidDel="00B51C1D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159" w:author="Chen Aline" w:date="2019-04-20T06:44:00Z"/>
          <w:sz w:val="32"/>
        </w:rPr>
      </w:pPr>
      <w:del w:id="160" w:author="Chen Aline" w:date="2019-04-20T06:44:00Z">
        <w:r w:rsidDel="00B51C1D">
          <w:rPr>
            <w:sz w:val="32"/>
          </w:rPr>
          <w:delText>Other people will think of ways to phrase</w:delText>
        </w:r>
        <w:r w:rsidRPr="00384420" w:rsidDel="00B51C1D">
          <w:rPr>
            <w:sz w:val="32"/>
          </w:rPr>
          <w:delText xml:space="preserve"> </w:delText>
        </w:r>
        <w:r w:rsidDel="00B51C1D">
          <w:rPr>
            <w:sz w:val="32"/>
          </w:rPr>
          <w:delText>the examples that you might not have.</w:delText>
        </w:r>
      </w:del>
    </w:p>
    <w:p w14:paraId="6F915A20" w14:textId="77777777" w:rsidR="00A55423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5B52FFCC" w14:textId="5B6A4343" w:rsidR="001B1CF3" w:rsidRDefault="001B1CF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總之，越多越好！</w:t>
      </w:r>
    </w:p>
    <w:p w14:paraId="2151970B" w14:textId="6853AA76" w:rsidR="00A55423" w:rsidRPr="00384420" w:rsidDel="00B51C1D" w:rsidRDefault="00A55423" w:rsidP="00A5542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161" w:author="Chen Aline" w:date="2019-04-20T06:44:00Z"/>
          <w:sz w:val="32"/>
        </w:rPr>
      </w:pPr>
      <w:del w:id="162" w:author="Chen Aline" w:date="2019-04-20T06:44:00Z">
        <w:r w:rsidDel="00B51C1D">
          <w:rPr>
            <w:sz w:val="32"/>
          </w:rPr>
          <w:delText>The more the better!</w:delText>
        </w:r>
      </w:del>
    </w:p>
    <w:p w14:paraId="4611662D" w14:textId="77777777" w:rsidR="00FC6BB6" w:rsidRDefault="00FC6BB6">
      <w:pPr>
        <w:rPr>
          <w:sz w:val="32"/>
        </w:rPr>
      </w:pPr>
    </w:p>
    <w:p w14:paraId="099133EF" w14:textId="10F69D4D" w:rsidR="004F1D88" w:rsidRPr="00384420" w:rsidDel="00EB6C2F" w:rsidRDefault="004F1D88">
      <w:pPr>
        <w:pBdr>
          <w:top w:val="single" w:sz="4" w:space="6" w:color="auto" w:shadow="1"/>
          <w:left w:val="single" w:sz="4" w:space="5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163" w:author="Chen Aline" w:date="2018-12-19T13:25:00Z"/>
          <w:b/>
          <w:sz w:val="32"/>
        </w:rPr>
        <w:pPrChange w:id="164" w:author="Chen Aline" w:date="2018-12-19T13:24:00Z">
          <w:pPr>
            <w:pBdr>
              <w:top w:val="single" w:sz="4" w:space="6" w:color="auto" w:shadow="1"/>
              <w:left w:val="single" w:sz="4" w:space="6" w:color="auto" w:shadow="1"/>
              <w:bottom w:val="single" w:sz="4" w:space="6" w:color="auto" w:shadow="1"/>
              <w:right w:val="single" w:sz="4" w:space="6" w:color="auto" w:shadow="1"/>
            </w:pBdr>
            <w:ind w:left="450" w:right="380"/>
          </w:pPr>
        </w:pPrChange>
      </w:pPr>
      <w:del w:id="165" w:author="Chen Aline" w:date="2018-12-19T13:25:00Z">
        <w:r w:rsidDel="00EB6C2F">
          <w:rPr>
            <w:b/>
            <w:sz w:val="32"/>
          </w:rPr>
          <w:delText>Mix things up with your examples</w:delText>
        </w:r>
      </w:del>
    </w:p>
    <w:p w14:paraId="22821A70" w14:textId="5FFD42C6" w:rsidR="004F1D88" w:rsidDel="00EB6C2F" w:rsidRDefault="004F1D88">
      <w:pPr>
        <w:pBdr>
          <w:top w:val="single" w:sz="4" w:space="6" w:color="auto" w:shadow="1"/>
          <w:left w:val="single" w:sz="4" w:space="5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166" w:author="Chen Aline" w:date="2018-12-19T13:25:00Z"/>
          <w:sz w:val="32"/>
        </w:rPr>
        <w:pPrChange w:id="167" w:author="Chen Aline" w:date="2018-12-19T13:24:00Z">
          <w:pPr>
            <w:pBdr>
              <w:top w:val="single" w:sz="4" w:space="6" w:color="auto" w:shadow="1"/>
              <w:left w:val="single" w:sz="4" w:space="6" w:color="auto" w:shadow="1"/>
              <w:bottom w:val="single" w:sz="4" w:space="6" w:color="auto" w:shadow="1"/>
              <w:right w:val="single" w:sz="4" w:space="6" w:color="auto" w:shadow="1"/>
            </w:pBdr>
            <w:ind w:left="450" w:right="380"/>
          </w:pPr>
        </w:pPrChange>
      </w:pPr>
    </w:p>
    <w:p w14:paraId="0C972790" w14:textId="7089DE80" w:rsidR="004F1D88" w:rsidDel="00EB6C2F" w:rsidRDefault="004F1D88">
      <w:pPr>
        <w:pBdr>
          <w:top w:val="single" w:sz="4" w:space="6" w:color="auto" w:shadow="1"/>
          <w:left w:val="single" w:sz="4" w:space="5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168" w:author="Chen Aline" w:date="2018-12-19T13:25:00Z"/>
          <w:sz w:val="32"/>
        </w:rPr>
        <w:pPrChange w:id="169" w:author="Chen Aline" w:date="2018-12-19T13:24:00Z">
          <w:pPr>
            <w:pBdr>
              <w:top w:val="single" w:sz="4" w:space="6" w:color="auto" w:shadow="1"/>
              <w:left w:val="single" w:sz="4" w:space="6" w:color="auto" w:shadow="1"/>
              <w:bottom w:val="single" w:sz="4" w:space="6" w:color="auto" w:shadow="1"/>
              <w:right w:val="single" w:sz="4" w:space="6" w:color="auto" w:shadow="1"/>
            </w:pBdr>
            <w:ind w:left="450" w:right="380"/>
          </w:pPr>
        </w:pPrChange>
      </w:pPr>
      <w:del w:id="170" w:author="Chen Aline" w:date="2018-12-19T13:25:00Z">
        <w:r w:rsidDel="00EB6C2F">
          <w:rPr>
            <w:sz w:val="32"/>
          </w:rPr>
          <w:delText>Try to come up with lots of different types of examples</w:delText>
        </w:r>
        <w:r w:rsidRPr="00384420" w:rsidDel="00EB6C2F">
          <w:rPr>
            <w:sz w:val="32"/>
          </w:rPr>
          <w:delText>.</w:delText>
        </w:r>
        <w:r w:rsidDel="00EB6C2F">
          <w:rPr>
            <w:sz w:val="32"/>
          </w:rPr>
          <w:delText xml:space="preserve"> </w:delText>
        </w:r>
      </w:del>
    </w:p>
    <w:p w14:paraId="5A4E1736" w14:textId="7429D30D" w:rsidR="006E75ED" w:rsidDel="00EB6C2F" w:rsidRDefault="006E75E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171" w:author="Chen Aline" w:date="2018-12-19T13:25:00Z"/>
          <w:sz w:val="32"/>
        </w:rPr>
      </w:pPr>
    </w:p>
    <w:p w14:paraId="1D11ABD8" w14:textId="16C23988" w:rsidR="00EB6C2F" w:rsidRDefault="004F1D88" w:rsidP="00EB6C2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ins w:id="172" w:author="Chen Aline" w:date="2018-12-19T13:24:00Z"/>
          <w:b/>
          <w:sz w:val="32"/>
          <w:lang w:eastAsia="zh-TW"/>
        </w:rPr>
      </w:pPr>
      <w:del w:id="173" w:author="Chen Aline" w:date="2018-12-19T13:25:00Z">
        <w:r w:rsidDel="00EB6C2F">
          <w:rPr>
            <w:sz w:val="32"/>
            <w:lang w:eastAsia="zh-TW"/>
          </w:rPr>
          <w:delText xml:space="preserve">For example, make sure that you include some long examples and some very short ones. </w:delText>
        </w:r>
      </w:del>
      <w:ins w:id="174" w:author="Chen Aline" w:date="2018-12-19T13:24:00Z">
        <w:r w:rsidR="00EB6C2F">
          <w:rPr>
            <w:rFonts w:hint="eastAsia"/>
            <w:b/>
            <w:sz w:val="32"/>
            <w:lang w:eastAsia="zh-TW"/>
          </w:rPr>
          <w:t>確保範例中有各種</w:t>
        </w:r>
      </w:ins>
      <w:ins w:id="175" w:author="Sung-Shine Lee" w:date="2018-12-21T15:15:00Z">
        <w:r w:rsidR="00EE6478">
          <w:rPr>
            <w:rFonts w:hint="eastAsia"/>
            <w:b/>
            <w:sz w:val="32"/>
            <w:lang w:eastAsia="zh-TW"/>
          </w:rPr>
          <w:t>句子</w:t>
        </w:r>
      </w:ins>
      <w:ins w:id="176" w:author="Chen Aline" w:date="2018-12-19T13:24:00Z">
        <w:del w:id="177" w:author="Sung-Shine Lee" w:date="2018-12-21T15:15:00Z">
          <w:r w:rsidR="00EB6C2F" w:rsidDel="00EE6478">
            <w:rPr>
              <w:rFonts w:hint="eastAsia"/>
              <w:b/>
              <w:sz w:val="32"/>
              <w:lang w:eastAsia="zh-TW"/>
            </w:rPr>
            <w:delText>圖片</w:delText>
          </w:r>
        </w:del>
      </w:ins>
    </w:p>
    <w:p w14:paraId="220019E0" w14:textId="77777777" w:rsidR="00EB6C2F" w:rsidRDefault="00EB6C2F" w:rsidP="00EB6C2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ins w:id="178" w:author="Chen Aline" w:date="2018-12-19T13:24:00Z"/>
          <w:sz w:val="32"/>
          <w:lang w:eastAsia="zh-TW"/>
        </w:rPr>
      </w:pPr>
    </w:p>
    <w:p w14:paraId="78ED73EC" w14:textId="77777777" w:rsidR="00EB6C2F" w:rsidRDefault="00EB6C2F" w:rsidP="00EB6C2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ins w:id="179" w:author="Chen Aline" w:date="2018-12-19T13:24:00Z"/>
          <w:sz w:val="32"/>
          <w:lang w:eastAsia="zh-TW"/>
        </w:rPr>
      </w:pPr>
      <w:ins w:id="180" w:author="Chen Aline" w:date="2018-12-19T13:24:00Z">
        <w:r>
          <w:rPr>
            <w:rFonts w:hint="eastAsia"/>
            <w:sz w:val="32"/>
            <w:lang w:eastAsia="zh-TW"/>
          </w:rPr>
          <w:t>試著找到不同類別的範例</w:t>
        </w:r>
      </w:ins>
    </w:p>
    <w:p w14:paraId="36E3FD24" w14:textId="77777777" w:rsidR="00EB6C2F" w:rsidRDefault="00EB6C2F" w:rsidP="00EB6C2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ins w:id="181" w:author="Chen Aline" w:date="2018-12-19T13:24:00Z"/>
          <w:sz w:val="32"/>
          <w:lang w:eastAsia="zh-TW"/>
        </w:rPr>
      </w:pPr>
    </w:p>
    <w:p w14:paraId="63731329" w14:textId="77777777" w:rsidR="00EB6C2F" w:rsidRDefault="00EB6C2F" w:rsidP="00EB6C2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ins w:id="182" w:author="Chen Aline" w:date="2018-12-19T13:24:00Z"/>
          <w:sz w:val="32"/>
          <w:lang w:eastAsia="zh-TW"/>
        </w:rPr>
      </w:pPr>
      <w:ins w:id="183" w:author="Chen Aline" w:date="2018-12-19T13:24:00Z">
        <w:r>
          <w:rPr>
            <w:rFonts w:hint="eastAsia"/>
            <w:sz w:val="32"/>
            <w:lang w:eastAsia="zh-TW"/>
          </w:rPr>
          <w:t>舉例來說，確認範例中有一些很長的範例句子，也有一些非常短的句子。</w:t>
        </w:r>
      </w:ins>
    </w:p>
    <w:p w14:paraId="6CF8BA58" w14:textId="4A7CC900" w:rsidR="00EB6C2F" w:rsidRDefault="00EB6C2F" w:rsidP="00EF10D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right="380"/>
        <w:rPr>
          <w:rFonts w:hint="eastAsia"/>
          <w:sz w:val="32"/>
          <w:lang w:eastAsia="zh-TW"/>
        </w:rPr>
        <w:sectPr w:rsidR="00EB6C2F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  <w:pPrChange w:id="184" w:author="Chen Aline" w:date="2019-04-20T06:46:00Z">
          <w:pPr>
            <w:pBdr>
              <w:top w:val="single" w:sz="4" w:space="6" w:color="auto" w:shadow="1"/>
              <w:left w:val="single" w:sz="4" w:space="6" w:color="auto" w:shadow="1"/>
              <w:bottom w:val="single" w:sz="4" w:space="6" w:color="auto" w:shadow="1"/>
              <w:right w:val="single" w:sz="4" w:space="6" w:color="auto" w:shadow="1"/>
            </w:pBdr>
            <w:ind w:left="450" w:right="380"/>
          </w:pPr>
        </w:pPrChange>
      </w:pPr>
    </w:p>
    <w:p w14:paraId="685607D4" w14:textId="77777777" w:rsidR="00EF10D5" w:rsidRDefault="00330801" w:rsidP="0003136A">
      <w:pPr>
        <w:pStyle w:val="a5"/>
        <w:numPr>
          <w:ilvl w:val="0"/>
          <w:numId w:val="1"/>
        </w:numPr>
        <w:rPr>
          <w:ins w:id="185" w:author="Chen Aline" w:date="2019-04-20T06:46:00Z"/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lastRenderedPageBreak/>
        <w:t>拖曳程式積木取代原本的程式碼（如下圖）</w:t>
      </w:r>
      <w:r w:rsidR="009C0BCB">
        <w:rPr>
          <w:rFonts w:hint="eastAsia"/>
          <w:sz w:val="32"/>
          <w:lang w:eastAsia="zh-TW"/>
        </w:rPr>
        <w:t>，我們把隨機選擇</w:t>
      </w:r>
    </w:p>
    <w:p w14:paraId="0175244D" w14:textId="47774F05" w:rsidR="003D0CAE" w:rsidRDefault="009C0BCB" w:rsidP="00EF10D5">
      <w:pPr>
        <w:pStyle w:val="a5"/>
        <w:ind w:firstLine="720"/>
        <w:rPr>
          <w:sz w:val="32"/>
          <w:lang w:eastAsia="zh-TW"/>
        </w:rPr>
        <w:pPrChange w:id="186" w:author="Chen Aline" w:date="2019-04-20T06:46:00Z">
          <w:pPr>
            <w:pStyle w:val="a5"/>
            <w:numPr>
              <w:numId w:val="1"/>
            </w:numPr>
            <w:ind w:hanging="360"/>
          </w:pPr>
        </w:pPrChange>
      </w:pPr>
      <w:r>
        <w:rPr>
          <w:rFonts w:hint="eastAsia"/>
          <w:sz w:val="32"/>
          <w:lang w:eastAsia="zh-TW"/>
        </w:rPr>
        <w:t>換成使用機器學習模型。</w:t>
      </w:r>
    </w:p>
    <w:p w14:paraId="3C12CEF6" w14:textId="33763B31" w:rsidR="000724DF" w:rsidRDefault="00CE01C1" w:rsidP="003D0CAE">
      <w:pPr>
        <w:pStyle w:val="a5"/>
        <w:ind w:firstLine="720"/>
        <w:rPr>
          <w:sz w:val="32"/>
        </w:rPr>
      </w:pPr>
      <w:del w:id="187" w:author="Chen Aline" w:date="2019-04-20T06:46:00Z">
        <w:r w:rsidDel="00EF10D5">
          <w:rPr>
            <w:sz w:val="32"/>
          </w:rPr>
          <w:delText>Replace</w:delText>
        </w:r>
        <w:r w:rsidR="0079300E" w:rsidDel="00EF10D5">
          <w:rPr>
            <w:sz w:val="32"/>
          </w:rPr>
          <w:delText xml:space="preserve"> the script</w:delText>
        </w:r>
        <w:r w:rsidDel="00EF10D5">
          <w:rPr>
            <w:sz w:val="32"/>
          </w:rPr>
          <w:delText xml:space="preserve"> that is there with this one below, that will</w:delText>
        </w:r>
        <w:r w:rsidR="00E60B58" w:rsidDel="00EF10D5">
          <w:rPr>
            <w:sz w:val="32"/>
          </w:rPr>
          <w:delText xml:space="preserve"> use your machine learning model instead of </w:delText>
        </w:r>
        <w:r w:rsidR="006F7107" w:rsidDel="00EF10D5">
          <w:rPr>
            <w:sz w:val="32"/>
          </w:rPr>
          <w:delText>the random choice.</w:delText>
        </w:r>
        <w:r w:rsidR="0079300E" w:rsidRPr="0079300E" w:rsidDel="00EF10D5">
          <w:rPr>
            <w:sz w:val="32"/>
          </w:rPr>
          <w:br/>
        </w:r>
      </w:del>
      <w:r w:rsidR="00415AEB" w:rsidRPr="00415AEB">
        <w:rPr>
          <w:noProof/>
          <w:sz w:val="32"/>
          <w:lang w:val="en-US" w:eastAsia="zh-TW"/>
        </w:rPr>
        <w:drawing>
          <wp:inline distT="0" distB="0" distL="0" distR="0" wp14:anchorId="3191C887" wp14:editId="79422203">
            <wp:extent cx="3308400" cy="1259873"/>
            <wp:effectExtent l="12700" t="12700" r="6350" b="1016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3529" b="6479"/>
                    <a:stretch/>
                  </pic:blipFill>
                  <pic:spPr bwMode="auto">
                    <a:xfrm>
                      <a:off x="0" y="0"/>
                      <a:ext cx="3308400" cy="12598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273D18" w:rsidRPr="00273D18">
        <w:rPr>
          <w:noProof/>
          <w:sz w:val="32"/>
          <w:lang w:eastAsia="en-GB"/>
        </w:rPr>
        <w:t xml:space="preserve"> </w:t>
      </w:r>
    </w:p>
    <w:p w14:paraId="56DD21F4" w14:textId="1FA24EEC" w:rsidR="0079300E" w:rsidRPr="0079300E" w:rsidRDefault="0079300E" w:rsidP="0079300E">
      <w:pPr>
        <w:rPr>
          <w:sz w:val="32"/>
        </w:rPr>
      </w:pPr>
    </w:p>
    <w:p w14:paraId="05FE4BD5" w14:textId="1FFFEF1D" w:rsidR="003D0CAE" w:rsidRDefault="00992C1A" w:rsidP="0003136A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點選角色</w:t>
      </w:r>
      <w:r>
        <w:rPr>
          <w:sz w:val="32"/>
        </w:rPr>
        <w:t>“</w:t>
      </w:r>
      <w:r w:rsidRPr="00D87463">
        <w:rPr>
          <w:b/>
          <w:sz w:val="32"/>
        </w:rPr>
        <w:t>Sprite1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，找出程式碼中的</w:t>
      </w:r>
      <w:r>
        <w:rPr>
          <w:sz w:val="32"/>
        </w:rPr>
        <w:t>“</w:t>
      </w:r>
      <w:r w:rsidRPr="00D87463">
        <w:rPr>
          <w:b/>
          <w:sz w:val="32"/>
        </w:rPr>
        <w:t>suggestion</w:t>
      </w:r>
      <w:r>
        <w:rPr>
          <w:sz w:val="32"/>
        </w:rPr>
        <w:t>”</w:t>
      </w:r>
    </w:p>
    <w:p w14:paraId="647EE8E3" w14:textId="32451ED7" w:rsidR="006719A4" w:rsidRDefault="00295559" w:rsidP="00EF10D5">
      <w:pPr>
        <w:pStyle w:val="a5"/>
        <w:ind w:firstLine="720"/>
        <w:rPr>
          <w:rFonts w:hint="eastAsia"/>
          <w:sz w:val="32"/>
          <w:lang w:eastAsia="zh-TW"/>
        </w:rPr>
        <w:pPrChange w:id="188" w:author="Chen Aline" w:date="2019-04-20T06:46:00Z">
          <w:pPr>
            <w:pStyle w:val="a5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419872E6" wp14:editId="212EDBF4">
                <wp:simplePos x="0" y="0"/>
                <wp:positionH relativeFrom="column">
                  <wp:posOffset>1828800</wp:posOffset>
                </wp:positionH>
                <wp:positionV relativeFrom="paragraph">
                  <wp:posOffset>1939925</wp:posOffset>
                </wp:positionV>
                <wp:extent cx="1752600" cy="114300"/>
                <wp:effectExtent l="0" t="203200" r="25400" b="114300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52600" cy="1143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4" o:spid="_x0000_s1026" style="position:absolute;flip:x y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in,152.75pt" to="282pt,161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933258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6368" behindDoc="0" locked="0" layoutInCell="1" allowOverlap="1" wp14:anchorId="747E0970" wp14:editId="20BCF0FA">
                <wp:simplePos x="0" y="0"/>
                <wp:positionH relativeFrom="column">
                  <wp:posOffset>4343400</wp:posOffset>
                </wp:positionH>
                <wp:positionV relativeFrom="paragraph">
                  <wp:posOffset>682625</wp:posOffset>
                </wp:positionV>
                <wp:extent cx="168910" cy="1464310"/>
                <wp:effectExtent l="76200" t="50800" r="110490" b="8890"/>
                <wp:wrapNone/>
                <wp:docPr id="25" name="Straight Connector 2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8910" cy="146431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5" o:spid="_x0000_s1026" style="position:absolute;flip:x y;z-index:2517063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42pt,53.75pt" to="355.3pt,169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del w:id="189" w:author="Chen Aline" w:date="2019-04-20T06:46:00Z">
        <w:r w:rsidR="003D0CAE" w:rsidDel="00EF10D5">
          <w:rPr>
            <w:rFonts w:hint="eastAsia"/>
            <w:sz w:val="32"/>
            <w:lang w:eastAsia="zh-TW"/>
          </w:rPr>
          <w:tab/>
        </w:r>
        <w:r w:rsidR="006719A4" w:rsidDel="00EF10D5">
          <w:rPr>
            <w:sz w:val="32"/>
          </w:rPr>
          <w:delText>Click on “</w:delText>
        </w:r>
        <w:r w:rsidR="006719A4" w:rsidRPr="00D87463" w:rsidDel="00EF10D5">
          <w:rPr>
            <w:b/>
            <w:sz w:val="32"/>
          </w:rPr>
          <w:delText>Sprite1</w:delText>
        </w:r>
        <w:r w:rsidR="006719A4" w:rsidDel="00EF10D5">
          <w:rPr>
            <w:sz w:val="32"/>
          </w:rPr>
          <w:delText>”</w:delText>
        </w:r>
        <w:r w:rsidR="00D87463" w:rsidDel="00EF10D5">
          <w:rPr>
            <w:sz w:val="32"/>
          </w:rPr>
          <w:delText xml:space="preserve"> and find the “</w:delText>
        </w:r>
        <w:r w:rsidR="00D87463" w:rsidRPr="00D87463" w:rsidDel="00EF10D5">
          <w:rPr>
            <w:b/>
            <w:sz w:val="32"/>
          </w:rPr>
          <w:delText>suggestion</w:delText>
        </w:r>
        <w:r w:rsidR="00D87463" w:rsidDel="00EF10D5">
          <w:rPr>
            <w:sz w:val="32"/>
          </w:rPr>
          <w:delText>” script</w:delText>
        </w:r>
        <w:r w:rsidR="006719A4" w:rsidDel="00EF10D5">
          <w:rPr>
            <w:sz w:val="32"/>
          </w:rPr>
          <w:br/>
        </w:r>
      </w:del>
      <w:r w:rsidR="006719A4" w:rsidRPr="006719A4">
        <w:rPr>
          <w:noProof/>
          <w:sz w:val="32"/>
          <w:lang w:val="en-US" w:eastAsia="zh-TW"/>
        </w:rPr>
        <w:drawing>
          <wp:inline distT="0" distB="0" distL="0" distR="0" wp14:anchorId="4052D7B3" wp14:editId="0D3CD42D">
            <wp:extent cx="4460400" cy="2160452"/>
            <wp:effectExtent l="12700" t="12700" r="10160" b="1143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460400" cy="2160452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D87463">
        <w:rPr>
          <w:sz w:val="32"/>
        </w:rPr>
        <w:br/>
      </w:r>
    </w:p>
    <w:p w14:paraId="01D06CDE" w14:textId="4997346A" w:rsidR="003D0CAE" w:rsidRDefault="00992C1A" w:rsidP="0003136A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更新</w:t>
      </w:r>
      <w:r>
        <w:rPr>
          <w:sz w:val="32"/>
        </w:rPr>
        <w:t>suggestion</w:t>
      </w:r>
      <w:r>
        <w:rPr>
          <w:rFonts w:hint="eastAsia"/>
          <w:sz w:val="32"/>
          <w:lang w:eastAsia="zh-TW"/>
        </w:rPr>
        <w:t>程式碼（如下圖）</w:t>
      </w:r>
    </w:p>
    <w:p w14:paraId="54E394C8" w14:textId="7EA0517E" w:rsidR="00D87463" w:rsidRDefault="00D87463" w:rsidP="003D0CAE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8416" behindDoc="0" locked="0" layoutInCell="1" allowOverlap="1" wp14:anchorId="15FB6B59" wp14:editId="4745FBC2">
                <wp:simplePos x="0" y="0"/>
                <wp:positionH relativeFrom="column">
                  <wp:posOffset>2705100</wp:posOffset>
                </wp:positionH>
                <wp:positionV relativeFrom="paragraph">
                  <wp:posOffset>543560</wp:posOffset>
                </wp:positionV>
                <wp:extent cx="1507066" cy="228600"/>
                <wp:effectExtent l="25400" t="76200" r="17145" b="139700"/>
                <wp:wrapNone/>
                <wp:docPr id="27" name="Straight Connector 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07066" cy="2286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line id="Straight Connector 27" o:spid="_x0000_s1026" style="position:absolute;flip:x;z-index:2517084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3pt,42.8pt" to="331.65pt,60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ins w:id="190" w:author="Chen Aline" w:date="2019-04-20T06:46:00Z">
        <w:r w:rsidR="00EF10D5">
          <w:rPr>
            <w:rFonts w:hint="eastAsia"/>
            <w:sz w:val="32"/>
            <w:lang w:eastAsia="zh-TW"/>
          </w:rPr>
          <w:tab/>
        </w:r>
      </w:ins>
      <w:del w:id="191" w:author="Chen Aline" w:date="2019-04-20T06:46:00Z">
        <w:r w:rsidR="003D0CAE" w:rsidDel="00EF10D5">
          <w:rPr>
            <w:rFonts w:hint="eastAsia"/>
            <w:sz w:val="32"/>
            <w:lang w:eastAsia="zh-TW"/>
          </w:rPr>
          <w:tab/>
        </w:r>
        <w:r w:rsidDel="00EF10D5">
          <w:rPr>
            <w:sz w:val="32"/>
          </w:rPr>
          <w:delText>Update the suggestion script to use one of your new blocks</w:delText>
        </w:r>
        <w:r w:rsidDel="00EF10D5">
          <w:rPr>
            <w:sz w:val="32"/>
          </w:rPr>
          <w:br/>
        </w:r>
      </w:del>
      <w:r w:rsidRPr="00D87463">
        <w:rPr>
          <w:noProof/>
          <w:sz w:val="32"/>
          <w:lang w:val="en-US" w:eastAsia="zh-TW"/>
        </w:rPr>
        <w:drawing>
          <wp:inline distT="0" distB="0" distL="0" distR="0" wp14:anchorId="49EC8CEE" wp14:editId="5C627DB2">
            <wp:extent cx="3314700" cy="1193800"/>
            <wp:effectExtent l="12700" t="12700" r="12700" b="1270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7055" b="10041"/>
                    <a:stretch/>
                  </pic:blipFill>
                  <pic:spPr bwMode="auto">
                    <a:xfrm>
                      <a:off x="0" y="0"/>
                      <a:ext cx="3315600" cy="11941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ECF3F81" w14:textId="348AA86E" w:rsidR="003D0CAE" w:rsidRDefault="002E5547" w:rsidP="00D87463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使用同樣的方式更新角色</w:t>
      </w:r>
      <w:r>
        <w:rPr>
          <w:sz w:val="32"/>
        </w:rPr>
        <w:t>Sprite2</w:t>
      </w:r>
      <w:r>
        <w:rPr>
          <w:rFonts w:hint="eastAsia"/>
          <w:sz w:val="32"/>
          <w:lang w:eastAsia="zh-TW"/>
        </w:rPr>
        <w:t>、</w:t>
      </w:r>
      <w:r>
        <w:rPr>
          <w:sz w:val="32"/>
        </w:rPr>
        <w:t xml:space="preserve"> Sprite3</w:t>
      </w:r>
      <w:r>
        <w:rPr>
          <w:rFonts w:hint="eastAsia"/>
          <w:sz w:val="32"/>
          <w:lang w:eastAsia="zh-TW"/>
        </w:rPr>
        <w:t>和</w:t>
      </w:r>
      <w:r>
        <w:rPr>
          <w:sz w:val="32"/>
        </w:rPr>
        <w:t xml:space="preserve"> Sprite4</w:t>
      </w:r>
      <w:r>
        <w:rPr>
          <w:sz w:val="32"/>
        </w:rPr>
        <w:br/>
      </w:r>
    </w:p>
    <w:p w14:paraId="12ED3F89" w14:textId="65B0477F" w:rsidR="00352D79" w:rsidRPr="00D87463" w:rsidRDefault="00D87463" w:rsidP="00EF10D5">
      <w:pPr>
        <w:pStyle w:val="a5"/>
        <w:ind w:left="1440"/>
        <w:rPr>
          <w:sz w:val="32"/>
        </w:rPr>
        <w:pPrChange w:id="192" w:author="Chen Aline" w:date="2019-04-20T06:46:00Z">
          <w:pPr>
            <w:pStyle w:val="a5"/>
            <w:ind w:firstLine="720"/>
          </w:pPr>
        </w:pPrChange>
      </w:pPr>
      <w:del w:id="193" w:author="Chen Aline" w:date="2019-04-20T06:46:00Z">
        <w:r w:rsidDel="00EF10D5">
          <w:rPr>
            <w:sz w:val="32"/>
          </w:rPr>
          <w:lastRenderedPageBreak/>
          <w:delText>Do the same for Sprite2, Sprite3 and Sprite4</w:delText>
        </w:r>
        <w:r w:rsidR="00C43F26" w:rsidDel="00EF10D5">
          <w:rPr>
            <w:sz w:val="32"/>
          </w:rPr>
          <w:br/>
        </w:r>
      </w:del>
      <w:r w:rsidR="00C43F26" w:rsidRPr="00C43F26">
        <w:rPr>
          <w:noProof/>
          <w:sz w:val="32"/>
          <w:lang w:val="en-US" w:eastAsia="zh-TW"/>
        </w:rPr>
        <w:drawing>
          <wp:inline distT="0" distB="0" distL="0" distR="0" wp14:anchorId="1EB0EC43" wp14:editId="4502A9AC">
            <wp:extent cx="2318400" cy="1008000"/>
            <wp:effectExtent l="12700" t="12700" r="18415" b="8255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2318400" cy="10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43F26" w:rsidRPr="00C43F26">
        <w:rPr>
          <w:noProof/>
          <w:lang w:eastAsia="en-GB"/>
        </w:rPr>
        <w:t xml:space="preserve"> </w:t>
      </w:r>
      <w:r w:rsidR="00C43F26" w:rsidRPr="00C43F26">
        <w:rPr>
          <w:noProof/>
          <w:lang w:val="en-US" w:eastAsia="zh-TW"/>
        </w:rPr>
        <w:drawing>
          <wp:inline distT="0" distB="0" distL="0" distR="0" wp14:anchorId="1D91C3D5" wp14:editId="483C7473">
            <wp:extent cx="2250360" cy="1008000"/>
            <wp:effectExtent l="12700" t="12700" r="10795" b="82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13527"/>
                    <a:stretch/>
                  </pic:blipFill>
                  <pic:spPr bwMode="auto">
                    <a:xfrm>
                      <a:off x="0" y="0"/>
                      <a:ext cx="2250360" cy="10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3F26" w:rsidRPr="00C43F26">
        <w:rPr>
          <w:noProof/>
          <w:lang w:eastAsia="en-GB"/>
        </w:rPr>
        <w:t xml:space="preserve"> </w:t>
      </w:r>
      <w:r>
        <w:rPr>
          <w:noProof/>
          <w:lang w:eastAsia="en-GB"/>
        </w:rPr>
        <w:t xml:space="preserve">  </w:t>
      </w:r>
      <w:r w:rsidR="00C43F26" w:rsidRPr="00C43F26">
        <w:rPr>
          <w:noProof/>
          <w:lang w:val="en-US" w:eastAsia="zh-TW"/>
        </w:rPr>
        <w:drawing>
          <wp:inline distT="0" distB="0" distL="0" distR="0" wp14:anchorId="538994CD" wp14:editId="7AB483EA">
            <wp:extent cx="2028390" cy="1008000"/>
            <wp:effectExtent l="12700" t="12700" r="16510" b="825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16924"/>
                    <a:stretch/>
                  </pic:blipFill>
                  <pic:spPr bwMode="auto">
                    <a:xfrm>
                      <a:off x="0" y="0"/>
                      <a:ext cx="2028390" cy="10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52D79" w:rsidRPr="00D87463">
        <w:rPr>
          <w:sz w:val="32"/>
        </w:rPr>
        <w:br w:type="page"/>
      </w:r>
    </w:p>
    <w:p w14:paraId="5FC40633" w14:textId="5904A38E" w:rsidR="003D0CAE" w:rsidRDefault="00EB0A44" w:rsidP="0003136A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lastRenderedPageBreak/>
        <w:t>點擊綠旗測試</w:t>
      </w:r>
    </w:p>
    <w:p w14:paraId="220361F1" w14:textId="2DB0E36C" w:rsidR="00EB0A44" w:rsidRDefault="0005038E" w:rsidP="00EB0A44">
      <w:pPr>
        <w:pStyle w:val="a5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t>輸入一條要求並按下</w:t>
      </w:r>
      <w:r>
        <w:rPr>
          <w:i/>
          <w:sz w:val="28"/>
          <w:szCs w:val="28"/>
          <w:lang w:val="en-US" w:eastAsia="zh-TW"/>
        </w:rPr>
        <w:t>Enter</w:t>
      </w:r>
      <w:r>
        <w:rPr>
          <w:rFonts w:hint="eastAsia"/>
          <w:i/>
          <w:sz w:val="28"/>
          <w:szCs w:val="28"/>
          <w:lang w:val="en-US" w:eastAsia="zh-TW"/>
        </w:rPr>
        <w:t>鍵，電腦應該會推薦一個適合的景點。</w:t>
      </w:r>
    </w:p>
    <w:p w14:paraId="7611622D" w14:textId="11719A22" w:rsidR="0005038E" w:rsidRDefault="0005038E" w:rsidP="00EB0A44">
      <w:pPr>
        <w:pStyle w:val="a5"/>
        <w:ind w:left="1440"/>
        <w:rPr>
          <w:b/>
          <w:i/>
          <w:sz w:val="28"/>
          <w:szCs w:val="28"/>
          <w:lang w:val="en-US" w:eastAsia="zh-TW"/>
        </w:rPr>
      </w:pPr>
      <w:r>
        <w:rPr>
          <w:rFonts w:hint="eastAsia"/>
          <w:b/>
          <w:i/>
          <w:sz w:val="28"/>
          <w:szCs w:val="28"/>
          <w:lang w:val="en-US" w:eastAsia="zh-TW"/>
        </w:rPr>
        <w:t>使用電腦沒看過的訊息做測試。</w:t>
      </w:r>
    </w:p>
    <w:p w14:paraId="5F431B9F" w14:textId="36B3D104" w:rsidR="00CC606F" w:rsidRPr="0005038E" w:rsidDel="00EF10D5" w:rsidRDefault="00CC606F" w:rsidP="00EB0A44">
      <w:pPr>
        <w:pStyle w:val="a5"/>
        <w:ind w:left="1440"/>
        <w:rPr>
          <w:del w:id="194" w:author="Chen Aline" w:date="2019-04-20T06:46:00Z"/>
          <w:b/>
          <w:i/>
          <w:sz w:val="28"/>
          <w:szCs w:val="28"/>
          <w:lang w:val="en-US" w:eastAsia="zh-TW"/>
        </w:rPr>
      </w:pPr>
    </w:p>
    <w:p w14:paraId="2240DC4B" w14:textId="2F17933C" w:rsidR="001D63FA" w:rsidRPr="001D63FA" w:rsidRDefault="008C1041" w:rsidP="003D0CAE">
      <w:pPr>
        <w:pStyle w:val="a5"/>
        <w:ind w:firstLine="720"/>
        <w:rPr>
          <w:sz w:val="32"/>
        </w:rPr>
      </w:pPr>
      <w:del w:id="195" w:author="Chen Aline" w:date="2019-04-20T06:46:00Z">
        <w:r w:rsidDel="00EF10D5">
          <w:rPr>
            <w:sz w:val="32"/>
          </w:rPr>
          <w:delText>Test your project</w:delText>
        </w:r>
        <w:r w:rsidR="00C43F26" w:rsidDel="00EF10D5">
          <w:rPr>
            <w:sz w:val="32"/>
          </w:rPr>
          <w:delText xml:space="preserve"> by clicking the </w:delText>
        </w:r>
        <w:r w:rsidR="00C43F26" w:rsidRPr="00C43F26" w:rsidDel="00EF10D5">
          <w:rPr>
            <w:b/>
            <w:sz w:val="32"/>
          </w:rPr>
          <w:delText>Green Flag</w:delText>
        </w:r>
        <w:r w:rsidR="00C43F26" w:rsidDel="00EF10D5">
          <w:rPr>
            <w:sz w:val="32"/>
          </w:rPr>
          <w:delText xml:space="preserve"> </w:delText>
        </w:r>
        <w:r w:rsidR="0014789A" w:rsidDel="00EF10D5">
          <w:rPr>
            <w:i/>
            <w:sz w:val="32"/>
          </w:rPr>
          <w:br/>
        </w:r>
        <w:r w:rsidR="00B25414" w:rsidRPr="005F56B2" w:rsidDel="00EF10D5">
          <w:rPr>
            <w:i/>
            <w:sz w:val="32"/>
          </w:rPr>
          <w:delText xml:space="preserve">Type a </w:delText>
        </w:r>
        <w:r w:rsidR="00C43F26" w:rsidDel="00EF10D5">
          <w:rPr>
            <w:i/>
            <w:sz w:val="32"/>
          </w:rPr>
          <w:delText>request from an imaginary</w:delText>
        </w:r>
        <w:r w:rsidR="00B25414" w:rsidRPr="005F56B2" w:rsidDel="00EF10D5">
          <w:rPr>
            <w:i/>
            <w:sz w:val="32"/>
          </w:rPr>
          <w:delText xml:space="preserve"> </w:delText>
        </w:r>
        <w:r w:rsidR="00C43F26" w:rsidDel="00EF10D5">
          <w:rPr>
            <w:i/>
            <w:sz w:val="32"/>
          </w:rPr>
          <w:delText>tourist and press enter</w:delText>
        </w:r>
        <w:r w:rsidR="00C43F26" w:rsidDel="00EF10D5">
          <w:rPr>
            <w:i/>
            <w:sz w:val="32"/>
          </w:rPr>
          <w:br/>
          <w:delText>It should recommend somewhere appropriate for them to visit</w:delText>
        </w:r>
        <w:r w:rsidR="005F56B2" w:rsidDel="00EF10D5">
          <w:rPr>
            <w:i/>
            <w:sz w:val="32"/>
          </w:rPr>
          <w:br/>
        </w:r>
        <w:r w:rsidR="00352D79" w:rsidRPr="006E75ED" w:rsidDel="00EF10D5">
          <w:rPr>
            <w:b/>
            <w:i/>
            <w:sz w:val="32"/>
          </w:rPr>
          <w:delText>This should work for messages that you didn’t include in your training.</w:delText>
        </w:r>
        <w:r w:rsidDel="00EF10D5">
          <w:rPr>
            <w:i/>
            <w:sz w:val="32"/>
          </w:rPr>
          <w:br/>
        </w:r>
      </w:del>
      <w:r w:rsidR="00713044" w:rsidRPr="00713044">
        <w:rPr>
          <w:noProof/>
          <w:sz w:val="32"/>
          <w:lang w:val="en-US" w:eastAsia="zh-TW"/>
        </w:rPr>
        <w:drawing>
          <wp:inline distT="0" distB="0" distL="0" distR="0" wp14:anchorId="73199469" wp14:editId="5D872EAE">
            <wp:extent cx="5853600" cy="3214960"/>
            <wp:effectExtent l="12700" t="12700" r="13970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32149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FB32A42" w14:textId="77777777" w:rsidR="001D63FA" w:rsidRPr="001D63FA" w:rsidRDefault="001D63FA" w:rsidP="001D63FA">
      <w:pPr>
        <w:rPr>
          <w:i/>
          <w:sz w:val="32"/>
        </w:rPr>
      </w:pPr>
    </w:p>
    <w:p w14:paraId="7E2EBBE9" w14:textId="2CE70B22" w:rsidR="003D0CAE" w:rsidRDefault="006F5C7E" w:rsidP="006E7703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存檔</w:t>
      </w:r>
    </w:p>
    <w:p w14:paraId="4BAF7117" w14:textId="201266B5" w:rsidR="006F5C7E" w:rsidRDefault="006F5C7E" w:rsidP="006F5C7E">
      <w:pPr>
        <w:pStyle w:val="a5"/>
        <w:ind w:firstLine="720"/>
        <w:rPr>
          <w:sz w:val="32"/>
          <w:lang w:eastAsia="zh-TW"/>
        </w:rPr>
      </w:pPr>
      <w:r w:rsidRPr="00881117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點選檔案，再點選儲存專案</w:t>
      </w:r>
    </w:p>
    <w:p w14:paraId="1F87376B" w14:textId="283A79BF" w:rsidR="005F56B2" w:rsidRPr="006E7703" w:rsidDel="00545B32" w:rsidRDefault="001D63FA" w:rsidP="003D0CAE">
      <w:pPr>
        <w:pStyle w:val="a5"/>
        <w:ind w:firstLine="720"/>
        <w:rPr>
          <w:del w:id="196" w:author="Chen Aline" w:date="2019-04-20T06:53:00Z"/>
          <w:rFonts w:hint="eastAsia"/>
          <w:sz w:val="32"/>
          <w:lang w:eastAsia="zh-TW"/>
        </w:rPr>
      </w:pPr>
      <w:del w:id="197" w:author="Chen Aline" w:date="2019-04-20T06:46:00Z">
        <w:r w:rsidDel="00EF10D5">
          <w:rPr>
            <w:sz w:val="32"/>
          </w:rPr>
          <w:delText>Save your project.</w:delText>
        </w:r>
        <w:r w:rsidR="006E7703" w:rsidDel="00EF10D5">
          <w:rPr>
            <w:sz w:val="32"/>
          </w:rPr>
          <w:br/>
        </w:r>
        <w:r w:rsidR="006E7703" w:rsidRPr="006E7703" w:rsidDel="00EF10D5">
          <w:rPr>
            <w:i/>
            <w:sz w:val="32"/>
          </w:rPr>
          <w:delText xml:space="preserve">Click </w:delText>
        </w:r>
        <w:r w:rsidR="006E7703" w:rsidRPr="006E7703" w:rsidDel="00EF10D5">
          <w:rPr>
            <w:b/>
            <w:i/>
            <w:sz w:val="32"/>
          </w:rPr>
          <w:delText>File</w:delText>
        </w:r>
        <w:r w:rsidR="006E7703" w:rsidRPr="006E7703" w:rsidDel="00EF10D5">
          <w:rPr>
            <w:i/>
            <w:sz w:val="32"/>
          </w:rPr>
          <w:delText xml:space="preserve"> -&gt; </w:delText>
        </w:r>
        <w:r w:rsidR="006E7703" w:rsidRPr="006E7703" w:rsidDel="00EF10D5">
          <w:rPr>
            <w:b/>
            <w:i/>
            <w:sz w:val="32"/>
          </w:rPr>
          <w:delText>Save Project</w:delText>
        </w:r>
        <w:r w:rsidR="00B25414" w:rsidRPr="006E7703" w:rsidDel="00EF10D5">
          <w:rPr>
            <w:i/>
            <w:sz w:val="32"/>
          </w:rPr>
          <w:br/>
        </w:r>
        <w:r w:rsidR="00713044" w:rsidDel="00EF10D5">
          <w:rPr>
            <w:sz w:val="32"/>
          </w:rPr>
          <w:br/>
        </w:r>
      </w:del>
      <w:bookmarkStart w:id="198" w:name="_GoBack"/>
      <w:bookmarkEnd w:id="198"/>
    </w:p>
    <w:p w14:paraId="02A0CE4C" w14:textId="77777777" w:rsidR="005F56B2" w:rsidRPr="005F56B2" w:rsidRDefault="005F56B2" w:rsidP="00545B32">
      <w:pPr>
        <w:pStyle w:val="a5"/>
        <w:ind w:firstLine="720"/>
        <w:rPr>
          <w:rFonts w:hint="eastAsia"/>
          <w:lang w:eastAsia="zh-TW"/>
        </w:rPr>
        <w:pPrChange w:id="199" w:author="Chen Aline" w:date="2019-04-20T06:53:00Z">
          <w:pPr/>
        </w:pPrChange>
      </w:pPr>
    </w:p>
    <w:p w14:paraId="75C96BF6" w14:textId="77777777" w:rsidR="00B66471" w:rsidRDefault="00B66471" w:rsidP="00B66471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2BCFB38F" w14:textId="6049BB8F" w:rsidR="005F56B2" w:rsidRPr="0066410F" w:rsidDel="00EF10D5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200" w:author="Chen Aline" w:date="2019-04-20T06:46:00Z"/>
          <w:rFonts w:ascii="Garamond" w:hAnsi="Garamond"/>
          <w:b/>
          <w:color w:val="385623" w:themeColor="accent6" w:themeShade="80"/>
          <w:sz w:val="40"/>
        </w:rPr>
      </w:pPr>
      <w:del w:id="201" w:author="Chen Aline" w:date="2019-04-20T06:46:00Z">
        <w:r w:rsidRPr="0066410F" w:rsidDel="00EF10D5">
          <w:rPr>
            <w:rFonts w:ascii="Garamond" w:hAnsi="Garamond"/>
            <w:b/>
            <w:color w:val="385623" w:themeColor="accent6" w:themeShade="80"/>
            <w:sz w:val="40"/>
          </w:rPr>
          <w:delText xml:space="preserve">What have </w:delText>
        </w:r>
        <w:r w:rsidR="006E7703" w:rsidDel="00EF10D5">
          <w:rPr>
            <w:rFonts w:ascii="Garamond" w:hAnsi="Garamond"/>
            <w:b/>
            <w:color w:val="385623" w:themeColor="accent6" w:themeShade="80"/>
            <w:sz w:val="40"/>
          </w:rPr>
          <w:delText>you</w:delText>
        </w:r>
        <w:r w:rsidRPr="0066410F" w:rsidDel="00EF10D5">
          <w:rPr>
            <w:rFonts w:ascii="Garamond" w:hAnsi="Garamond"/>
            <w:b/>
            <w:color w:val="385623" w:themeColor="accent6" w:themeShade="80"/>
            <w:sz w:val="40"/>
          </w:rPr>
          <w:delText xml:space="preserve"> done so far?</w:delText>
        </w:r>
      </w:del>
    </w:p>
    <w:p w14:paraId="5A284F50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28B5BE06" w14:textId="7E65C522" w:rsidR="00E27E72" w:rsidRPr="0066410F" w:rsidRDefault="00E27E7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你調整了旅遊指南機器人的推薦方式，現在機器人</w:t>
      </w:r>
      <w:del w:id="202" w:author="Sung-Shine Lee" w:date="2018-12-21T15:18:00Z">
        <w:r w:rsidDel="00003B51">
          <w:rPr>
            <w:rFonts w:ascii="Garamond" w:hAnsi="Garamond" w:hint="eastAsia"/>
            <w:sz w:val="36"/>
            <w:lang w:eastAsia="zh-TW"/>
          </w:rPr>
          <w:delText>捨棄了</w:delText>
        </w:r>
      </w:del>
      <w:ins w:id="203" w:author="Sung-Shine Lee" w:date="2018-12-21T15:18:00Z">
        <w:r w:rsidR="00003B51">
          <w:rPr>
            <w:rFonts w:ascii="Garamond" w:hAnsi="Garamond" w:hint="eastAsia"/>
            <w:sz w:val="36"/>
            <w:lang w:eastAsia="zh-TW"/>
          </w:rPr>
          <w:t>不再</w:t>
        </w:r>
      </w:ins>
      <w:r>
        <w:rPr>
          <w:rFonts w:ascii="Garamond" w:hAnsi="Garamond" w:hint="eastAsia"/>
          <w:sz w:val="36"/>
          <w:lang w:eastAsia="zh-TW"/>
        </w:rPr>
        <w:t>隨機選擇地點</w:t>
      </w:r>
      <w:del w:id="204" w:author="Sung-Shine Lee" w:date="2018-12-21T15:18:00Z">
        <w:r w:rsidDel="00003B51">
          <w:rPr>
            <w:rFonts w:ascii="Garamond" w:hAnsi="Garamond" w:hint="eastAsia"/>
            <w:sz w:val="36"/>
            <w:lang w:eastAsia="zh-TW"/>
          </w:rPr>
          <w:delText>的模式</w:delText>
        </w:r>
      </w:del>
      <w:ins w:id="205" w:author="Sung-Shine Lee" w:date="2018-12-21T15:18:00Z">
        <w:r w:rsidR="00003B51">
          <w:rPr>
            <w:rFonts w:ascii="Garamond" w:hAnsi="Garamond" w:hint="eastAsia"/>
            <w:sz w:val="36"/>
            <w:lang w:eastAsia="zh-TW"/>
          </w:rPr>
          <w:t>，而是</w:t>
        </w:r>
      </w:ins>
      <w:del w:id="206" w:author="Sung-Shine Lee" w:date="2018-12-21T15:18:00Z">
        <w:r w:rsidDel="00003B51">
          <w:rPr>
            <w:rFonts w:ascii="Garamond" w:hAnsi="Garamond" w:hint="eastAsia"/>
            <w:sz w:val="36"/>
            <w:lang w:eastAsia="zh-TW"/>
          </w:rPr>
          <w:delText>，</w:delText>
        </w:r>
      </w:del>
      <w:r>
        <w:rPr>
          <w:rFonts w:ascii="Garamond" w:hAnsi="Garamond" w:hint="eastAsia"/>
          <w:sz w:val="36"/>
          <w:lang w:eastAsia="zh-TW"/>
        </w:rPr>
        <w:t>改採用機器學習</w:t>
      </w:r>
      <w:ins w:id="207" w:author="Sung-Shine Lee" w:date="2018-12-21T15:18:00Z">
        <w:r w:rsidR="00003B51">
          <w:rPr>
            <w:rFonts w:ascii="Garamond" w:hAnsi="Garamond" w:hint="eastAsia"/>
            <w:sz w:val="36"/>
            <w:lang w:eastAsia="zh-TW"/>
          </w:rPr>
          <w:t>的方式推薦地點</w:t>
        </w:r>
      </w:ins>
      <w:r>
        <w:rPr>
          <w:rFonts w:ascii="Garamond" w:hAnsi="Garamond" w:hint="eastAsia"/>
          <w:sz w:val="36"/>
          <w:lang w:eastAsia="zh-TW"/>
        </w:rPr>
        <w:t>。</w:t>
      </w:r>
    </w:p>
    <w:p w14:paraId="7FFB0886" w14:textId="4F3075B2" w:rsidR="00E27E72" w:rsidDel="00EF10D5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208" w:author="Chen Aline" w:date="2019-04-20T06:46:00Z"/>
          <w:rFonts w:ascii="Garamond" w:hAnsi="Garamond"/>
          <w:sz w:val="36"/>
          <w:lang w:eastAsia="zh-TW"/>
        </w:rPr>
      </w:pPr>
      <w:del w:id="209" w:author="Chen Aline" w:date="2019-04-20T06:46:00Z">
        <w:r w:rsidDel="00EF10D5">
          <w:rPr>
            <w:rFonts w:ascii="Garamond" w:hAnsi="Garamond"/>
            <w:sz w:val="36"/>
          </w:rPr>
          <w:delText xml:space="preserve">You’ve modified your </w:delText>
        </w:r>
        <w:r w:rsidR="009A2A26" w:rsidDel="00EF10D5">
          <w:rPr>
            <w:rFonts w:ascii="Garamond" w:hAnsi="Garamond"/>
            <w:sz w:val="36"/>
          </w:rPr>
          <w:delText xml:space="preserve">Tourist Info bot to make recommendations using machine learning instead of your earlier random choices. </w:delText>
        </w:r>
        <w:r w:rsidR="009A2A26" w:rsidDel="00EF10D5">
          <w:rPr>
            <w:rFonts w:ascii="Garamond" w:hAnsi="Garamond"/>
            <w:sz w:val="36"/>
          </w:rPr>
          <w:br/>
        </w:r>
      </w:del>
    </w:p>
    <w:p w14:paraId="7A168FEB" w14:textId="7FBCC44B" w:rsidR="00003B51" w:rsidRDefault="00FC73E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ins w:id="210" w:author="Sung-Shine Lee" w:date="2018-12-21T15:26:00Z"/>
          <w:rFonts w:ascii="Garamond" w:hAnsi="Garamond"/>
          <w:color w:val="FF0000"/>
          <w:sz w:val="36"/>
          <w:lang w:eastAsia="zh-TW"/>
        </w:rPr>
      </w:pPr>
      <w:del w:id="211" w:author="Sung-Shine Lee" w:date="2018-12-21T15:50:00Z">
        <w:r w:rsidRPr="00FC73E0" w:rsidDel="00701176">
          <w:rPr>
            <w:rFonts w:ascii="Garamond" w:hAnsi="Garamond" w:hint="eastAsia"/>
            <w:color w:val="FF0000"/>
            <w:sz w:val="36"/>
            <w:lang w:eastAsia="zh-TW"/>
          </w:rPr>
          <w:delText>如果你訓練模型的範例不是自己編的，而是用真正旅客的需求，那你的廣告台詞可能會像：</w:delText>
        </w:r>
        <w:r w:rsidRPr="00FC73E0" w:rsidDel="00701176">
          <w:rPr>
            <w:rFonts w:ascii="Garamond" w:hAnsi="Garamond"/>
            <w:color w:val="FF0000"/>
            <w:sz w:val="36"/>
          </w:rPr>
          <w:delText>“An artificial intelligence that helps answer tourists’ questions and learns how to make recommendations based on their interests”</w:delText>
        </w:r>
      </w:del>
    </w:p>
    <w:p w14:paraId="2F51FBA6" w14:textId="65C75875" w:rsidR="00003B51" w:rsidRPr="002F222F" w:rsidRDefault="00701176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ins w:id="212" w:author="Sung-Shine Lee" w:date="2018-12-21T15:26:00Z"/>
          <w:rFonts w:ascii="Garamond" w:hAnsi="Garamond"/>
          <w:sz w:val="36"/>
          <w:lang w:val="en-US" w:eastAsia="zh-TW"/>
          <w:rPrChange w:id="213" w:author="Chen Aline" w:date="2019-04-20T06:52:00Z">
            <w:rPr>
              <w:ins w:id="214" w:author="Sung-Shine Lee" w:date="2018-12-21T15:26:00Z"/>
              <w:rFonts w:ascii="Garamond" w:hAnsi="Garamond"/>
              <w:color w:val="FF0000"/>
              <w:sz w:val="36"/>
              <w:lang w:eastAsia="zh-TW"/>
            </w:rPr>
          </w:rPrChange>
        </w:rPr>
      </w:pPr>
      <w:ins w:id="215" w:author="Sung-Shine Lee" w:date="2018-12-21T15:49:00Z">
        <w:r w:rsidRPr="002F222F">
          <w:rPr>
            <w:rFonts w:ascii="Garamond" w:hAnsi="Garamond" w:hint="eastAsia"/>
            <w:sz w:val="36"/>
            <w:lang w:eastAsia="zh-TW"/>
            <w:rPrChange w:id="216" w:author="Chen Aline" w:date="2019-04-20T06:52:00Z">
              <w:rPr>
                <w:rFonts w:ascii="Garamond" w:hAnsi="Garamond" w:hint="eastAsia"/>
                <w:color w:val="FF0000"/>
                <w:sz w:val="36"/>
                <w:lang w:eastAsia="zh-TW"/>
              </w:rPr>
            </w:rPrChange>
          </w:rPr>
          <w:t>只要你不是用自己編的範例，而是用旅客的真實需求來訓練模型，這樣訓練出來的模型就</w:t>
        </w:r>
      </w:ins>
      <w:ins w:id="217" w:author="Sung-Shine Lee" w:date="2018-12-21T15:50:00Z">
        <w:r w:rsidRPr="002F222F">
          <w:rPr>
            <w:rFonts w:ascii="Garamond" w:hAnsi="Garamond" w:hint="eastAsia"/>
            <w:sz w:val="36"/>
            <w:lang w:eastAsia="zh-TW"/>
            <w:rPrChange w:id="218" w:author="Chen Aline" w:date="2019-04-20T06:52:00Z">
              <w:rPr>
                <w:rFonts w:ascii="Garamond" w:hAnsi="Garamond" w:hint="eastAsia"/>
                <w:color w:val="FF0000"/>
                <w:sz w:val="36"/>
                <w:lang w:eastAsia="zh-TW"/>
              </w:rPr>
            </w:rPrChange>
          </w:rPr>
          <w:t>可以說</w:t>
        </w:r>
      </w:ins>
      <w:ins w:id="219" w:author="Sung-Shine Lee" w:date="2018-12-21T15:49:00Z">
        <w:r w:rsidRPr="002F222F">
          <w:rPr>
            <w:rFonts w:ascii="Garamond" w:hAnsi="Garamond" w:hint="eastAsia"/>
            <w:sz w:val="36"/>
            <w:lang w:eastAsia="zh-TW"/>
            <w:rPrChange w:id="220" w:author="Chen Aline" w:date="2019-04-20T06:52:00Z">
              <w:rPr>
                <w:rFonts w:ascii="Garamond" w:hAnsi="Garamond" w:hint="eastAsia"/>
                <w:color w:val="FF0000"/>
                <w:sz w:val="36"/>
                <w:lang w:eastAsia="zh-TW"/>
              </w:rPr>
            </w:rPrChange>
          </w:rPr>
          <w:t>是那種常在廣告上看到的：</w:t>
        </w:r>
      </w:ins>
      <w:ins w:id="221" w:author="Sung-Shine Lee" w:date="2018-12-21T15:26:00Z">
        <w:r w:rsidR="00003B51" w:rsidRPr="002F222F">
          <w:rPr>
            <w:rFonts w:ascii="Garamond" w:hAnsi="Garamond" w:hint="eastAsia"/>
            <w:sz w:val="36"/>
            <w:lang w:eastAsia="zh-TW"/>
            <w:rPrChange w:id="222" w:author="Chen Aline" w:date="2019-04-20T06:52:00Z">
              <w:rPr>
                <w:rFonts w:ascii="Garamond" w:hAnsi="Garamond" w:hint="eastAsia"/>
                <w:color w:val="FF0000"/>
                <w:sz w:val="36"/>
                <w:lang w:eastAsia="zh-TW"/>
              </w:rPr>
            </w:rPrChange>
          </w:rPr>
          <w:t>「</w:t>
        </w:r>
      </w:ins>
      <w:ins w:id="223" w:author="Sung-Shine Lee" w:date="2018-12-21T15:27:00Z">
        <w:r w:rsidR="00003B51" w:rsidRPr="002F222F">
          <w:rPr>
            <w:rFonts w:ascii="Garamond" w:hAnsi="Garamond" w:hint="eastAsia"/>
            <w:sz w:val="36"/>
            <w:lang w:eastAsia="zh-TW"/>
            <w:rPrChange w:id="224" w:author="Chen Aline" w:date="2019-04-20T06:52:00Z">
              <w:rPr>
                <w:rFonts w:ascii="Garamond" w:hAnsi="Garamond" w:hint="eastAsia"/>
                <w:color w:val="FF0000"/>
                <w:sz w:val="36"/>
                <w:lang w:eastAsia="zh-TW"/>
              </w:rPr>
            </w:rPrChange>
          </w:rPr>
          <w:t>基於旅客的興趣，用人工智慧</w:t>
        </w:r>
      </w:ins>
      <w:ins w:id="225" w:author="Sung-Shine Lee" w:date="2018-12-21T15:31:00Z">
        <w:r w:rsidR="001311E0" w:rsidRPr="002F222F">
          <w:rPr>
            <w:rFonts w:ascii="Garamond" w:hAnsi="Garamond" w:hint="eastAsia"/>
            <w:sz w:val="36"/>
            <w:lang w:eastAsia="zh-TW"/>
            <w:rPrChange w:id="226" w:author="Chen Aline" w:date="2019-04-20T06:52:00Z">
              <w:rPr>
                <w:rFonts w:ascii="Garamond" w:hAnsi="Garamond" w:hint="eastAsia"/>
                <w:color w:val="FF0000"/>
                <w:sz w:val="36"/>
                <w:lang w:eastAsia="zh-TW"/>
              </w:rPr>
            </w:rPrChange>
          </w:rPr>
          <w:t>的技術</w:t>
        </w:r>
      </w:ins>
      <w:ins w:id="227" w:author="Sung-Shine Lee" w:date="2018-12-21T15:32:00Z">
        <w:r w:rsidR="001311E0" w:rsidRPr="002F222F">
          <w:rPr>
            <w:rFonts w:ascii="Garamond" w:hAnsi="Garamond" w:hint="eastAsia"/>
            <w:sz w:val="36"/>
            <w:lang w:eastAsia="zh-TW"/>
            <w:rPrChange w:id="228" w:author="Chen Aline" w:date="2019-04-20T06:52:00Z">
              <w:rPr>
                <w:rFonts w:ascii="Garamond" w:hAnsi="Garamond" w:hint="eastAsia"/>
                <w:color w:val="FF0000"/>
                <w:sz w:val="36"/>
                <w:lang w:eastAsia="zh-TW"/>
              </w:rPr>
            </w:rPrChange>
          </w:rPr>
          <w:t>來</w:t>
        </w:r>
      </w:ins>
      <w:ins w:id="229" w:author="Sung-Shine Lee" w:date="2018-12-21T15:33:00Z">
        <w:r w:rsidR="001311E0" w:rsidRPr="002F222F">
          <w:rPr>
            <w:rFonts w:ascii="Garamond" w:hAnsi="Garamond" w:hint="eastAsia"/>
            <w:sz w:val="36"/>
            <w:lang w:eastAsia="zh-TW"/>
            <w:rPrChange w:id="230" w:author="Chen Aline" w:date="2019-04-20T06:52:00Z">
              <w:rPr>
                <w:rFonts w:ascii="Garamond" w:hAnsi="Garamond" w:hint="eastAsia"/>
                <w:color w:val="FF0000"/>
                <w:sz w:val="36"/>
                <w:lang w:eastAsia="zh-TW"/>
              </w:rPr>
            </w:rPrChange>
          </w:rPr>
          <w:t>學習</w:t>
        </w:r>
      </w:ins>
      <w:ins w:id="231" w:author="Sung-Shine Lee" w:date="2018-12-21T15:48:00Z">
        <w:r w:rsidRPr="002F222F">
          <w:rPr>
            <w:rFonts w:ascii="Garamond" w:hAnsi="Garamond" w:hint="eastAsia"/>
            <w:sz w:val="36"/>
            <w:lang w:val="en-US" w:eastAsia="zh-TW"/>
            <w:rPrChange w:id="232" w:author="Chen Aline" w:date="2019-04-20T06:52:00Z">
              <w:rPr>
                <w:rFonts w:ascii="Garamond" w:hAnsi="Garamond" w:hint="eastAsia"/>
                <w:color w:val="FF0000"/>
                <w:sz w:val="36"/>
                <w:lang w:val="en-US" w:eastAsia="zh-TW"/>
              </w:rPr>
            </w:rPrChange>
          </w:rPr>
          <w:t>並</w:t>
        </w:r>
      </w:ins>
      <w:ins w:id="233" w:author="Sung-Shine Lee" w:date="2018-12-21T15:49:00Z">
        <w:r w:rsidRPr="002F222F">
          <w:rPr>
            <w:rFonts w:ascii="Garamond" w:hAnsi="Garamond" w:hint="eastAsia"/>
            <w:sz w:val="36"/>
            <w:lang w:val="en-US" w:eastAsia="zh-TW"/>
            <w:rPrChange w:id="234" w:author="Chen Aline" w:date="2019-04-20T06:52:00Z">
              <w:rPr>
                <w:rFonts w:ascii="Garamond" w:hAnsi="Garamond" w:hint="eastAsia"/>
                <w:color w:val="FF0000"/>
                <w:sz w:val="36"/>
                <w:lang w:val="en-US" w:eastAsia="zh-TW"/>
              </w:rPr>
            </w:rPrChange>
          </w:rPr>
          <w:t>推薦最適合旅客的地點。</w:t>
        </w:r>
      </w:ins>
      <w:ins w:id="235" w:author="Sung-Shine Lee" w:date="2018-12-21T15:26:00Z">
        <w:r w:rsidR="00003B51" w:rsidRPr="002F222F">
          <w:rPr>
            <w:rFonts w:ascii="Garamond" w:hAnsi="Garamond" w:hint="eastAsia"/>
            <w:sz w:val="36"/>
            <w:lang w:eastAsia="zh-TW"/>
            <w:rPrChange w:id="236" w:author="Chen Aline" w:date="2019-04-20T06:52:00Z">
              <w:rPr>
                <w:rFonts w:ascii="Garamond" w:hAnsi="Garamond" w:hint="eastAsia"/>
                <w:color w:val="FF0000"/>
                <w:sz w:val="36"/>
                <w:lang w:eastAsia="zh-TW"/>
              </w:rPr>
            </w:rPrChange>
          </w:rPr>
          <w:t>」</w:t>
        </w:r>
      </w:ins>
    </w:p>
    <w:p w14:paraId="56D549D6" w14:textId="05E6D66A" w:rsidR="00003B51" w:rsidRPr="0035062B" w:rsidDel="00701176" w:rsidRDefault="00003B51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237" w:author="Sung-Shine Lee" w:date="2018-12-21T15:49:00Z"/>
          <w:rFonts w:ascii="Garamond" w:hAnsi="Garamond"/>
          <w:color w:val="FF0000"/>
          <w:sz w:val="36"/>
          <w:lang w:val="en-US" w:eastAsia="zh-TW"/>
          <w:rPrChange w:id="238" w:author="Sung-Shine Lee" w:date="2018-12-21T15:50:00Z">
            <w:rPr>
              <w:del w:id="239" w:author="Sung-Shine Lee" w:date="2018-12-21T15:49:00Z"/>
              <w:rFonts w:ascii="Garamond" w:hAnsi="Garamond"/>
              <w:color w:val="FF0000"/>
              <w:sz w:val="36"/>
              <w:lang w:eastAsia="zh-TW"/>
            </w:rPr>
          </w:rPrChange>
        </w:rPr>
      </w:pPr>
    </w:p>
    <w:p w14:paraId="3987EC5D" w14:textId="6FFB02CA" w:rsidR="00FC73E0" w:rsidDel="00EF10D5" w:rsidRDefault="00FC73E0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240" w:author="Chen Aline" w:date="2019-04-20T06:47:00Z"/>
          <w:rFonts w:ascii="Garamond" w:hAnsi="Garamond" w:hint="eastAsia"/>
          <w:color w:val="FF0000"/>
          <w:sz w:val="36"/>
          <w:lang w:eastAsia="zh-TW"/>
        </w:rPr>
      </w:pPr>
    </w:p>
    <w:p w14:paraId="27109AF9" w14:textId="77777777" w:rsidR="00EF10D5" w:rsidRDefault="00EF10D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ins w:id="241" w:author="Chen Aline" w:date="2019-04-20T06:47:00Z"/>
          <w:rFonts w:ascii="Garamond" w:hAnsi="Garamond"/>
          <w:sz w:val="36"/>
          <w:lang w:eastAsia="zh-TW"/>
        </w:rPr>
      </w:pPr>
    </w:p>
    <w:p w14:paraId="003DC98D" w14:textId="4FD0315F" w:rsidR="00965DCB" w:rsidRPr="00FC73E0" w:rsidDel="00EF10D5" w:rsidRDefault="009A2A26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242" w:author="Chen Aline" w:date="2019-04-20T06:47:00Z"/>
          <w:rFonts w:ascii="Garamond" w:hAnsi="Garamond"/>
          <w:color w:val="FF0000"/>
          <w:sz w:val="36"/>
        </w:rPr>
      </w:pPr>
      <w:del w:id="243" w:author="Chen Aline" w:date="2019-04-20T06:47:00Z">
        <w:r w:rsidRPr="00FC73E0" w:rsidDel="00EF10D5">
          <w:rPr>
            <w:rFonts w:ascii="Garamond" w:hAnsi="Garamond"/>
            <w:color w:val="FF0000"/>
            <w:sz w:val="36"/>
          </w:rPr>
          <w:delText>If you’d trained it with examples of requests from real tourists, instead of making them up, this is the sort of thing that would be advertised as</w:delText>
        </w:r>
        <w:r w:rsidR="00965DCB" w:rsidRPr="00FC73E0" w:rsidDel="00EF10D5">
          <w:rPr>
            <w:rFonts w:ascii="Garamond" w:hAnsi="Garamond"/>
            <w:color w:val="FF0000"/>
            <w:sz w:val="36"/>
          </w:rPr>
          <w:delText>:</w:delText>
        </w:r>
        <w:r w:rsidRPr="00FC73E0" w:rsidDel="00EF10D5">
          <w:rPr>
            <w:rFonts w:ascii="Garamond" w:hAnsi="Garamond"/>
            <w:color w:val="FF0000"/>
            <w:sz w:val="36"/>
          </w:rPr>
          <w:delText xml:space="preserve"> </w:delText>
        </w:r>
      </w:del>
    </w:p>
    <w:p w14:paraId="400E027F" w14:textId="77777777" w:rsidR="00965DCB" w:rsidRPr="00FC73E0" w:rsidRDefault="00965DCB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color w:val="FF0000"/>
          <w:sz w:val="36"/>
        </w:rPr>
      </w:pPr>
    </w:p>
    <w:p w14:paraId="7052822B" w14:textId="69135E2C" w:rsidR="00713044" w:rsidRPr="00713044" w:rsidDel="00EF10D5" w:rsidRDefault="009A2A26" w:rsidP="0071304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244" w:author="Chen Aline" w:date="2019-04-20T06:47:00Z"/>
          <w:rFonts w:ascii="Garamond" w:hAnsi="Garamond"/>
          <w:sz w:val="36"/>
        </w:rPr>
      </w:pPr>
      <w:del w:id="245" w:author="Chen Aline" w:date="2019-04-20T06:47:00Z">
        <w:r w:rsidRPr="00FC73E0" w:rsidDel="00EF10D5">
          <w:rPr>
            <w:rFonts w:ascii="Garamond" w:hAnsi="Garamond"/>
            <w:color w:val="FF0000"/>
            <w:sz w:val="36"/>
          </w:rPr>
          <w:lastRenderedPageBreak/>
          <w:delText xml:space="preserve">“An artificial intelligence that </w:delText>
        </w:r>
        <w:r w:rsidR="007E37E6" w:rsidRPr="00FC73E0" w:rsidDel="00EF10D5">
          <w:rPr>
            <w:rFonts w:ascii="Garamond" w:hAnsi="Garamond"/>
            <w:color w:val="FF0000"/>
            <w:sz w:val="36"/>
          </w:rPr>
          <w:delText>helps answer</w:delText>
        </w:r>
        <w:r w:rsidRPr="00FC73E0" w:rsidDel="00EF10D5">
          <w:rPr>
            <w:rFonts w:ascii="Garamond" w:hAnsi="Garamond"/>
            <w:color w:val="FF0000"/>
            <w:sz w:val="36"/>
          </w:rPr>
          <w:delText xml:space="preserve"> tourists’ questions and learns</w:delText>
        </w:r>
        <w:r w:rsidR="00965DCB" w:rsidRPr="00FC73E0" w:rsidDel="00EF10D5">
          <w:rPr>
            <w:rFonts w:ascii="Garamond" w:hAnsi="Garamond"/>
            <w:color w:val="FF0000"/>
            <w:sz w:val="36"/>
          </w:rPr>
          <w:delText xml:space="preserve"> how to make recommendations</w:delText>
        </w:r>
        <w:r w:rsidR="007E37E6" w:rsidRPr="00FC73E0" w:rsidDel="00EF10D5">
          <w:rPr>
            <w:rFonts w:ascii="Garamond" w:hAnsi="Garamond"/>
            <w:color w:val="FF0000"/>
            <w:sz w:val="36"/>
          </w:rPr>
          <w:delText xml:space="preserve"> based on their interests</w:delText>
        </w:r>
        <w:r w:rsidR="00965DCB" w:rsidRPr="00FC73E0" w:rsidDel="00EF10D5">
          <w:rPr>
            <w:rFonts w:ascii="Garamond" w:hAnsi="Garamond"/>
            <w:color w:val="FF0000"/>
            <w:sz w:val="36"/>
          </w:rPr>
          <w:delText>”</w:delText>
        </w:r>
        <w:r w:rsidR="00352D79" w:rsidRPr="00FC73E0" w:rsidDel="00EF10D5">
          <w:rPr>
            <w:rFonts w:ascii="Garamond" w:hAnsi="Garamond"/>
            <w:color w:val="FF0000"/>
            <w:sz w:val="36"/>
          </w:rPr>
          <w:br/>
        </w:r>
      </w:del>
    </w:p>
    <w:p w14:paraId="61EBD905" w14:textId="74A29483" w:rsidR="003D0CAE" w:rsidRDefault="00B9712A" w:rsidP="009A2A26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點選『舞台』，選擇『背景』</w:t>
      </w:r>
    </w:p>
    <w:p w14:paraId="5CBE4AAB" w14:textId="21BCD2AB" w:rsidR="00EF10D5" w:rsidRDefault="00515D50" w:rsidP="00EF10D5">
      <w:pPr>
        <w:pStyle w:val="a5"/>
        <w:ind w:left="1440"/>
        <w:rPr>
          <w:ins w:id="246" w:author="Chen Aline" w:date="2019-04-20T06:47:00Z"/>
          <w:rFonts w:hint="eastAsia"/>
          <w:b/>
          <w:sz w:val="32"/>
          <w:lang w:eastAsia="zh-TW"/>
        </w:rPr>
        <w:pPrChange w:id="247" w:author="Chen Aline" w:date="2019-04-20T06:47:00Z">
          <w:pPr>
            <w:pStyle w:val="a5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4179374C" wp14:editId="3B959DC7">
                <wp:simplePos x="0" y="0"/>
                <wp:positionH relativeFrom="column">
                  <wp:posOffset>3657600</wp:posOffset>
                </wp:positionH>
                <wp:positionV relativeFrom="paragraph">
                  <wp:posOffset>324485</wp:posOffset>
                </wp:positionV>
                <wp:extent cx="76835" cy="2059940"/>
                <wp:effectExtent l="101600" t="50800" r="100965" b="2286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76835" cy="20599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1" o:spid="_x0000_s1026" style="position:absolute;flip:x y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in,25.55pt" to="294.05pt,187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49751A49" wp14:editId="63EAA3AA">
                <wp:simplePos x="0" y="0"/>
                <wp:positionH relativeFrom="column">
                  <wp:posOffset>1295400</wp:posOffset>
                </wp:positionH>
                <wp:positionV relativeFrom="paragraph">
                  <wp:posOffset>2496185</wp:posOffset>
                </wp:positionV>
                <wp:extent cx="2362200" cy="111760"/>
                <wp:effectExtent l="0" t="203200" r="25400" b="116840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62200" cy="11176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0" o:spid="_x0000_s1026" style="position:absolute;flip:x y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2pt,196.55pt" to="4in,205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del w:id="248" w:author="Chen Aline" w:date="2019-04-20T06:47:00Z">
        <w:r w:rsidR="003D0CAE" w:rsidDel="00EF10D5">
          <w:rPr>
            <w:rFonts w:hint="eastAsia"/>
            <w:sz w:val="32"/>
            <w:lang w:eastAsia="zh-TW"/>
          </w:rPr>
          <w:tab/>
        </w:r>
        <w:r w:rsidR="007E37E6" w:rsidDel="00EF10D5">
          <w:rPr>
            <w:sz w:val="32"/>
          </w:rPr>
          <w:delText xml:space="preserve">Click on the </w:delText>
        </w:r>
        <w:r w:rsidR="007E37E6" w:rsidDel="00EF10D5">
          <w:rPr>
            <w:b/>
            <w:sz w:val="32"/>
          </w:rPr>
          <w:delText>Stage</w:delText>
        </w:r>
        <w:r w:rsidR="007E37E6" w:rsidRPr="007E37E6" w:rsidDel="00EF10D5">
          <w:rPr>
            <w:sz w:val="32"/>
          </w:rPr>
          <w:delText xml:space="preserve"> and </w:delText>
        </w:r>
        <w:r w:rsidR="007E37E6" w:rsidDel="00EF10D5">
          <w:rPr>
            <w:sz w:val="32"/>
          </w:rPr>
          <w:delText xml:space="preserve">then click on </w:delText>
        </w:r>
        <w:r w:rsidR="007E37E6" w:rsidRPr="007E37E6" w:rsidDel="00EF10D5">
          <w:rPr>
            <w:b/>
            <w:sz w:val="32"/>
          </w:rPr>
          <w:delText>Backdrops</w:delText>
        </w:r>
        <w:r w:rsidR="007E37E6" w:rsidDel="00EF10D5">
          <w:rPr>
            <w:b/>
            <w:sz w:val="32"/>
          </w:rPr>
          <w:br/>
        </w:r>
      </w:del>
      <w:r w:rsidR="00F45DF4" w:rsidRPr="00F45DF4">
        <w:rPr>
          <w:b/>
          <w:noProof/>
          <w:sz w:val="32"/>
          <w:lang w:val="en-US" w:eastAsia="zh-TW"/>
        </w:rPr>
        <w:drawing>
          <wp:inline distT="0" distB="0" distL="0" distR="0" wp14:anchorId="2AA2D9B7" wp14:editId="40650D46">
            <wp:extent cx="5853600" cy="3210440"/>
            <wp:effectExtent l="12700" t="12700" r="13970" b="1587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32104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8BA829D" w14:textId="0B4373A4" w:rsidR="007E37E6" w:rsidRPr="007E37E6" w:rsidRDefault="007E37E6" w:rsidP="00EF10D5">
      <w:pPr>
        <w:pStyle w:val="a5"/>
        <w:ind w:left="1440"/>
        <w:rPr>
          <w:rFonts w:hint="eastAsia"/>
          <w:sz w:val="32"/>
          <w:lang w:eastAsia="zh-TW"/>
        </w:rPr>
        <w:pPrChange w:id="249" w:author="Chen Aline" w:date="2019-04-20T06:47:00Z">
          <w:pPr>
            <w:pStyle w:val="a5"/>
          </w:pPr>
        </w:pPrChange>
      </w:pPr>
      <w:del w:id="250" w:author="Chen Aline" w:date="2019-04-20T06:47:00Z">
        <w:r w:rsidDel="00EF10D5">
          <w:rPr>
            <w:b/>
            <w:sz w:val="32"/>
          </w:rPr>
          <w:br/>
        </w:r>
      </w:del>
    </w:p>
    <w:p w14:paraId="60B84074" w14:textId="7224E761" w:rsidR="003D0CAE" w:rsidRPr="00554E55" w:rsidRDefault="00554E55" w:rsidP="007E37E6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選擇</w:t>
      </w:r>
      <w:r w:rsidRPr="004349B4">
        <w:rPr>
          <w:b/>
          <w:sz w:val="32"/>
        </w:rPr>
        <w:t>map-version2</w:t>
      </w:r>
    </w:p>
    <w:p w14:paraId="0CCD6875" w14:textId="28299C96" w:rsidR="00554E55" w:rsidRPr="004E3598" w:rsidRDefault="00554E55" w:rsidP="00554E55">
      <w:pPr>
        <w:pStyle w:val="a5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t>你有看出哪邊不同嗎？</w:t>
      </w:r>
      <w:r w:rsidR="004E3598">
        <w:rPr>
          <w:rFonts w:hint="eastAsia"/>
          <w:i/>
          <w:sz w:val="28"/>
          <w:szCs w:val="28"/>
          <w:lang w:val="en-US" w:eastAsia="zh-TW"/>
        </w:rPr>
        <w:t>有個新的遊樂場！</w:t>
      </w:r>
    </w:p>
    <w:p w14:paraId="71A98946" w14:textId="1831164A" w:rsidR="007E37E6" w:rsidRPr="007E37E6" w:rsidRDefault="007E37E6" w:rsidP="003D0CAE">
      <w:pPr>
        <w:pStyle w:val="a5"/>
        <w:ind w:firstLine="720"/>
        <w:rPr>
          <w:sz w:val="32"/>
        </w:rPr>
      </w:pPr>
      <w:del w:id="251" w:author="Chen Aline" w:date="2019-04-20T06:47:00Z">
        <w:r w:rsidDel="00EF10D5">
          <w:rPr>
            <w:sz w:val="32"/>
          </w:rPr>
          <w:delText xml:space="preserve">Switch the backdrop to use </w:delText>
        </w:r>
        <w:r w:rsidRPr="004349B4" w:rsidDel="00EF10D5">
          <w:rPr>
            <w:b/>
            <w:sz w:val="32"/>
          </w:rPr>
          <w:delText>map-version2</w:delText>
        </w:r>
        <w:r w:rsidDel="00EF10D5">
          <w:rPr>
            <w:sz w:val="32"/>
          </w:rPr>
          <w:br/>
        </w:r>
        <w:r w:rsidDel="00EF10D5">
          <w:rPr>
            <w:i/>
            <w:sz w:val="32"/>
          </w:rPr>
          <w:delText xml:space="preserve">Can you see what’s different? </w:delText>
        </w:r>
        <w:r w:rsidDel="00EF10D5">
          <w:rPr>
            <w:i/>
            <w:sz w:val="32"/>
          </w:rPr>
          <w:br/>
          <w:delText>A ne</w:delText>
        </w:r>
        <w:r w:rsidR="001A791D" w:rsidDel="00EF10D5">
          <w:rPr>
            <w:i/>
            <w:sz w:val="32"/>
          </w:rPr>
          <w:delText>w fun-fair has arrived in town!</w:delText>
        </w:r>
        <w:r w:rsidDel="00EF10D5">
          <w:rPr>
            <w:i/>
            <w:sz w:val="32"/>
          </w:rPr>
          <w:br/>
        </w:r>
      </w:del>
    </w:p>
    <w:p w14:paraId="00EE5035" w14:textId="30570F90" w:rsidR="003809A7" w:rsidRDefault="007E37E6" w:rsidP="007E37E6">
      <w:pPr>
        <w:pStyle w:val="a5"/>
        <w:pBdr>
          <w:top w:val="single" w:sz="4" w:space="1" w:color="auto"/>
          <w:bottom w:val="single" w:sz="4" w:space="1" w:color="auto"/>
        </w:pBdr>
        <w:ind w:left="360"/>
        <w:rPr>
          <w:ins w:id="252" w:author="Chen Aline" w:date="2019-04-20T06:47:00Z"/>
          <w:rFonts w:hint="eastAsia"/>
          <w:sz w:val="32"/>
          <w:szCs w:val="32"/>
          <w:lang w:eastAsia="zh-TW"/>
        </w:rPr>
      </w:pPr>
      <w:r w:rsidRPr="001A791D">
        <w:rPr>
          <w:sz w:val="32"/>
          <w:szCs w:val="32"/>
        </w:rPr>
        <w:br/>
      </w:r>
      <w:r w:rsidR="003809A7">
        <w:rPr>
          <w:rFonts w:hint="eastAsia"/>
          <w:sz w:val="32"/>
          <w:szCs w:val="32"/>
          <w:lang w:eastAsia="zh-TW"/>
        </w:rPr>
        <w:t>鎮上新開了一個遊樂場，遊樂場的負責人希望機器人可以向旅客推薦這個新景點</w:t>
      </w:r>
    </w:p>
    <w:p w14:paraId="5191F704" w14:textId="77777777" w:rsidR="00EF10D5" w:rsidRDefault="00EF10D5" w:rsidP="007E37E6">
      <w:pPr>
        <w:pStyle w:val="a5"/>
        <w:pBdr>
          <w:top w:val="single" w:sz="4" w:space="1" w:color="auto"/>
          <w:bottom w:val="single" w:sz="4" w:space="1" w:color="auto"/>
        </w:pBdr>
        <w:ind w:left="360"/>
        <w:rPr>
          <w:sz w:val="32"/>
          <w:szCs w:val="32"/>
          <w:lang w:eastAsia="zh-TW"/>
        </w:rPr>
      </w:pPr>
    </w:p>
    <w:p w14:paraId="7FA1A86D" w14:textId="2FE07915" w:rsidR="00273D7C" w:rsidDel="00EF10D5" w:rsidRDefault="001548F4" w:rsidP="007E37E6">
      <w:pPr>
        <w:pStyle w:val="a5"/>
        <w:pBdr>
          <w:top w:val="single" w:sz="4" w:space="1" w:color="auto"/>
          <w:bottom w:val="single" w:sz="4" w:space="1" w:color="auto"/>
        </w:pBdr>
        <w:ind w:left="360"/>
        <w:rPr>
          <w:del w:id="253" w:author="Chen Aline" w:date="2019-04-20T06:47:00Z"/>
          <w:sz w:val="32"/>
          <w:szCs w:val="32"/>
          <w:lang w:eastAsia="zh-TW"/>
        </w:rPr>
      </w:pPr>
      <w:del w:id="254" w:author="Chen Aline" w:date="2019-04-20T06:47:00Z">
        <w:r w:rsidRPr="001A791D" w:rsidDel="00EF10D5">
          <w:rPr>
            <w:sz w:val="32"/>
            <w:szCs w:val="32"/>
          </w:rPr>
          <w:delText xml:space="preserve">A </w:delText>
        </w:r>
        <w:r w:rsidRPr="001A791D" w:rsidDel="00EF10D5">
          <w:rPr>
            <w:b/>
            <w:sz w:val="32"/>
            <w:szCs w:val="32"/>
          </w:rPr>
          <w:delText>new fun</w:delText>
        </w:r>
        <w:r w:rsidR="007E37E6" w:rsidRPr="001A791D" w:rsidDel="00EF10D5">
          <w:rPr>
            <w:b/>
            <w:sz w:val="32"/>
            <w:szCs w:val="32"/>
          </w:rPr>
          <w:delText>fair</w:delText>
        </w:r>
        <w:r w:rsidR="007E37E6" w:rsidRPr="001A791D" w:rsidDel="00EF10D5">
          <w:rPr>
            <w:sz w:val="32"/>
            <w:szCs w:val="32"/>
          </w:rPr>
          <w:delText xml:space="preserve"> has opened in</w:delText>
        </w:r>
        <w:r w:rsidRPr="001A791D" w:rsidDel="00EF10D5">
          <w:rPr>
            <w:sz w:val="32"/>
            <w:szCs w:val="32"/>
          </w:rPr>
          <w:delText xml:space="preserve"> town, and the owner of the fun</w:delText>
        </w:r>
        <w:r w:rsidR="007E37E6" w:rsidRPr="001A791D" w:rsidDel="00EF10D5">
          <w:rPr>
            <w:sz w:val="32"/>
            <w:szCs w:val="32"/>
          </w:rPr>
          <w:delText xml:space="preserve">fair wants your Tourist Info bot to send tourists to their new attraction. </w:delText>
        </w:r>
        <w:r w:rsidR="007E37E6" w:rsidRPr="001A791D" w:rsidDel="00EF10D5">
          <w:rPr>
            <w:sz w:val="32"/>
            <w:szCs w:val="32"/>
          </w:rPr>
          <w:br/>
        </w:r>
      </w:del>
    </w:p>
    <w:p w14:paraId="31E7942F" w14:textId="040F68D8" w:rsidR="007E37E6" w:rsidRPr="001A791D" w:rsidRDefault="00273D7C" w:rsidP="007E37E6">
      <w:pPr>
        <w:pStyle w:val="a5"/>
        <w:pBdr>
          <w:top w:val="single" w:sz="4" w:space="1" w:color="auto"/>
          <w:bottom w:val="single" w:sz="4" w:space="1" w:color="auto"/>
        </w:pBdr>
        <w:ind w:left="360"/>
        <w:rPr>
          <w:sz w:val="32"/>
          <w:szCs w:val="32"/>
        </w:rPr>
      </w:pPr>
      <w:r>
        <w:rPr>
          <w:rFonts w:hint="eastAsia"/>
          <w:sz w:val="32"/>
          <w:szCs w:val="32"/>
          <w:lang w:eastAsia="zh-TW"/>
        </w:rPr>
        <w:t>他們會付你非常非常多錢，只要你願意幫他們做推薦</w:t>
      </w:r>
      <w:del w:id="255" w:author="Chen Aline" w:date="2019-04-20T06:47:00Z">
        <w:r w:rsidR="007E37E6" w:rsidRPr="001A791D" w:rsidDel="00EF10D5">
          <w:rPr>
            <w:sz w:val="32"/>
            <w:szCs w:val="32"/>
          </w:rPr>
          <w:br/>
          <w:delText xml:space="preserve">They’re offering to </w:delText>
        </w:r>
        <w:r w:rsidR="007E37E6" w:rsidRPr="001A791D" w:rsidDel="00EF10D5">
          <w:rPr>
            <w:b/>
            <w:sz w:val="32"/>
            <w:szCs w:val="32"/>
          </w:rPr>
          <w:delText>pay you a lot of money to train your bot</w:delText>
        </w:r>
        <w:r w:rsidR="007E37E6" w:rsidRPr="001A791D" w:rsidDel="00EF10D5">
          <w:rPr>
            <w:sz w:val="32"/>
            <w:szCs w:val="32"/>
          </w:rPr>
          <w:delText xml:space="preserve"> to make sure this happens.</w:delText>
        </w:r>
      </w:del>
    </w:p>
    <w:p w14:paraId="620530A3" w14:textId="77777777" w:rsidR="007E37E6" w:rsidRPr="001A791D" w:rsidRDefault="007E37E6" w:rsidP="007E37E6">
      <w:pPr>
        <w:pStyle w:val="a5"/>
        <w:pBdr>
          <w:top w:val="single" w:sz="4" w:space="1" w:color="auto"/>
          <w:bottom w:val="single" w:sz="4" w:space="1" w:color="auto"/>
        </w:pBdr>
        <w:ind w:left="360"/>
        <w:rPr>
          <w:sz w:val="32"/>
          <w:szCs w:val="32"/>
        </w:rPr>
      </w:pPr>
    </w:p>
    <w:p w14:paraId="5CDCC375" w14:textId="32182836" w:rsidR="007E37E6" w:rsidRDefault="007E37E6" w:rsidP="007E37E6">
      <w:pPr>
        <w:pStyle w:val="a5"/>
        <w:ind w:left="360"/>
        <w:rPr>
          <w:sz w:val="32"/>
        </w:rPr>
      </w:pPr>
    </w:p>
    <w:p w14:paraId="5970E3DD" w14:textId="157ACEE5" w:rsidR="002B4139" w:rsidRDefault="00106003" w:rsidP="007E37E6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存檔</w:t>
      </w:r>
    </w:p>
    <w:p w14:paraId="54A72021" w14:textId="77777777" w:rsidR="00106003" w:rsidRDefault="00106003" w:rsidP="00106003">
      <w:pPr>
        <w:pStyle w:val="a5"/>
        <w:ind w:firstLine="720"/>
        <w:rPr>
          <w:ins w:id="256" w:author="Chen Aline" w:date="2019-04-20T06:47:00Z"/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</w:pPr>
      <w:r w:rsidRPr="00881117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點選檔案，再點選儲存專案</w:t>
      </w:r>
    </w:p>
    <w:p w14:paraId="6B696C63" w14:textId="77777777" w:rsidR="00EF10D5" w:rsidRDefault="00EF10D5" w:rsidP="00106003">
      <w:pPr>
        <w:pStyle w:val="a5"/>
        <w:ind w:firstLine="720"/>
        <w:rPr>
          <w:sz w:val="32"/>
          <w:lang w:eastAsia="zh-TW"/>
        </w:rPr>
      </w:pPr>
    </w:p>
    <w:p w14:paraId="235FF1F9" w14:textId="5E35C736" w:rsidR="00106003" w:rsidDel="00EF10D5" w:rsidRDefault="00106003" w:rsidP="00106003">
      <w:pPr>
        <w:pStyle w:val="a5"/>
        <w:ind w:left="1440"/>
        <w:rPr>
          <w:del w:id="257" w:author="Chen Aline" w:date="2019-04-20T06:47:00Z"/>
          <w:sz w:val="32"/>
          <w:lang w:eastAsia="zh-TW"/>
        </w:rPr>
      </w:pPr>
    </w:p>
    <w:p w14:paraId="3132E20F" w14:textId="15C616E8" w:rsidR="007E37E6" w:rsidDel="00EF10D5" w:rsidRDefault="007E37E6" w:rsidP="002B4139">
      <w:pPr>
        <w:pStyle w:val="a5"/>
        <w:ind w:firstLine="720"/>
        <w:rPr>
          <w:del w:id="258" w:author="Chen Aline" w:date="2019-04-20T06:47:00Z"/>
          <w:sz w:val="32"/>
        </w:rPr>
      </w:pPr>
      <w:del w:id="259" w:author="Chen Aline" w:date="2019-04-20T06:47:00Z">
        <w:r w:rsidDel="00EF10D5">
          <w:rPr>
            <w:sz w:val="32"/>
          </w:rPr>
          <w:delText>Save your Scratch project</w:delText>
        </w:r>
        <w:r w:rsidR="00F45DF4" w:rsidDel="00EF10D5">
          <w:rPr>
            <w:sz w:val="32"/>
          </w:rPr>
          <w:br/>
        </w:r>
        <w:r w:rsidR="00F45DF4" w:rsidRPr="00F45DF4" w:rsidDel="00EF10D5">
          <w:rPr>
            <w:i/>
            <w:sz w:val="32"/>
          </w:rPr>
          <w:delText xml:space="preserve">Click on </w:delText>
        </w:r>
        <w:r w:rsidR="00F45DF4" w:rsidRPr="00F45DF4" w:rsidDel="00EF10D5">
          <w:rPr>
            <w:b/>
            <w:i/>
            <w:sz w:val="32"/>
          </w:rPr>
          <w:delText>File</w:delText>
        </w:r>
        <w:r w:rsidR="00F45DF4" w:rsidRPr="00F45DF4" w:rsidDel="00EF10D5">
          <w:rPr>
            <w:i/>
            <w:sz w:val="32"/>
          </w:rPr>
          <w:delText xml:space="preserve"> -&gt; </w:delText>
        </w:r>
        <w:r w:rsidR="00F45DF4" w:rsidRPr="00F45DF4" w:rsidDel="00EF10D5">
          <w:rPr>
            <w:b/>
            <w:i/>
            <w:sz w:val="32"/>
          </w:rPr>
          <w:delText>Save Project</w:delText>
        </w:r>
        <w:r w:rsidDel="00EF10D5">
          <w:rPr>
            <w:sz w:val="32"/>
          </w:rPr>
          <w:br/>
        </w:r>
      </w:del>
    </w:p>
    <w:p w14:paraId="5AE272A5" w14:textId="6121C88E" w:rsidR="002B4139" w:rsidRDefault="002466E5" w:rsidP="007E37E6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關閉</w:t>
      </w:r>
      <w:r>
        <w:rPr>
          <w:sz w:val="32"/>
          <w:lang w:val="en-US" w:eastAsia="zh-TW"/>
        </w:rPr>
        <w:t>Scratch</w:t>
      </w:r>
    </w:p>
    <w:p w14:paraId="536C536B" w14:textId="54EE87EF" w:rsidR="007E37E6" w:rsidRDefault="00F45DF4" w:rsidP="002B4139">
      <w:pPr>
        <w:pStyle w:val="a5"/>
        <w:ind w:firstLine="720"/>
        <w:rPr>
          <w:sz w:val="32"/>
        </w:rPr>
      </w:pPr>
      <w:del w:id="260" w:author="Chen Aline" w:date="2019-04-20T06:47:00Z">
        <w:r w:rsidDel="00EF10D5">
          <w:rPr>
            <w:sz w:val="32"/>
          </w:rPr>
          <w:delText>Close the Scratch window</w:delText>
        </w:r>
        <w:r w:rsidR="001A791D" w:rsidDel="00EF10D5">
          <w:rPr>
            <w:sz w:val="32"/>
          </w:rPr>
          <w:br/>
        </w:r>
      </w:del>
    </w:p>
    <w:p w14:paraId="3C550A38" w14:textId="27835925" w:rsidR="002B4139" w:rsidRDefault="009248D1" w:rsidP="007E37E6">
      <w:pPr>
        <w:pStyle w:val="a5"/>
        <w:numPr>
          <w:ilvl w:val="0"/>
          <w:numId w:val="1"/>
        </w:numPr>
        <w:rPr>
          <w:ins w:id="261" w:author="Chen Aline" w:date="2019-04-20T06:47:00Z"/>
          <w:rFonts w:hint="eastAsia"/>
          <w:sz w:val="32"/>
        </w:rPr>
      </w:pPr>
      <w:r>
        <w:rPr>
          <w:rFonts w:hint="eastAsia"/>
          <w:sz w:val="32"/>
          <w:lang w:eastAsia="zh-TW"/>
        </w:rPr>
        <w:t>回到</w:t>
      </w:r>
      <w:r>
        <w:rPr>
          <w:sz w:val="32"/>
        </w:rPr>
        <w:t>“</w:t>
      </w:r>
      <w:r>
        <w:rPr>
          <w:b/>
          <w:sz w:val="32"/>
        </w:rPr>
        <w:t>Train</w:t>
      </w:r>
      <w:r w:rsidRPr="007E37E6">
        <w:rPr>
          <w:sz w:val="32"/>
        </w:rPr>
        <w:t>”</w:t>
      </w:r>
      <w:r>
        <w:rPr>
          <w:rFonts w:hint="eastAsia"/>
          <w:sz w:val="32"/>
          <w:lang w:eastAsia="zh-TW"/>
        </w:rPr>
        <w:t>頁面，點選</w:t>
      </w:r>
      <w:r w:rsidRPr="003D696C">
        <w:rPr>
          <w:i/>
          <w:sz w:val="32"/>
        </w:rPr>
        <w:t>“</w:t>
      </w:r>
      <w:r w:rsidRPr="003D696C">
        <w:rPr>
          <w:b/>
          <w:i/>
          <w:sz w:val="32"/>
        </w:rPr>
        <w:t>&lt; Back to project</w:t>
      </w:r>
      <w:r w:rsidRPr="003D696C">
        <w:rPr>
          <w:i/>
          <w:sz w:val="32"/>
        </w:rPr>
        <w:t>”</w:t>
      </w:r>
      <w:r>
        <w:rPr>
          <w:rFonts w:hint="eastAsia"/>
          <w:sz w:val="32"/>
          <w:lang w:eastAsia="zh-TW"/>
        </w:rPr>
        <w:t>，再點選</w:t>
      </w:r>
      <w:r>
        <w:rPr>
          <w:i/>
          <w:sz w:val="32"/>
        </w:rPr>
        <w:t>“</w:t>
      </w:r>
      <w:r w:rsidRPr="003D696C">
        <w:rPr>
          <w:b/>
          <w:i/>
          <w:sz w:val="32"/>
        </w:rPr>
        <w:t>Train</w:t>
      </w:r>
      <w:r>
        <w:rPr>
          <w:b/>
          <w:i/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23725F3C" w14:textId="77777777" w:rsidR="00EF10D5" w:rsidRPr="00EF10D5" w:rsidRDefault="00EF10D5" w:rsidP="00EF10D5">
      <w:pPr>
        <w:rPr>
          <w:ins w:id="262" w:author="Chen Aline" w:date="2019-04-20T06:47:00Z"/>
          <w:rFonts w:hint="eastAsia"/>
          <w:sz w:val="32"/>
          <w:rPrChange w:id="263" w:author="Chen Aline" w:date="2019-04-20T06:47:00Z">
            <w:rPr>
              <w:ins w:id="264" w:author="Chen Aline" w:date="2019-04-20T06:47:00Z"/>
              <w:rFonts w:hint="eastAsia"/>
            </w:rPr>
          </w:rPrChange>
        </w:rPr>
        <w:pPrChange w:id="265" w:author="Chen Aline" w:date="2019-04-20T06:47:00Z">
          <w:pPr>
            <w:pStyle w:val="a5"/>
            <w:numPr>
              <w:numId w:val="1"/>
            </w:numPr>
            <w:ind w:hanging="360"/>
          </w:pPr>
        </w:pPrChange>
      </w:pPr>
    </w:p>
    <w:p w14:paraId="7FDEDA87" w14:textId="77777777" w:rsidR="00EF10D5" w:rsidRDefault="00EF10D5" w:rsidP="00EF10D5">
      <w:pPr>
        <w:pStyle w:val="a5"/>
        <w:rPr>
          <w:sz w:val="32"/>
        </w:rPr>
        <w:pPrChange w:id="266" w:author="Chen Aline" w:date="2019-04-20T06:47:00Z">
          <w:pPr>
            <w:pStyle w:val="a5"/>
            <w:numPr>
              <w:numId w:val="1"/>
            </w:numPr>
            <w:ind w:hanging="360"/>
          </w:pPr>
        </w:pPrChange>
      </w:pPr>
    </w:p>
    <w:p w14:paraId="528D4141" w14:textId="0F5D0D96" w:rsidR="007E37E6" w:rsidDel="00EF10D5" w:rsidRDefault="007E37E6" w:rsidP="002B4139">
      <w:pPr>
        <w:pStyle w:val="a5"/>
        <w:ind w:firstLine="720"/>
        <w:rPr>
          <w:del w:id="267" w:author="Chen Aline" w:date="2019-04-20T06:47:00Z"/>
          <w:sz w:val="32"/>
        </w:rPr>
      </w:pPr>
      <w:del w:id="268" w:author="Chen Aline" w:date="2019-04-20T06:47:00Z">
        <w:r w:rsidDel="00EF10D5">
          <w:rPr>
            <w:sz w:val="32"/>
          </w:rPr>
          <w:lastRenderedPageBreak/>
          <w:delText>Go back to the “</w:delText>
        </w:r>
        <w:r w:rsidDel="00EF10D5">
          <w:rPr>
            <w:b/>
            <w:sz w:val="32"/>
          </w:rPr>
          <w:delText>Train</w:delText>
        </w:r>
        <w:r w:rsidRPr="007E37E6" w:rsidDel="00EF10D5">
          <w:rPr>
            <w:sz w:val="32"/>
          </w:rPr>
          <w:delText>” page</w:delText>
        </w:r>
        <w:r w:rsidR="003D696C" w:rsidDel="00EF10D5">
          <w:rPr>
            <w:sz w:val="32"/>
          </w:rPr>
          <w:br/>
        </w:r>
        <w:r w:rsidR="003D696C" w:rsidRPr="003D696C" w:rsidDel="00EF10D5">
          <w:rPr>
            <w:i/>
            <w:sz w:val="32"/>
          </w:rPr>
          <w:delText>Click the “</w:delText>
        </w:r>
        <w:r w:rsidR="003D696C" w:rsidRPr="003D696C" w:rsidDel="00EF10D5">
          <w:rPr>
            <w:b/>
            <w:i/>
            <w:sz w:val="32"/>
          </w:rPr>
          <w:delText>&lt; Back to project</w:delText>
        </w:r>
        <w:r w:rsidR="003D696C" w:rsidRPr="003D696C" w:rsidDel="00EF10D5">
          <w:rPr>
            <w:i/>
            <w:sz w:val="32"/>
          </w:rPr>
          <w:delText xml:space="preserve">” link and then click the </w:delText>
        </w:r>
        <w:r w:rsidR="00F45DF4" w:rsidDel="00EF10D5">
          <w:rPr>
            <w:i/>
            <w:sz w:val="32"/>
          </w:rPr>
          <w:delText>“</w:delText>
        </w:r>
        <w:r w:rsidR="003D696C" w:rsidRPr="003D696C" w:rsidDel="00EF10D5">
          <w:rPr>
            <w:b/>
            <w:i/>
            <w:sz w:val="32"/>
          </w:rPr>
          <w:delText>Train</w:delText>
        </w:r>
        <w:r w:rsidR="00F45DF4" w:rsidDel="00EF10D5">
          <w:rPr>
            <w:b/>
            <w:i/>
            <w:sz w:val="32"/>
          </w:rPr>
          <w:delText>”</w:delText>
        </w:r>
        <w:r w:rsidR="003D696C" w:rsidRPr="003D696C" w:rsidDel="00EF10D5">
          <w:rPr>
            <w:i/>
            <w:sz w:val="32"/>
          </w:rPr>
          <w:delText xml:space="preserve"> button</w:delText>
        </w:r>
      </w:del>
    </w:p>
    <w:p w14:paraId="2575DDDD" w14:textId="742EB6B6" w:rsidR="002B4139" w:rsidRDefault="004407CA" w:rsidP="007E37E6">
      <w:pPr>
        <w:pStyle w:val="a5"/>
        <w:numPr>
          <w:ilvl w:val="0"/>
          <w:numId w:val="1"/>
        </w:numPr>
        <w:rPr>
          <w:ins w:id="269" w:author="Chen Aline" w:date="2019-04-20T06:47:00Z"/>
          <w:rFonts w:hint="eastAsia"/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i/>
          <w:sz w:val="32"/>
        </w:rPr>
        <w:t>“</w:t>
      </w:r>
      <w:r w:rsidRPr="003D696C">
        <w:rPr>
          <w:b/>
          <w:i/>
          <w:sz w:val="32"/>
        </w:rPr>
        <w:t>Add new label</w:t>
      </w:r>
      <w:r>
        <w:rPr>
          <w:i/>
          <w:sz w:val="32"/>
        </w:rPr>
        <w:t>”</w:t>
      </w:r>
      <w:r>
        <w:rPr>
          <w:rFonts w:hint="eastAsia"/>
          <w:sz w:val="32"/>
          <w:lang w:eastAsia="zh-TW"/>
        </w:rPr>
        <w:t>新增一個方框，命名為：</w:t>
      </w:r>
      <w:r>
        <w:rPr>
          <w:sz w:val="32"/>
        </w:rPr>
        <w:t>“funfair”</w:t>
      </w:r>
    </w:p>
    <w:p w14:paraId="7A79E7FE" w14:textId="77777777" w:rsidR="00EF10D5" w:rsidRDefault="00EF10D5" w:rsidP="00EF10D5">
      <w:pPr>
        <w:pStyle w:val="a5"/>
        <w:rPr>
          <w:sz w:val="32"/>
        </w:rPr>
        <w:pPrChange w:id="270" w:author="Chen Aline" w:date="2019-04-20T06:47:00Z">
          <w:pPr>
            <w:pStyle w:val="a5"/>
            <w:numPr>
              <w:numId w:val="1"/>
            </w:numPr>
            <w:ind w:hanging="360"/>
          </w:pPr>
        </w:pPrChange>
      </w:pPr>
    </w:p>
    <w:p w14:paraId="6ACB1D47" w14:textId="3A3E135F" w:rsidR="003D696C" w:rsidDel="00EF10D5" w:rsidRDefault="003D696C" w:rsidP="002B4139">
      <w:pPr>
        <w:pStyle w:val="a5"/>
        <w:ind w:firstLine="720"/>
        <w:rPr>
          <w:del w:id="271" w:author="Chen Aline" w:date="2019-04-20T06:47:00Z"/>
          <w:sz w:val="32"/>
        </w:rPr>
      </w:pPr>
      <w:del w:id="272" w:author="Chen Aline" w:date="2019-04-20T06:47:00Z">
        <w:r w:rsidDel="00EF10D5">
          <w:rPr>
            <w:sz w:val="32"/>
          </w:rPr>
          <w:delText>Add a new bucket for “funfair”</w:delText>
        </w:r>
        <w:r w:rsidDel="00EF10D5">
          <w:rPr>
            <w:sz w:val="32"/>
          </w:rPr>
          <w:br/>
        </w:r>
        <w:r w:rsidDel="00EF10D5">
          <w:rPr>
            <w:i/>
            <w:sz w:val="32"/>
          </w:rPr>
          <w:delText>Click the “</w:delText>
        </w:r>
        <w:r w:rsidRPr="003D696C" w:rsidDel="00EF10D5">
          <w:rPr>
            <w:b/>
            <w:i/>
            <w:sz w:val="32"/>
          </w:rPr>
          <w:delText>Add new label</w:delText>
        </w:r>
        <w:r w:rsidDel="00EF10D5">
          <w:rPr>
            <w:i/>
            <w:sz w:val="32"/>
          </w:rPr>
          <w:delText>” button. Call the new label “funfair”</w:delText>
        </w:r>
        <w:r w:rsidR="003A2EDA" w:rsidDel="00EF10D5">
          <w:rPr>
            <w:sz w:val="32"/>
          </w:rPr>
          <w:br/>
        </w:r>
      </w:del>
    </w:p>
    <w:p w14:paraId="35CD20C2" w14:textId="49C0E695" w:rsidR="002B4139" w:rsidRDefault="00305D53" w:rsidP="007E37E6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在</w:t>
      </w:r>
      <w:r>
        <w:rPr>
          <w:sz w:val="32"/>
        </w:rPr>
        <w:t>“funfair”</w:t>
      </w:r>
      <w:r>
        <w:rPr>
          <w:rFonts w:hint="eastAsia"/>
          <w:sz w:val="32"/>
          <w:lang w:eastAsia="zh-TW"/>
        </w:rPr>
        <w:t>方框中加入非常多範例</w:t>
      </w:r>
    </w:p>
    <w:p w14:paraId="085ACE54" w14:textId="6F25B636" w:rsidR="00305D53" w:rsidRPr="00305D53" w:rsidRDefault="00305D53" w:rsidP="00305D53">
      <w:pPr>
        <w:pStyle w:val="a5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t>將</w:t>
      </w:r>
      <w:proofErr w:type="spellStart"/>
      <w:r w:rsidRPr="00B007E9">
        <w:rPr>
          <w:i/>
          <w:sz w:val="32"/>
        </w:rPr>
        <w:t>themepark</w:t>
      </w:r>
      <w:proofErr w:type="spellEnd"/>
      <w:r>
        <w:rPr>
          <w:rFonts w:hint="eastAsia"/>
          <w:i/>
          <w:sz w:val="28"/>
          <w:szCs w:val="28"/>
          <w:lang w:eastAsia="zh-TW"/>
        </w:rPr>
        <w:t>方框中大部分的範例句子轉貼至</w:t>
      </w:r>
      <w:r>
        <w:rPr>
          <w:sz w:val="32"/>
        </w:rPr>
        <w:t>funfair</w:t>
      </w:r>
      <w:r>
        <w:rPr>
          <w:rFonts w:hint="eastAsia"/>
          <w:i/>
          <w:sz w:val="28"/>
          <w:szCs w:val="28"/>
          <w:lang w:eastAsia="zh-TW"/>
        </w:rPr>
        <w:t>方框，</w:t>
      </w:r>
      <w:proofErr w:type="spellStart"/>
      <w:r w:rsidRPr="00B007E9">
        <w:rPr>
          <w:i/>
          <w:sz w:val="32"/>
        </w:rPr>
        <w:t>themepark</w:t>
      </w:r>
      <w:proofErr w:type="spellEnd"/>
      <w:r>
        <w:rPr>
          <w:rFonts w:hint="eastAsia"/>
          <w:i/>
          <w:sz w:val="28"/>
          <w:szCs w:val="28"/>
          <w:lang w:eastAsia="zh-TW"/>
        </w:rPr>
        <w:t>方框只留</w:t>
      </w:r>
      <w:r>
        <w:rPr>
          <w:i/>
          <w:sz w:val="28"/>
          <w:szCs w:val="28"/>
          <w:lang w:val="en-US" w:eastAsia="zh-TW"/>
        </w:rPr>
        <w:t>1~2</w:t>
      </w:r>
      <w:r>
        <w:rPr>
          <w:rFonts w:hint="eastAsia"/>
          <w:i/>
          <w:sz w:val="28"/>
          <w:szCs w:val="28"/>
          <w:lang w:val="en-US" w:eastAsia="zh-TW"/>
        </w:rPr>
        <w:t>個範例。同時在</w:t>
      </w:r>
      <w:r w:rsidR="00D6655F">
        <w:rPr>
          <w:sz w:val="32"/>
        </w:rPr>
        <w:t>funfair</w:t>
      </w:r>
      <w:r>
        <w:rPr>
          <w:rFonts w:hint="eastAsia"/>
          <w:i/>
          <w:sz w:val="28"/>
          <w:szCs w:val="28"/>
          <w:lang w:val="en-US" w:eastAsia="zh-TW"/>
        </w:rPr>
        <w:t>方框中加入新範例，讓</w:t>
      </w:r>
      <w:r w:rsidR="00D6655F">
        <w:rPr>
          <w:sz w:val="32"/>
        </w:rPr>
        <w:t>funfair</w:t>
      </w:r>
      <w:r>
        <w:rPr>
          <w:rFonts w:hint="eastAsia"/>
          <w:i/>
          <w:sz w:val="28"/>
          <w:szCs w:val="28"/>
          <w:lang w:val="en-US" w:eastAsia="zh-TW"/>
        </w:rPr>
        <w:t>方框的範例數遠比其他方框的範例多。</w:t>
      </w:r>
    </w:p>
    <w:p w14:paraId="4CAB9554" w14:textId="77777777" w:rsidR="00EF10D5" w:rsidRDefault="00B007E9" w:rsidP="002B4139">
      <w:pPr>
        <w:pStyle w:val="a5"/>
        <w:ind w:firstLine="720"/>
        <w:rPr>
          <w:ins w:id="273" w:author="Chen Aline" w:date="2019-04-20T06:48:00Z"/>
          <w:rFonts w:hint="eastAsia"/>
          <w:i/>
          <w:sz w:val="32"/>
          <w:lang w:eastAsia="zh-TW"/>
        </w:rPr>
      </w:pPr>
      <w:del w:id="274" w:author="Chen Aline" w:date="2019-04-20T06:47:00Z">
        <w:r w:rsidDel="00EF10D5">
          <w:rPr>
            <w:sz w:val="32"/>
          </w:rPr>
          <w:delText>Add a lot of examples to the “funfair” bucket</w:delText>
        </w:r>
        <w:r w:rsidDel="00EF10D5">
          <w:rPr>
            <w:sz w:val="32"/>
          </w:rPr>
          <w:br/>
        </w:r>
        <w:r w:rsidRPr="00B007E9" w:rsidDel="00EF10D5">
          <w:rPr>
            <w:i/>
            <w:sz w:val="32"/>
          </w:rPr>
          <w:delText xml:space="preserve">Use examples </w:delText>
        </w:r>
        <w:r w:rsidR="003A2EDA" w:rsidDel="00EF10D5">
          <w:rPr>
            <w:i/>
            <w:sz w:val="32"/>
          </w:rPr>
          <w:delText>from</w:delText>
        </w:r>
        <w:r w:rsidRPr="00B007E9" w:rsidDel="00EF10D5">
          <w:rPr>
            <w:i/>
            <w:sz w:val="32"/>
          </w:rPr>
          <w:delText xml:space="preserve"> the “themepark” bucket</w:delText>
        </w:r>
        <w:r w:rsidR="003A2EDA" w:rsidDel="00EF10D5">
          <w:rPr>
            <w:i/>
            <w:sz w:val="32"/>
          </w:rPr>
          <w:delText>,</w:delText>
        </w:r>
        <w:r w:rsidRPr="00B007E9" w:rsidDel="00EF10D5">
          <w:rPr>
            <w:i/>
            <w:sz w:val="32"/>
          </w:rPr>
          <w:delText xml:space="preserve"> then delete them from themepark bucket. </w:delText>
        </w:r>
        <w:r w:rsidR="003A2EDA" w:rsidDel="00EF10D5">
          <w:rPr>
            <w:i/>
            <w:sz w:val="32"/>
          </w:rPr>
          <w:delText>L</w:delText>
        </w:r>
        <w:r w:rsidRPr="00B007E9" w:rsidDel="00EF10D5">
          <w:rPr>
            <w:i/>
            <w:sz w:val="32"/>
          </w:rPr>
          <w:delText>eave 1 or 2 examples in the themepark bucket so it’s not empty.</w:delText>
        </w:r>
        <w:r w:rsidR="003A2EDA" w:rsidDel="00EF10D5">
          <w:rPr>
            <w:sz w:val="32"/>
          </w:rPr>
          <w:delText xml:space="preserve"> </w:delText>
        </w:r>
        <w:r w:rsidR="003A2EDA" w:rsidDel="00EF10D5">
          <w:rPr>
            <w:i/>
            <w:sz w:val="32"/>
          </w:rPr>
          <w:delText>A</w:delText>
        </w:r>
        <w:r w:rsidRPr="00B007E9" w:rsidDel="00EF10D5">
          <w:rPr>
            <w:i/>
            <w:sz w:val="32"/>
          </w:rPr>
          <w:delText>dd a lot mor</w:delText>
        </w:r>
        <w:r w:rsidDel="00EF10D5">
          <w:rPr>
            <w:i/>
            <w:sz w:val="32"/>
          </w:rPr>
          <w:delText xml:space="preserve">e new examples to the funfair bucket as well, so it has </w:delText>
        </w:r>
        <w:r w:rsidR="00586BD1" w:rsidDel="00EF10D5">
          <w:rPr>
            <w:i/>
            <w:sz w:val="32"/>
          </w:rPr>
          <w:delText>lots more</w:delText>
        </w:r>
        <w:r w:rsidDel="00EF10D5">
          <w:rPr>
            <w:i/>
            <w:sz w:val="32"/>
          </w:rPr>
          <w:delText xml:space="preserve"> examples</w:delText>
        </w:r>
        <w:r w:rsidR="00586BD1" w:rsidDel="00EF10D5">
          <w:rPr>
            <w:i/>
            <w:sz w:val="32"/>
          </w:rPr>
          <w:delText xml:space="preserve"> than</w:delText>
        </w:r>
        <w:r w:rsidDel="00EF10D5">
          <w:rPr>
            <w:i/>
            <w:sz w:val="32"/>
          </w:rPr>
          <w:delText xml:space="preserve"> any other attraction.</w:delText>
        </w:r>
        <w:r w:rsidDel="00EF10D5">
          <w:rPr>
            <w:sz w:val="32"/>
          </w:rPr>
          <w:br/>
        </w:r>
      </w:del>
      <w:r w:rsidR="00F45DF4" w:rsidRPr="00F45DF4">
        <w:rPr>
          <w:noProof/>
          <w:sz w:val="32"/>
          <w:lang w:val="en-US" w:eastAsia="zh-TW"/>
        </w:rPr>
        <w:drawing>
          <wp:inline distT="0" distB="0" distL="0" distR="0" wp14:anchorId="3706025C" wp14:editId="713DF202">
            <wp:extent cx="5853600" cy="3214960"/>
            <wp:effectExtent l="12700" t="12700" r="13970" b="1143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853600" cy="32149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EA96D66" w14:textId="6D8CA49C" w:rsidR="009A2A26" w:rsidRDefault="007E37E6" w:rsidP="002B4139">
      <w:pPr>
        <w:pStyle w:val="a5"/>
        <w:ind w:firstLine="720"/>
        <w:rPr>
          <w:rFonts w:hint="eastAsia"/>
          <w:sz w:val="32"/>
          <w:lang w:eastAsia="zh-TW"/>
        </w:rPr>
      </w:pPr>
      <w:del w:id="275" w:author="Chen Aline" w:date="2019-04-20T06:48:00Z">
        <w:r w:rsidDel="00EF10D5">
          <w:rPr>
            <w:sz w:val="32"/>
          </w:rPr>
          <w:br/>
        </w:r>
      </w:del>
    </w:p>
    <w:p w14:paraId="196E722B" w14:textId="39FE32EE" w:rsidR="002B4139" w:rsidRDefault="0005472C" w:rsidP="007E37E6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訓練一個新的機器學習模型</w:t>
      </w:r>
      <w:r w:rsidR="00675AB9">
        <w:rPr>
          <w:rFonts w:hint="eastAsia"/>
          <w:sz w:val="32"/>
          <w:lang w:eastAsia="zh-TW"/>
        </w:rPr>
        <w:t>。</w:t>
      </w:r>
    </w:p>
    <w:p w14:paraId="029EA117" w14:textId="175BADB3" w:rsidR="00A04796" w:rsidRDefault="007231CA" w:rsidP="00675AB9">
      <w:pPr>
        <w:pStyle w:val="a5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點選</w:t>
      </w:r>
      <w:r w:rsidRPr="00517A0E">
        <w:rPr>
          <w:b/>
          <w:i/>
          <w:sz w:val="32"/>
        </w:rPr>
        <w:t>“&lt; Back to project</w:t>
      </w:r>
      <w:r>
        <w:rPr>
          <w:i/>
          <w:sz w:val="32"/>
        </w:rPr>
        <w:t>”</w:t>
      </w:r>
      <w:r w:rsidR="009D66A3">
        <w:rPr>
          <w:i/>
          <w:sz w:val="32"/>
        </w:rPr>
        <w:t xml:space="preserve"> </w:t>
      </w:r>
      <w:r w:rsidR="009D66A3">
        <w:rPr>
          <w:i/>
          <w:sz w:val="28"/>
          <w:szCs w:val="28"/>
          <w:lang w:val="en-US" w:eastAsia="zh-TW"/>
        </w:rPr>
        <w:t xml:space="preserve">-&gt; </w:t>
      </w:r>
      <w:r>
        <w:rPr>
          <w:i/>
          <w:sz w:val="32"/>
        </w:rPr>
        <w:t>“</w:t>
      </w:r>
      <w:r w:rsidRPr="00517A0E">
        <w:rPr>
          <w:b/>
          <w:i/>
          <w:sz w:val="32"/>
        </w:rPr>
        <w:t>Learn &amp; Test</w:t>
      </w:r>
      <w:r>
        <w:rPr>
          <w:b/>
          <w:i/>
          <w:sz w:val="32"/>
        </w:rPr>
        <w:t>”</w:t>
      </w:r>
      <w:r w:rsidR="009D66A3">
        <w:rPr>
          <w:b/>
          <w:i/>
          <w:sz w:val="32"/>
        </w:rPr>
        <w:t xml:space="preserve"> </w:t>
      </w:r>
      <w:r w:rsidR="009D66A3">
        <w:rPr>
          <w:i/>
          <w:sz w:val="28"/>
          <w:szCs w:val="28"/>
          <w:lang w:val="en-US" w:eastAsia="zh-TW"/>
        </w:rPr>
        <w:t xml:space="preserve">-&gt; </w:t>
      </w:r>
      <w:r>
        <w:rPr>
          <w:i/>
          <w:sz w:val="32"/>
        </w:rPr>
        <w:t>“</w:t>
      </w:r>
      <w:r w:rsidRPr="00517A0E">
        <w:rPr>
          <w:b/>
          <w:i/>
          <w:sz w:val="32"/>
        </w:rPr>
        <w:t>Train new machine learning model</w:t>
      </w:r>
      <w:r>
        <w:rPr>
          <w:i/>
          <w:sz w:val="32"/>
        </w:rPr>
        <w:t>”</w:t>
      </w:r>
      <w:r>
        <w:rPr>
          <w:rFonts w:hint="eastAsia"/>
          <w:i/>
          <w:sz w:val="28"/>
          <w:szCs w:val="28"/>
          <w:lang w:eastAsia="zh-TW"/>
        </w:rPr>
        <w:t>。</w:t>
      </w:r>
    </w:p>
    <w:p w14:paraId="67F4B005" w14:textId="1A96AB73" w:rsidR="00675AB9" w:rsidRPr="00675AB9" w:rsidRDefault="007231CA" w:rsidP="00675AB9">
      <w:pPr>
        <w:pStyle w:val="a5"/>
        <w:ind w:left="1440"/>
        <w:rPr>
          <w:i/>
          <w:sz w:val="28"/>
          <w:szCs w:val="28"/>
        </w:rPr>
      </w:pPr>
      <w:r>
        <w:rPr>
          <w:rFonts w:hint="eastAsia"/>
          <w:i/>
          <w:sz w:val="28"/>
          <w:szCs w:val="28"/>
          <w:lang w:eastAsia="zh-TW"/>
        </w:rPr>
        <w:t>訓練模型可能會需要幾分鐘的時間。</w:t>
      </w:r>
    </w:p>
    <w:p w14:paraId="50D12220" w14:textId="07358A8A" w:rsidR="00B007E9" w:rsidRPr="00517A0E" w:rsidRDefault="00B007E9" w:rsidP="002B4139">
      <w:pPr>
        <w:pStyle w:val="a5"/>
        <w:ind w:firstLine="720"/>
        <w:rPr>
          <w:rFonts w:hint="eastAsia"/>
          <w:sz w:val="32"/>
          <w:lang w:eastAsia="zh-TW"/>
        </w:rPr>
      </w:pPr>
      <w:del w:id="276" w:author="Chen Aline" w:date="2019-04-20T06:48:00Z">
        <w:r w:rsidDel="00EF10D5">
          <w:rPr>
            <w:sz w:val="32"/>
          </w:rPr>
          <w:delText>Train a new machine learning model with the new training</w:delText>
        </w:r>
        <w:r w:rsidDel="00EF10D5">
          <w:rPr>
            <w:sz w:val="32"/>
          </w:rPr>
          <w:br/>
        </w:r>
        <w:r w:rsidDel="00EF10D5">
          <w:rPr>
            <w:i/>
            <w:sz w:val="32"/>
          </w:rPr>
          <w:delText xml:space="preserve">Click the </w:delText>
        </w:r>
        <w:r w:rsidRPr="00517A0E" w:rsidDel="00EF10D5">
          <w:rPr>
            <w:b/>
            <w:i/>
            <w:sz w:val="32"/>
          </w:rPr>
          <w:delText>“&lt; Back to project</w:delText>
        </w:r>
        <w:r w:rsidDel="00EF10D5">
          <w:rPr>
            <w:i/>
            <w:sz w:val="32"/>
          </w:rPr>
          <w:delText xml:space="preserve">” link, then click the </w:delText>
        </w:r>
        <w:r w:rsidR="003A2EDA" w:rsidDel="00EF10D5">
          <w:rPr>
            <w:i/>
            <w:sz w:val="32"/>
          </w:rPr>
          <w:delText>“</w:delText>
        </w:r>
        <w:r w:rsidR="00517A0E" w:rsidRPr="00517A0E" w:rsidDel="00EF10D5">
          <w:rPr>
            <w:b/>
            <w:i/>
            <w:sz w:val="32"/>
          </w:rPr>
          <w:delText>Learn &amp; Test</w:delText>
        </w:r>
        <w:r w:rsidR="003A2EDA" w:rsidDel="00EF10D5">
          <w:rPr>
            <w:b/>
            <w:i/>
            <w:sz w:val="32"/>
          </w:rPr>
          <w:delText>”</w:delText>
        </w:r>
        <w:r w:rsidR="00517A0E" w:rsidDel="00EF10D5">
          <w:rPr>
            <w:i/>
            <w:sz w:val="32"/>
          </w:rPr>
          <w:delText xml:space="preserve"> button.</w:delText>
        </w:r>
        <w:r w:rsidR="00517A0E" w:rsidDel="00EF10D5">
          <w:rPr>
            <w:i/>
            <w:sz w:val="32"/>
          </w:rPr>
          <w:br/>
          <w:delText>Click the “</w:delText>
        </w:r>
        <w:r w:rsidR="00517A0E" w:rsidRPr="00517A0E" w:rsidDel="00EF10D5">
          <w:rPr>
            <w:b/>
            <w:i/>
            <w:sz w:val="32"/>
          </w:rPr>
          <w:delText>Train new machine learning model</w:delText>
        </w:r>
        <w:r w:rsidR="00517A0E" w:rsidDel="00EF10D5">
          <w:rPr>
            <w:i/>
            <w:sz w:val="32"/>
          </w:rPr>
          <w:delText>” button</w:delText>
        </w:r>
        <w:r w:rsidR="00517A0E" w:rsidDel="00EF10D5">
          <w:rPr>
            <w:i/>
            <w:sz w:val="32"/>
          </w:rPr>
          <w:br/>
          <w:delText>It’ll take a minute to re-train with the new examples.</w:delText>
        </w:r>
        <w:r w:rsidR="00517A0E" w:rsidDel="00EF10D5">
          <w:rPr>
            <w:i/>
            <w:sz w:val="32"/>
          </w:rPr>
          <w:br/>
        </w:r>
      </w:del>
    </w:p>
    <w:p w14:paraId="3D1E9E3C" w14:textId="16B82E51" w:rsidR="002B4139" w:rsidRPr="009D66A3" w:rsidRDefault="009D66A3" w:rsidP="007E37E6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回到</w:t>
      </w:r>
      <w:r>
        <w:rPr>
          <w:sz w:val="32"/>
          <w:lang w:val="en-US" w:eastAsia="zh-TW"/>
        </w:rPr>
        <w:t>Scratch</w:t>
      </w:r>
      <w:r>
        <w:rPr>
          <w:rFonts w:hint="eastAsia"/>
          <w:sz w:val="32"/>
          <w:lang w:val="en-US" w:eastAsia="zh-TW"/>
        </w:rPr>
        <w:t>頁面</w:t>
      </w:r>
    </w:p>
    <w:p w14:paraId="32D58E8D" w14:textId="6C5549B0" w:rsidR="009D66A3" w:rsidDel="00EF10D5" w:rsidRDefault="009D66A3" w:rsidP="009D66A3">
      <w:pPr>
        <w:pStyle w:val="a5"/>
        <w:ind w:left="1440"/>
        <w:rPr>
          <w:del w:id="277" w:author="Chen Aline" w:date="2019-04-20T06:48:00Z"/>
          <w:i/>
          <w:sz w:val="32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點選</w:t>
      </w:r>
      <w:r w:rsidRPr="00517A0E">
        <w:rPr>
          <w:b/>
          <w:i/>
          <w:sz w:val="32"/>
        </w:rPr>
        <w:t>“&lt; Back to project</w:t>
      </w:r>
      <w:r>
        <w:rPr>
          <w:i/>
          <w:sz w:val="32"/>
        </w:rPr>
        <w:t xml:space="preserve">” </w:t>
      </w:r>
      <w:r>
        <w:rPr>
          <w:i/>
          <w:sz w:val="28"/>
          <w:szCs w:val="28"/>
          <w:lang w:val="en-US" w:eastAsia="zh-TW"/>
        </w:rPr>
        <w:t>-&gt;</w:t>
      </w:r>
      <w:r w:rsidR="004C6B65">
        <w:rPr>
          <w:i/>
          <w:sz w:val="32"/>
        </w:rPr>
        <w:t>“</w:t>
      </w:r>
      <w:r w:rsidR="004C6B65" w:rsidRPr="00586BD1">
        <w:rPr>
          <w:b/>
          <w:i/>
          <w:sz w:val="32"/>
        </w:rPr>
        <w:t>Make</w:t>
      </w:r>
      <w:r w:rsidR="004C6B65">
        <w:rPr>
          <w:i/>
          <w:sz w:val="32"/>
        </w:rPr>
        <w:t xml:space="preserve">” </w:t>
      </w:r>
      <w:r>
        <w:rPr>
          <w:i/>
          <w:sz w:val="28"/>
          <w:szCs w:val="28"/>
          <w:lang w:val="en-US" w:eastAsia="zh-TW"/>
        </w:rPr>
        <w:t xml:space="preserve"> </w:t>
      </w:r>
      <w:r w:rsidR="004C6B65">
        <w:rPr>
          <w:i/>
          <w:sz w:val="32"/>
        </w:rPr>
        <w:t xml:space="preserve"> </w:t>
      </w:r>
      <w:r w:rsidR="004C6B65">
        <w:rPr>
          <w:i/>
          <w:sz w:val="28"/>
          <w:szCs w:val="28"/>
          <w:lang w:val="en-US" w:eastAsia="zh-TW"/>
        </w:rPr>
        <w:t>-&gt;</w:t>
      </w:r>
      <w:r w:rsidR="004C6B65">
        <w:rPr>
          <w:i/>
          <w:sz w:val="32"/>
        </w:rPr>
        <w:t xml:space="preserve"> </w:t>
      </w:r>
      <w:r w:rsidR="004C6B65">
        <w:rPr>
          <w:b/>
          <w:i/>
          <w:sz w:val="32"/>
        </w:rPr>
        <w:t>Scratch</w:t>
      </w:r>
      <w:r w:rsidR="004C6B65">
        <w:rPr>
          <w:i/>
          <w:sz w:val="28"/>
          <w:szCs w:val="28"/>
          <w:lang w:val="en-US" w:eastAsia="zh-TW"/>
        </w:rPr>
        <w:t xml:space="preserve"> -&gt;</w:t>
      </w:r>
      <w:r w:rsidR="004C6B65">
        <w:rPr>
          <w:i/>
          <w:sz w:val="32"/>
        </w:rPr>
        <w:t xml:space="preserve"> “</w:t>
      </w:r>
      <w:r w:rsidR="004C6B65">
        <w:rPr>
          <w:b/>
          <w:i/>
          <w:sz w:val="32"/>
        </w:rPr>
        <w:t>Open in Scratch</w:t>
      </w:r>
      <w:r w:rsidR="004C6B65">
        <w:rPr>
          <w:i/>
          <w:sz w:val="32"/>
        </w:rPr>
        <w:t>”</w:t>
      </w:r>
      <w:r w:rsidR="00DC34A2">
        <w:rPr>
          <w:rFonts w:hint="eastAsia"/>
          <w:i/>
          <w:sz w:val="32"/>
          <w:lang w:eastAsia="zh-TW"/>
        </w:rPr>
        <w:t>。</w:t>
      </w:r>
    </w:p>
    <w:p w14:paraId="3BE5255B" w14:textId="5853C5B0" w:rsidR="00D0101D" w:rsidRPr="00EF10D5" w:rsidRDefault="00D0101D" w:rsidP="00EF10D5">
      <w:pPr>
        <w:pStyle w:val="a5"/>
        <w:ind w:left="1440"/>
        <w:pPrChange w:id="278" w:author="Chen Aline" w:date="2019-04-20T06:48:00Z">
          <w:pPr>
            <w:pStyle w:val="a5"/>
            <w:ind w:firstLine="720"/>
          </w:pPr>
        </w:pPrChange>
      </w:pPr>
      <w:del w:id="279" w:author="Chen Aline" w:date="2019-04-20T06:48:00Z">
        <w:r w:rsidRPr="00EF10D5" w:rsidDel="00EF10D5">
          <w:delText>Go back to Scratch</w:delText>
        </w:r>
        <w:r w:rsidRPr="00EF10D5" w:rsidDel="00EF10D5">
          <w:br/>
        </w:r>
        <w:r w:rsidRPr="00EF10D5" w:rsidDel="00EF10D5">
          <w:rPr>
            <w:i/>
            <w:rPrChange w:id="280" w:author="Chen Aline" w:date="2019-04-20T06:48:00Z">
              <w:rPr/>
            </w:rPrChange>
          </w:rPr>
          <w:delText xml:space="preserve">Click the </w:delText>
        </w:r>
        <w:r w:rsidRPr="00EF10D5" w:rsidDel="00EF10D5">
          <w:rPr>
            <w:b/>
            <w:i/>
            <w:rPrChange w:id="281" w:author="Chen Aline" w:date="2019-04-20T06:48:00Z">
              <w:rPr>
                <w:b/>
              </w:rPr>
            </w:rPrChange>
          </w:rPr>
          <w:delText>“&lt; Back to project</w:delText>
        </w:r>
        <w:r w:rsidRPr="00EF10D5" w:rsidDel="00EF10D5">
          <w:rPr>
            <w:i/>
            <w:rPrChange w:id="282" w:author="Chen Aline" w:date="2019-04-20T06:48:00Z">
              <w:rPr/>
            </w:rPrChange>
          </w:rPr>
          <w:delText>” link</w:delText>
        </w:r>
        <w:r w:rsidR="00586BD1" w:rsidRPr="00EF10D5" w:rsidDel="00EF10D5">
          <w:rPr>
            <w:i/>
            <w:rPrChange w:id="283" w:author="Chen Aline" w:date="2019-04-20T06:48:00Z">
              <w:rPr/>
            </w:rPrChange>
          </w:rPr>
          <w:delText xml:space="preserve">. </w:delText>
        </w:r>
        <w:r w:rsidR="00586BD1" w:rsidRPr="00EF10D5" w:rsidDel="00EF10D5">
          <w:rPr>
            <w:i/>
            <w:rPrChange w:id="284" w:author="Chen Aline" w:date="2019-04-20T06:48:00Z">
              <w:rPr/>
            </w:rPrChange>
          </w:rPr>
          <w:br/>
          <w:delText>Click “</w:delText>
        </w:r>
        <w:r w:rsidR="00586BD1" w:rsidRPr="00EF10D5" w:rsidDel="00EF10D5">
          <w:rPr>
            <w:b/>
            <w:i/>
            <w:rPrChange w:id="285" w:author="Chen Aline" w:date="2019-04-20T06:48:00Z">
              <w:rPr>
                <w:b/>
              </w:rPr>
            </w:rPrChange>
          </w:rPr>
          <w:delText>Make</w:delText>
        </w:r>
        <w:r w:rsidR="00586BD1" w:rsidRPr="00EF10D5" w:rsidDel="00EF10D5">
          <w:rPr>
            <w:i/>
            <w:rPrChange w:id="286" w:author="Chen Aline" w:date="2019-04-20T06:48:00Z">
              <w:rPr/>
            </w:rPrChange>
          </w:rPr>
          <w:delText>”</w:delText>
        </w:r>
        <w:r w:rsidRPr="00EF10D5" w:rsidDel="00EF10D5">
          <w:rPr>
            <w:i/>
            <w:rPrChange w:id="287" w:author="Chen Aline" w:date="2019-04-20T06:48:00Z">
              <w:rPr/>
            </w:rPrChange>
          </w:rPr>
          <w:delText xml:space="preserve"> then click the </w:delText>
        </w:r>
        <w:r w:rsidRPr="00EF10D5" w:rsidDel="00EF10D5">
          <w:rPr>
            <w:b/>
            <w:i/>
            <w:rPrChange w:id="288" w:author="Chen Aline" w:date="2019-04-20T06:48:00Z">
              <w:rPr>
                <w:b/>
              </w:rPr>
            </w:rPrChange>
          </w:rPr>
          <w:delText>Scratch</w:delText>
        </w:r>
        <w:r w:rsidRPr="00EF10D5" w:rsidDel="00EF10D5">
          <w:rPr>
            <w:i/>
            <w:rPrChange w:id="289" w:author="Chen Aline" w:date="2019-04-20T06:48:00Z">
              <w:rPr/>
            </w:rPrChange>
          </w:rPr>
          <w:delText xml:space="preserve"> button.</w:delText>
        </w:r>
        <w:r w:rsidR="00586BD1" w:rsidRPr="00EF10D5" w:rsidDel="00EF10D5">
          <w:rPr>
            <w:i/>
            <w:rPrChange w:id="290" w:author="Chen Aline" w:date="2019-04-20T06:48:00Z">
              <w:rPr/>
            </w:rPrChange>
          </w:rPr>
          <w:delText xml:space="preserve"> </w:delText>
        </w:r>
        <w:r w:rsidRPr="00EF10D5" w:rsidDel="00EF10D5">
          <w:rPr>
            <w:i/>
            <w:rPrChange w:id="291" w:author="Chen Aline" w:date="2019-04-20T06:48:00Z">
              <w:rPr/>
            </w:rPrChange>
          </w:rPr>
          <w:delText>Click “</w:delText>
        </w:r>
        <w:r w:rsidRPr="00EF10D5" w:rsidDel="00EF10D5">
          <w:rPr>
            <w:b/>
            <w:i/>
            <w:rPrChange w:id="292" w:author="Chen Aline" w:date="2019-04-20T06:48:00Z">
              <w:rPr>
                <w:b/>
              </w:rPr>
            </w:rPrChange>
          </w:rPr>
          <w:delText>Open in Scratch</w:delText>
        </w:r>
        <w:r w:rsidRPr="00EF10D5" w:rsidDel="00EF10D5">
          <w:rPr>
            <w:i/>
            <w:rPrChange w:id="293" w:author="Chen Aline" w:date="2019-04-20T06:48:00Z">
              <w:rPr/>
            </w:rPrChange>
          </w:rPr>
          <w:delText xml:space="preserve">” </w:delText>
        </w:r>
        <w:r w:rsidRPr="00EF10D5" w:rsidDel="00EF10D5">
          <w:rPr>
            <w:i/>
            <w:rPrChange w:id="294" w:author="Chen Aline" w:date="2019-04-20T06:48:00Z">
              <w:rPr/>
            </w:rPrChange>
          </w:rPr>
          <w:br/>
          <w:delText xml:space="preserve">You should see the blocks </w:delText>
        </w:r>
        <w:r w:rsidR="003A2EDA" w:rsidRPr="00EF10D5" w:rsidDel="00EF10D5">
          <w:rPr>
            <w:i/>
            <w:rPrChange w:id="295" w:author="Chen Aline" w:date="2019-04-20T06:48:00Z">
              <w:rPr/>
            </w:rPrChange>
          </w:rPr>
          <w:delText>in</w:delText>
        </w:r>
        <w:r w:rsidRPr="00EF10D5" w:rsidDel="00EF10D5">
          <w:rPr>
            <w:i/>
            <w:rPrChange w:id="296" w:author="Chen Aline" w:date="2019-04-20T06:48:00Z">
              <w:rPr/>
            </w:rPrChange>
          </w:rPr>
          <w:delText xml:space="preserve"> the Scratch palette includes a “funfair” block.</w:delText>
        </w:r>
      </w:del>
      <w:r w:rsidR="001A791D" w:rsidRPr="00EF10D5">
        <w:rPr>
          <w:i/>
          <w:rPrChange w:id="297" w:author="Chen Aline" w:date="2019-04-20T06:48:00Z">
            <w:rPr/>
          </w:rPrChange>
        </w:rPr>
        <w:br/>
      </w:r>
    </w:p>
    <w:p w14:paraId="5AA929A1" w14:textId="6CF12E21" w:rsidR="002B4139" w:rsidRDefault="00D0101D" w:rsidP="007E37E6">
      <w:pPr>
        <w:pStyle w:val="a5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 </w:t>
      </w:r>
      <w:r w:rsidR="00105577">
        <w:rPr>
          <w:rFonts w:hint="eastAsia"/>
          <w:sz w:val="32"/>
          <w:lang w:eastAsia="zh-TW"/>
        </w:rPr>
        <w:t>開啟專案</w:t>
      </w:r>
    </w:p>
    <w:p w14:paraId="7B838772" w14:textId="1054D917" w:rsidR="00105577" w:rsidRDefault="00105577" w:rsidP="00105577">
      <w:pPr>
        <w:pStyle w:val="a5"/>
        <w:ind w:left="1440"/>
        <w:rPr>
          <w:ins w:id="298" w:author="Chen Aline" w:date="2019-04-20T06:48:00Z"/>
          <w:rFonts w:hint="eastAsia"/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t>點選檔案</w:t>
      </w:r>
      <w:r>
        <w:rPr>
          <w:i/>
          <w:sz w:val="28"/>
          <w:szCs w:val="28"/>
          <w:lang w:val="en-US" w:eastAsia="zh-TW"/>
        </w:rPr>
        <w:t>-&gt;</w:t>
      </w:r>
      <w:r>
        <w:rPr>
          <w:rFonts w:hint="eastAsia"/>
          <w:i/>
          <w:sz w:val="28"/>
          <w:szCs w:val="28"/>
          <w:lang w:val="en-US" w:eastAsia="zh-TW"/>
        </w:rPr>
        <w:t>載入專案</w:t>
      </w:r>
    </w:p>
    <w:p w14:paraId="06C21CFD" w14:textId="77777777" w:rsidR="00EF10D5" w:rsidRPr="00EF10D5" w:rsidRDefault="00EF10D5" w:rsidP="00EF10D5">
      <w:pPr>
        <w:rPr>
          <w:rFonts w:hint="eastAsia"/>
          <w:i/>
          <w:sz w:val="28"/>
          <w:szCs w:val="28"/>
          <w:lang w:val="en-US" w:eastAsia="zh-TW"/>
          <w:rPrChange w:id="299" w:author="Chen Aline" w:date="2019-04-20T06:48:00Z">
            <w:rPr>
              <w:lang w:val="en-US"/>
            </w:rPr>
          </w:rPrChange>
        </w:rPr>
        <w:pPrChange w:id="300" w:author="Chen Aline" w:date="2019-04-20T06:48:00Z">
          <w:pPr>
            <w:pStyle w:val="a5"/>
            <w:ind w:left="1440"/>
          </w:pPr>
        </w:pPrChange>
      </w:pPr>
    </w:p>
    <w:p w14:paraId="01CD38EA" w14:textId="78A5ABF0" w:rsidR="00517A0E" w:rsidDel="00EF10D5" w:rsidRDefault="00D0101D" w:rsidP="002B4139">
      <w:pPr>
        <w:pStyle w:val="a5"/>
        <w:ind w:firstLine="720"/>
        <w:rPr>
          <w:del w:id="301" w:author="Chen Aline" w:date="2019-04-20T06:48:00Z"/>
          <w:sz w:val="32"/>
        </w:rPr>
      </w:pPr>
      <w:del w:id="302" w:author="Chen Aline" w:date="2019-04-20T06:48:00Z">
        <w:r w:rsidDel="00EF10D5">
          <w:rPr>
            <w:sz w:val="32"/>
          </w:rPr>
          <w:delText>Open your project</w:delText>
        </w:r>
        <w:r w:rsidDel="00EF10D5">
          <w:rPr>
            <w:sz w:val="32"/>
          </w:rPr>
          <w:br/>
        </w:r>
        <w:r w:rsidRPr="00D0101D" w:rsidDel="00EF10D5">
          <w:rPr>
            <w:i/>
            <w:sz w:val="32"/>
          </w:rPr>
          <w:delText xml:space="preserve">Click </w:delText>
        </w:r>
        <w:r w:rsidRPr="00D0101D" w:rsidDel="00EF10D5">
          <w:rPr>
            <w:b/>
            <w:i/>
            <w:sz w:val="32"/>
          </w:rPr>
          <w:delText>File</w:delText>
        </w:r>
        <w:r w:rsidRPr="00D0101D" w:rsidDel="00EF10D5">
          <w:rPr>
            <w:i/>
            <w:sz w:val="32"/>
          </w:rPr>
          <w:delText xml:space="preserve"> -&gt; </w:delText>
        </w:r>
        <w:r w:rsidRPr="00D0101D" w:rsidDel="00EF10D5">
          <w:rPr>
            <w:b/>
            <w:i/>
            <w:sz w:val="32"/>
          </w:rPr>
          <w:delText>Load Project</w:delText>
        </w:r>
      </w:del>
    </w:p>
    <w:p w14:paraId="1F63D80D" w14:textId="678E1339" w:rsidR="002B4139" w:rsidRDefault="00CF31C9" w:rsidP="007E37E6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在其中一個圓圈形狀角色上按右鍵，選擇『複製』</w:t>
      </w:r>
    </w:p>
    <w:p w14:paraId="22472645" w14:textId="0762BBD2" w:rsidR="003A2EDA" w:rsidRDefault="003A2EDA" w:rsidP="002B4139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5E339901" wp14:editId="22090C53">
                <wp:simplePos x="0" y="0"/>
                <wp:positionH relativeFrom="column">
                  <wp:posOffset>3352800</wp:posOffset>
                </wp:positionH>
                <wp:positionV relativeFrom="paragraph">
                  <wp:posOffset>1714500</wp:posOffset>
                </wp:positionV>
                <wp:extent cx="2252133" cy="651933"/>
                <wp:effectExtent l="50800" t="50800" r="34290" b="135890"/>
                <wp:wrapNone/>
                <wp:docPr id="32" name="Straight Connector 3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52133" cy="65193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2" o:spid="_x0000_s1026" style="position:absolute;flip:x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4pt,135pt" to="441.35pt,186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ins w:id="303" w:author="Chen Aline" w:date="2019-04-20T06:48:00Z">
        <w:r w:rsidR="00EF10D5">
          <w:rPr>
            <w:rFonts w:hint="eastAsia"/>
            <w:sz w:val="32"/>
            <w:lang w:eastAsia="zh-TW"/>
          </w:rPr>
          <w:tab/>
        </w:r>
      </w:ins>
      <w:del w:id="304" w:author="Chen Aline" w:date="2019-04-20T06:48:00Z">
        <w:r w:rsidR="002B4139" w:rsidDel="00EF10D5">
          <w:rPr>
            <w:rFonts w:hint="eastAsia"/>
            <w:sz w:val="32"/>
            <w:lang w:eastAsia="zh-TW"/>
          </w:rPr>
          <w:tab/>
        </w:r>
        <w:r w:rsidDel="00EF10D5">
          <w:rPr>
            <w:sz w:val="32"/>
          </w:rPr>
          <w:delText>Right-click on one of the circle sprites, and click on “Duplicate”</w:delText>
        </w:r>
        <w:r w:rsidDel="00EF10D5">
          <w:rPr>
            <w:sz w:val="32"/>
          </w:rPr>
          <w:br/>
        </w:r>
      </w:del>
      <w:r w:rsidRPr="003A2EDA">
        <w:rPr>
          <w:noProof/>
          <w:sz w:val="32"/>
          <w:lang w:val="en-US" w:eastAsia="zh-TW"/>
        </w:rPr>
        <w:drawing>
          <wp:inline distT="0" distB="0" distL="0" distR="0" wp14:anchorId="68CB1886" wp14:editId="12EC7ADE">
            <wp:extent cx="5399308" cy="2827867"/>
            <wp:effectExtent l="12700" t="12700" r="11430" b="1714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4640"/>
                    <a:stretch/>
                  </pic:blipFill>
                  <pic:spPr bwMode="auto">
                    <a:xfrm>
                      <a:off x="0" y="0"/>
                      <a:ext cx="5400000" cy="28282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06B9641" w14:textId="59C4D96F" w:rsidR="002B4139" w:rsidRDefault="007B269D" w:rsidP="007E37E6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將角色</w:t>
      </w:r>
      <w:r>
        <w:rPr>
          <w:sz w:val="32"/>
          <w:lang w:eastAsia="zh-TW"/>
        </w:rPr>
        <w:t>Sprite5</w:t>
      </w:r>
      <w:r>
        <w:rPr>
          <w:rFonts w:hint="eastAsia"/>
          <w:sz w:val="32"/>
          <w:lang w:eastAsia="zh-TW"/>
        </w:rPr>
        <w:t>移到遊樂園的地點</w:t>
      </w:r>
    </w:p>
    <w:p w14:paraId="6022D0AE" w14:textId="77777777" w:rsidR="00C05ACE" w:rsidRDefault="00533371" w:rsidP="000501A5">
      <w:pPr>
        <w:pStyle w:val="a5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當</w:t>
      </w:r>
      <w:r w:rsidR="000501A5">
        <w:rPr>
          <w:rFonts w:hint="eastAsia"/>
          <w:i/>
          <w:sz w:val="28"/>
          <w:szCs w:val="28"/>
          <w:lang w:eastAsia="zh-TW"/>
        </w:rPr>
        <w:t>複製了一個隱藏起來的角色，我們很難知道角色現在在哪裡！</w:t>
      </w:r>
    </w:p>
    <w:p w14:paraId="3AE513AC" w14:textId="32AC84C5" w:rsidR="000501A5" w:rsidRPr="000501A5" w:rsidRDefault="000501A5" w:rsidP="000501A5">
      <w:pPr>
        <w:pStyle w:val="a5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t>點擊藍色</w:t>
      </w:r>
      <w:proofErr w:type="spellStart"/>
      <w:r>
        <w:rPr>
          <w:i/>
          <w:sz w:val="28"/>
          <w:szCs w:val="28"/>
          <w:lang w:val="en-US" w:eastAsia="zh-TW"/>
        </w:rPr>
        <w:t>i</w:t>
      </w:r>
      <w:proofErr w:type="spellEnd"/>
      <w:r>
        <w:rPr>
          <w:rFonts w:hint="eastAsia"/>
          <w:i/>
          <w:sz w:val="28"/>
          <w:szCs w:val="28"/>
          <w:lang w:val="en-US" w:eastAsia="zh-TW"/>
        </w:rPr>
        <w:t>按鈕，選擇『顯示』</w:t>
      </w:r>
      <w:r w:rsidR="002672D0">
        <w:rPr>
          <w:rFonts w:hint="eastAsia"/>
          <w:i/>
          <w:sz w:val="28"/>
          <w:szCs w:val="28"/>
          <w:lang w:val="en-US" w:eastAsia="zh-TW"/>
        </w:rPr>
        <w:t>，這樣就能看到角色的位置了。</w:t>
      </w:r>
    </w:p>
    <w:p w14:paraId="12E2D989" w14:textId="07C035BB" w:rsidR="001A791D" w:rsidRDefault="00095EEA" w:rsidP="00EF10D5">
      <w:pPr>
        <w:pStyle w:val="a5"/>
        <w:ind w:left="1440"/>
        <w:rPr>
          <w:sz w:val="32"/>
        </w:rPr>
        <w:pPrChange w:id="305" w:author="Chen Aline" w:date="2019-04-20T06:48:00Z">
          <w:pPr>
            <w:pStyle w:val="a5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4F4DFBCC" wp14:editId="15278299">
                <wp:simplePos x="0" y="0"/>
                <wp:positionH relativeFrom="column">
                  <wp:posOffset>1752600</wp:posOffset>
                </wp:positionH>
                <wp:positionV relativeFrom="paragraph">
                  <wp:posOffset>2700020</wp:posOffset>
                </wp:positionV>
                <wp:extent cx="2971800" cy="228600"/>
                <wp:effectExtent l="0" t="177800" r="25400" b="101600"/>
                <wp:wrapNone/>
                <wp:docPr id="64" name="Straight Connector 6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971800" cy="2286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4" o:spid="_x0000_s1026" style="position:absolute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pt,212.6pt" to="372pt,230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" strokecolor="#4472c4 [3204]" strokeweight="7.5pt">
                <v:stroke endarrow="block" joinstyle="miter"/>
              </v:line>
            </w:pict>
          </mc:Fallback>
        </mc:AlternateContent>
      </w:r>
      <w:del w:id="306" w:author="Chen Aline" w:date="2019-04-20T06:48:00Z">
        <w:r w:rsidR="002B4139" w:rsidDel="00EF10D5">
          <w:rPr>
            <w:rFonts w:hint="eastAsia"/>
            <w:sz w:val="32"/>
            <w:lang w:eastAsia="zh-TW"/>
          </w:rPr>
          <w:tab/>
        </w:r>
        <w:r w:rsidR="001A791D" w:rsidDel="00EF10D5">
          <w:rPr>
            <w:sz w:val="32"/>
          </w:rPr>
          <w:delText>Move the new Sprite5 to the location of the funfair</w:delText>
        </w:r>
        <w:r w:rsidR="001A791D" w:rsidDel="00EF10D5">
          <w:rPr>
            <w:sz w:val="32"/>
          </w:rPr>
          <w:br/>
        </w:r>
        <w:r w:rsidR="001A791D" w:rsidDel="00EF10D5">
          <w:rPr>
            <w:i/>
            <w:sz w:val="32"/>
          </w:rPr>
          <w:delText xml:space="preserve">If you duplicated a hidden sprite, it’s hard to know where it is! </w:delText>
        </w:r>
        <w:r w:rsidR="001A791D" w:rsidDel="00EF10D5">
          <w:rPr>
            <w:i/>
            <w:sz w:val="32"/>
          </w:rPr>
          <w:br/>
          <w:delText>Click on the blue i button, and tick “show” so you know where it is.</w:delText>
        </w:r>
      </w:del>
      <w:r w:rsidR="001A791D">
        <w:rPr>
          <w:i/>
          <w:sz w:val="32"/>
        </w:rPr>
        <w:br/>
      </w:r>
      <w:r w:rsidR="001A791D" w:rsidRPr="001A791D">
        <w:rPr>
          <w:noProof/>
          <w:sz w:val="32"/>
          <w:lang w:val="en-US" w:eastAsia="zh-TW"/>
        </w:rPr>
        <w:drawing>
          <wp:inline distT="0" distB="0" distL="0" distR="0" wp14:anchorId="41080C8E" wp14:editId="528CCE28">
            <wp:extent cx="5398998" cy="2700867"/>
            <wp:effectExtent l="12700" t="12700" r="11430" b="1714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2692"/>
                    <a:stretch/>
                  </pic:blipFill>
                  <pic:spPr bwMode="auto">
                    <a:xfrm>
                      <a:off x="0" y="0"/>
                      <a:ext cx="5400000" cy="27013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A791D">
        <w:rPr>
          <w:sz w:val="32"/>
        </w:rPr>
        <w:br/>
      </w:r>
    </w:p>
    <w:p w14:paraId="137913ED" w14:textId="5D6CAC5C" w:rsidR="002B4139" w:rsidRDefault="00DB1D5F" w:rsidP="007E37E6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拖曳積木更新程式（如下圖）</w:t>
      </w:r>
    </w:p>
    <w:p w14:paraId="4F413E67" w14:textId="0DEC6E5C" w:rsidR="006E7703" w:rsidRPr="006E7703" w:rsidRDefault="00697B44" w:rsidP="002B4139">
      <w:pPr>
        <w:pStyle w:val="a5"/>
        <w:ind w:firstLine="720"/>
        <w:rPr>
          <w:sz w:val="32"/>
        </w:rPr>
      </w:pPr>
      <w:del w:id="307" w:author="Chen Aline" w:date="2019-04-20T06:48:00Z">
        <w:r w:rsidDel="00EF10D5">
          <w:rPr>
            <w:sz w:val="32"/>
          </w:rPr>
          <w:delText>Update the script to be a recommendation to go to the funfair</w:delText>
        </w:r>
        <w:r w:rsidR="00202B9A" w:rsidDel="00EF10D5">
          <w:rPr>
            <w:sz w:val="32"/>
          </w:rPr>
          <w:br/>
        </w:r>
      </w:del>
      <w:r w:rsidR="00202B9A" w:rsidRPr="00202B9A">
        <w:rPr>
          <w:noProof/>
          <w:sz w:val="32"/>
          <w:lang w:val="en-US" w:eastAsia="zh-TW"/>
        </w:rPr>
        <w:drawing>
          <wp:inline distT="0" distB="0" distL="0" distR="0" wp14:anchorId="6C3C11B5" wp14:editId="140A473C">
            <wp:extent cx="2673350" cy="1380067"/>
            <wp:effectExtent l="12700" t="12700" r="6350" b="17145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l="60062" t="25416" b="40525"/>
                    <a:stretch/>
                  </pic:blipFill>
                  <pic:spPr bwMode="auto">
                    <a:xfrm>
                      <a:off x="0" y="0"/>
                      <a:ext cx="2673890" cy="138034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78995FD" w14:textId="77777777" w:rsidR="006C0BB9" w:rsidRDefault="006C0BB9" w:rsidP="006C0BB9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lastRenderedPageBreak/>
        <w:t>存檔</w:t>
      </w:r>
    </w:p>
    <w:p w14:paraId="26FE2E4F" w14:textId="444BC7D4" w:rsidR="002B4139" w:rsidRDefault="006C0BB9" w:rsidP="006C0BB9">
      <w:pPr>
        <w:pStyle w:val="a5"/>
        <w:ind w:firstLine="720"/>
        <w:rPr>
          <w:ins w:id="308" w:author="Chen Aline" w:date="2019-04-20T06:48:00Z"/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</w:pPr>
      <w:r w:rsidRPr="00881117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點選檔案，再點選儲存專案</w:t>
      </w:r>
    </w:p>
    <w:p w14:paraId="5D66EFB5" w14:textId="77777777" w:rsidR="00EF10D5" w:rsidRDefault="00EF10D5" w:rsidP="006C0BB9">
      <w:pPr>
        <w:pStyle w:val="a5"/>
        <w:ind w:firstLine="720"/>
        <w:rPr>
          <w:sz w:val="32"/>
          <w:lang w:eastAsia="zh-TW"/>
        </w:rPr>
      </w:pPr>
    </w:p>
    <w:p w14:paraId="7A1CFD14" w14:textId="59184A6B" w:rsidR="00D0101D" w:rsidRPr="001A7083" w:rsidDel="00EF10D5" w:rsidRDefault="006E7703" w:rsidP="002B4139">
      <w:pPr>
        <w:pStyle w:val="a5"/>
        <w:ind w:firstLine="720"/>
        <w:rPr>
          <w:del w:id="309" w:author="Chen Aline" w:date="2019-04-20T06:48:00Z"/>
          <w:sz w:val="32"/>
        </w:rPr>
      </w:pPr>
      <w:del w:id="310" w:author="Chen Aline" w:date="2019-04-20T06:48:00Z">
        <w:r w:rsidDel="00EF10D5">
          <w:rPr>
            <w:sz w:val="32"/>
          </w:rPr>
          <w:delText>Save your project</w:delText>
        </w:r>
        <w:r w:rsidR="003A2EDA" w:rsidDel="00EF10D5">
          <w:rPr>
            <w:sz w:val="32"/>
          </w:rPr>
          <w:br/>
        </w:r>
        <w:r w:rsidR="003A2EDA" w:rsidRPr="003A2EDA" w:rsidDel="00EF10D5">
          <w:rPr>
            <w:i/>
            <w:sz w:val="32"/>
          </w:rPr>
          <w:delText xml:space="preserve">Click on </w:delText>
        </w:r>
        <w:r w:rsidR="003A2EDA" w:rsidRPr="003A2EDA" w:rsidDel="00EF10D5">
          <w:rPr>
            <w:b/>
            <w:i/>
            <w:sz w:val="32"/>
          </w:rPr>
          <w:delText>File</w:delText>
        </w:r>
        <w:r w:rsidR="003A2EDA" w:rsidRPr="003A2EDA" w:rsidDel="00EF10D5">
          <w:rPr>
            <w:i/>
            <w:sz w:val="32"/>
          </w:rPr>
          <w:delText xml:space="preserve"> -&gt; </w:delText>
        </w:r>
        <w:r w:rsidR="003A2EDA" w:rsidRPr="003A2EDA" w:rsidDel="00EF10D5">
          <w:rPr>
            <w:b/>
            <w:i/>
            <w:sz w:val="32"/>
          </w:rPr>
          <w:delText>Save Project</w:delText>
        </w:r>
        <w:r w:rsidR="001A7083" w:rsidDel="00EF10D5">
          <w:rPr>
            <w:i/>
            <w:sz w:val="32"/>
          </w:rPr>
          <w:br/>
        </w:r>
      </w:del>
    </w:p>
    <w:p w14:paraId="004363EC" w14:textId="75752336" w:rsidR="002B4139" w:rsidRDefault="008D64CD" w:rsidP="006E7703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點擊綠旗測試。</w:t>
      </w:r>
    </w:p>
    <w:p w14:paraId="29D4B6EB" w14:textId="4330D4C5" w:rsidR="008D64CD" w:rsidRDefault="00E7171B" w:rsidP="008D64CD">
      <w:pPr>
        <w:pStyle w:val="a5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輸入一個刺激活動愛好者可能會說的話，電腦還是推薦去主題樂園</w:t>
      </w:r>
      <w:r>
        <w:rPr>
          <w:i/>
          <w:sz w:val="28"/>
          <w:szCs w:val="28"/>
          <w:lang w:val="en-US" w:eastAsia="zh-TW"/>
        </w:rPr>
        <w:t>(Theme Park)</w:t>
      </w:r>
      <w:r>
        <w:rPr>
          <w:rFonts w:hint="eastAsia"/>
          <w:i/>
          <w:sz w:val="28"/>
          <w:szCs w:val="28"/>
          <w:lang w:eastAsia="zh-TW"/>
        </w:rPr>
        <w:t>嗎？</w:t>
      </w:r>
    </w:p>
    <w:p w14:paraId="4980F2D9" w14:textId="77777777" w:rsidR="001B51FB" w:rsidRPr="008D64CD" w:rsidDel="00545B32" w:rsidRDefault="001B51FB" w:rsidP="008D64CD">
      <w:pPr>
        <w:pStyle w:val="a5"/>
        <w:ind w:left="1440"/>
        <w:rPr>
          <w:del w:id="311" w:author="Chen Aline" w:date="2019-04-20T06:53:00Z"/>
          <w:i/>
          <w:sz w:val="28"/>
          <w:szCs w:val="28"/>
          <w:lang w:eastAsia="zh-TW"/>
        </w:rPr>
      </w:pPr>
    </w:p>
    <w:p w14:paraId="0DCA3B9A" w14:textId="42F0FEA5" w:rsidR="004F1D88" w:rsidRPr="00545B32" w:rsidDel="00EF10D5" w:rsidRDefault="001A7083" w:rsidP="00545B32">
      <w:pPr>
        <w:rPr>
          <w:del w:id="312" w:author="Chen Aline" w:date="2019-04-20T06:48:00Z"/>
          <w:sz w:val="32"/>
          <w:rPrChange w:id="313" w:author="Chen Aline" w:date="2019-04-20T06:53:00Z">
            <w:rPr>
              <w:del w:id="314" w:author="Chen Aline" w:date="2019-04-20T06:48:00Z"/>
            </w:rPr>
          </w:rPrChange>
        </w:rPr>
        <w:pPrChange w:id="315" w:author="Chen Aline" w:date="2019-04-20T06:53:00Z">
          <w:pPr>
            <w:pStyle w:val="a5"/>
            <w:ind w:firstLine="720"/>
          </w:pPr>
        </w:pPrChange>
      </w:pPr>
      <w:del w:id="316" w:author="Chen Aline" w:date="2019-04-20T06:48:00Z">
        <w:r w:rsidRPr="00545B32" w:rsidDel="00EF10D5">
          <w:rPr>
            <w:sz w:val="32"/>
            <w:rPrChange w:id="317" w:author="Chen Aline" w:date="2019-04-20T06:53:00Z">
              <w:rPr/>
            </w:rPrChange>
          </w:rPr>
          <w:delText>Test your project by clicking the Green Flag</w:delText>
        </w:r>
        <w:r w:rsidRPr="00545B32" w:rsidDel="00EF10D5">
          <w:rPr>
            <w:sz w:val="32"/>
            <w:rPrChange w:id="318" w:author="Chen Aline" w:date="2019-04-20T06:53:00Z">
              <w:rPr/>
            </w:rPrChange>
          </w:rPr>
          <w:br/>
        </w:r>
        <w:r w:rsidRPr="00545B32" w:rsidDel="00EF10D5">
          <w:rPr>
            <w:i/>
            <w:sz w:val="32"/>
            <w:rPrChange w:id="319" w:author="Chen Aline" w:date="2019-04-20T06:53:00Z">
              <w:rPr/>
            </w:rPrChange>
          </w:rPr>
          <w:delText xml:space="preserve">Try asking for something that would be good for a thrill-seeker who likes excitement and things that will get their heart pounding. </w:delText>
        </w:r>
        <w:r w:rsidRPr="00545B32" w:rsidDel="00EF10D5">
          <w:rPr>
            <w:i/>
            <w:sz w:val="32"/>
            <w:rPrChange w:id="320" w:author="Chen Aline" w:date="2019-04-20T06:53:00Z">
              <w:rPr/>
            </w:rPrChange>
          </w:rPr>
          <w:br/>
          <w:delText xml:space="preserve">Does it recommend the Theme Park </w:delText>
        </w:r>
        <w:r w:rsidR="00697B44" w:rsidRPr="00545B32" w:rsidDel="00EF10D5">
          <w:rPr>
            <w:i/>
            <w:sz w:val="32"/>
            <w:rPrChange w:id="321" w:author="Chen Aline" w:date="2019-04-20T06:53:00Z">
              <w:rPr/>
            </w:rPrChange>
          </w:rPr>
          <w:delText>anymore</w:delText>
        </w:r>
        <w:r w:rsidRPr="00545B32" w:rsidDel="00EF10D5">
          <w:rPr>
            <w:i/>
            <w:sz w:val="32"/>
            <w:rPrChange w:id="322" w:author="Chen Aline" w:date="2019-04-20T06:53:00Z">
              <w:rPr/>
            </w:rPrChange>
          </w:rPr>
          <w:delText>?</w:delText>
        </w:r>
        <w:r w:rsidRPr="00545B32" w:rsidDel="00EF10D5">
          <w:rPr>
            <w:i/>
            <w:sz w:val="32"/>
            <w:rPrChange w:id="323" w:author="Chen Aline" w:date="2019-04-20T06:53:00Z">
              <w:rPr/>
            </w:rPrChange>
          </w:rPr>
          <w:br/>
        </w:r>
      </w:del>
    </w:p>
    <w:p w14:paraId="4796E106" w14:textId="7BC1A7EE" w:rsidR="00A55FCF" w:rsidRDefault="00A55FCF" w:rsidP="00545B32">
      <w:pPr>
        <w:rPr>
          <w:rFonts w:hint="eastAsia"/>
          <w:lang w:eastAsia="zh-TW"/>
        </w:rPr>
        <w:pPrChange w:id="324" w:author="Chen Aline" w:date="2019-04-20T06:53:00Z">
          <w:pPr/>
        </w:pPrChange>
      </w:pPr>
    </w:p>
    <w:p w14:paraId="0D477A97" w14:textId="6B9B1370" w:rsidR="00634C9B" w:rsidRDefault="00634C9B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你完成了什麼？</w:t>
      </w:r>
    </w:p>
    <w:p w14:paraId="551B3C0E" w14:textId="3A728DF6" w:rsidR="009A08C2" w:rsidRPr="0066410F" w:rsidDel="00EF10D5" w:rsidRDefault="009A08C2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325" w:author="Chen Aline" w:date="2019-04-20T06:48:00Z"/>
          <w:rFonts w:ascii="Garamond" w:hAnsi="Garamond"/>
          <w:b/>
          <w:color w:val="385623" w:themeColor="accent6" w:themeShade="80"/>
          <w:sz w:val="40"/>
        </w:rPr>
      </w:pPr>
      <w:del w:id="326" w:author="Chen Aline" w:date="2019-04-20T06:48:00Z">
        <w:r w:rsidRPr="0066410F" w:rsidDel="00EF10D5">
          <w:rPr>
            <w:rFonts w:ascii="Garamond" w:hAnsi="Garamond"/>
            <w:b/>
            <w:color w:val="385623" w:themeColor="accent6" w:themeShade="80"/>
            <w:sz w:val="40"/>
          </w:rPr>
          <w:delText xml:space="preserve">What have </w:delText>
        </w:r>
        <w:r w:rsidR="006E7703" w:rsidDel="00EF10D5">
          <w:rPr>
            <w:rFonts w:ascii="Garamond" w:hAnsi="Garamond"/>
            <w:b/>
            <w:color w:val="385623" w:themeColor="accent6" w:themeShade="80"/>
            <w:sz w:val="40"/>
          </w:rPr>
          <w:delText>you</w:delText>
        </w:r>
        <w:r w:rsidRPr="0066410F" w:rsidDel="00EF10D5">
          <w:rPr>
            <w:rFonts w:ascii="Garamond" w:hAnsi="Garamond"/>
            <w:b/>
            <w:color w:val="385623" w:themeColor="accent6" w:themeShade="80"/>
            <w:sz w:val="40"/>
          </w:rPr>
          <w:delText xml:space="preserve"> </w:delText>
        </w:r>
        <w:r w:rsidDel="00EF10D5">
          <w:rPr>
            <w:rFonts w:ascii="Garamond" w:hAnsi="Garamond"/>
            <w:b/>
            <w:color w:val="385623" w:themeColor="accent6" w:themeShade="80"/>
            <w:sz w:val="40"/>
          </w:rPr>
          <w:delText>done</w:delText>
        </w:r>
        <w:r w:rsidRPr="0066410F" w:rsidDel="00EF10D5">
          <w:rPr>
            <w:rFonts w:ascii="Garamond" w:hAnsi="Garamond"/>
            <w:b/>
            <w:color w:val="385623" w:themeColor="accent6" w:themeShade="80"/>
            <w:sz w:val="40"/>
          </w:rPr>
          <w:delText>?</w:delText>
        </w:r>
      </w:del>
    </w:p>
    <w:p w14:paraId="10DBCF90" w14:textId="77777777" w:rsidR="009A08C2" w:rsidRDefault="009A08C2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  <w:lang w:eastAsia="zh-TW"/>
        </w:rPr>
      </w:pPr>
    </w:p>
    <w:p w14:paraId="1F1E7B36" w14:textId="70E30D1E" w:rsidR="00C8082C" w:rsidRPr="00433E3F" w:rsidRDefault="00433E3F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  <w:lang w:val="en-US" w:eastAsia="zh-TW"/>
        </w:rPr>
      </w:pPr>
      <w:r>
        <w:rPr>
          <w:rFonts w:ascii="Garamond" w:hAnsi="Garamond" w:hint="eastAsia"/>
          <w:sz w:val="32"/>
          <w:szCs w:val="32"/>
          <w:lang w:val="en-US" w:eastAsia="zh-TW"/>
        </w:rPr>
        <w:t>這是一個訓練偏差</w:t>
      </w:r>
      <w:r>
        <w:rPr>
          <w:rFonts w:ascii="Garamond" w:hAnsi="Garamond"/>
          <w:sz w:val="32"/>
          <w:szCs w:val="32"/>
          <w:lang w:val="en-US" w:eastAsia="zh-TW"/>
        </w:rPr>
        <w:t>(training bias)</w:t>
      </w:r>
      <w:r>
        <w:rPr>
          <w:rFonts w:ascii="Garamond" w:hAnsi="Garamond" w:hint="eastAsia"/>
          <w:sz w:val="32"/>
          <w:szCs w:val="32"/>
          <w:lang w:val="en-US" w:eastAsia="zh-TW"/>
        </w:rPr>
        <w:t>的例子，你讓機器學習模型偏好選擇遊樂場。</w:t>
      </w:r>
    </w:p>
    <w:p w14:paraId="0812B2CF" w14:textId="51D45450" w:rsidR="001548F4" w:rsidDel="00EF10D5" w:rsidRDefault="009A08C2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327" w:author="Chen Aline" w:date="2019-04-20T06:48:00Z"/>
          <w:rFonts w:ascii="Garamond" w:hAnsi="Garamond"/>
          <w:sz w:val="36"/>
        </w:rPr>
      </w:pPr>
      <w:del w:id="328" w:author="Chen Aline" w:date="2019-04-20T06:48:00Z">
        <w:r w:rsidDel="00EF10D5">
          <w:rPr>
            <w:rFonts w:ascii="Garamond" w:hAnsi="Garamond"/>
            <w:sz w:val="36"/>
          </w:rPr>
          <w:delText xml:space="preserve">This is an example </w:delText>
        </w:r>
        <w:r w:rsidR="001548F4" w:rsidDel="00EF10D5">
          <w:rPr>
            <w:rFonts w:ascii="Garamond" w:hAnsi="Garamond"/>
            <w:sz w:val="36"/>
          </w:rPr>
          <w:delText xml:space="preserve">of “training bias”. You’ve made your machine learning biased in favour of the funfair. </w:delText>
        </w:r>
      </w:del>
    </w:p>
    <w:p w14:paraId="6A171104" w14:textId="77777777" w:rsidR="001548F4" w:rsidRDefault="001548F4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  <w:lang w:eastAsia="zh-TW"/>
        </w:rPr>
      </w:pPr>
    </w:p>
    <w:p w14:paraId="1BE6444E" w14:textId="676D8D69" w:rsidR="00252EA1" w:rsidRPr="00397978" w:rsidRDefault="00397978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  <w:lang w:eastAsia="zh-TW"/>
        </w:rPr>
      </w:pPr>
      <w:r>
        <w:rPr>
          <w:rFonts w:ascii="Garamond" w:hAnsi="Garamond" w:hint="eastAsia"/>
          <w:sz w:val="32"/>
          <w:szCs w:val="32"/>
          <w:lang w:eastAsia="zh-TW"/>
        </w:rPr>
        <w:t>將</w:t>
      </w:r>
      <w:ins w:id="329" w:author="Sung-Shine Lee" w:date="2018-12-21T15:52:00Z">
        <w:r w:rsidR="0035062B">
          <w:rPr>
            <w:rFonts w:ascii="Garamond" w:hAnsi="Garamond" w:hint="eastAsia"/>
            <w:sz w:val="32"/>
            <w:szCs w:val="32"/>
            <w:lang w:eastAsia="zh-TW"/>
          </w:rPr>
          <w:t>喜歡玩</w:t>
        </w:r>
      </w:ins>
      <w:r>
        <w:rPr>
          <w:rFonts w:ascii="Garamond" w:hAnsi="Garamond" w:hint="eastAsia"/>
          <w:sz w:val="32"/>
          <w:szCs w:val="32"/>
          <w:lang w:eastAsia="zh-TW"/>
        </w:rPr>
        <w:t>刺激活動</w:t>
      </w:r>
      <w:ins w:id="330" w:author="Sung-Shine Lee" w:date="2018-12-21T15:52:00Z">
        <w:r w:rsidR="0035062B">
          <w:rPr>
            <w:rFonts w:ascii="Garamond" w:hAnsi="Garamond" w:hint="eastAsia"/>
            <w:sz w:val="32"/>
            <w:szCs w:val="32"/>
            <w:lang w:eastAsia="zh-TW"/>
          </w:rPr>
          <w:t>的旅客</w:t>
        </w:r>
      </w:ins>
      <w:del w:id="331" w:author="Sung-Shine Lee" w:date="2018-12-21T15:52:00Z">
        <w:r w:rsidRPr="00EF10D5" w:rsidDel="0035062B">
          <w:rPr>
            <w:rFonts w:ascii="Garamond" w:hAnsi="Garamond" w:hint="eastAsia"/>
            <w:sz w:val="32"/>
            <w:szCs w:val="32"/>
            <w:lang w:eastAsia="zh-TW"/>
          </w:rPr>
          <w:delText>愛好者</w:delText>
        </w:r>
      </w:del>
      <w:r w:rsidRPr="00EF10D5">
        <w:rPr>
          <w:rFonts w:ascii="Garamond" w:hAnsi="Garamond" w:hint="eastAsia"/>
          <w:sz w:val="32"/>
          <w:szCs w:val="32"/>
          <w:lang w:eastAsia="zh-TW"/>
          <w:rPrChange w:id="332" w:author="Chen Aline" w:date="2019-04-20T06:49:00Z">
            <w:rPr>
              <w:rFonts w:ascii="Garamond" w:hAnsi="Garamond" w:hint="eastAsia"/>
              <w:color w:val="FF0000"/>
              <w:sz w:val="32"/>
              <w:szCs w:val="32"/>
              <w:lang w:eastAsia="zh-TW"/>
            </w:rPr>
          </w:rPrChange>
        </w:rPr>
        <w:t>的偏好</w:t>
      </w:r>
      <w:del w:id="333" w:author="Sung-Shine Lee" w:date="2018-12-21T16:04:00Z">
        <w:r w:rsidRPr="00EF10D5" w:rsidDel="00E57E2F">
          <w:rPr>
            <w:rFonts w:ascii="Garamond" w:hAnsi="Garamond" w:hint="eastAsia"/>
            <w:sz w:val="32"/>
            <w:szCs w:val="32"/>
            <w:lang w:eastAsia="zh-TW"/>
            <w:rPrChange w:id="334" w:author="Chen Aline" w:date="2019-04-20T06:49:00Z">
              <w:rPr>
                <w:rFonts w:ascii="Garamond" w:hAnsi="Garamond" w:hint="eastAsia"/>
                <w:color w:val="FF0000"/>
                <w:sz w:val="32"/>
                <w:szCs w:val="32"/>
                <w:lang w:eastAsia="zh-TW"/>
              </w:rPr>
            </w:rPrChange>
          </w:rPr>
          <w:delText>選擇</w:delText>
        </w:r>
      </w:del>
      <w:r w:rsidRPr="00EF10D5">
        <w:rPr>
          <w:rFonts w:ascii="Garamond" w:hAnsi="Garamond" w:hint="eastAsia"/>
          <w:sz w:val="32"/>
          <w:szCs w:val="32"/>
          <w:lang w:eastAsia="zh-TW"/>
        </w:rPr>
        <w:t>從主</w:t>
      </w:r>
      <w:r>
        <w:rPr>
          <w:rFonts w:ascii="Garamond" w:hAnsi="Garamond" w:hint="eastAsia"/>
          <w:sz w:val="32"/>
          <w:szCs w:val="32"/>
          <w:lang w:eastAsia="zh-TW"/>
        </w:rPr>
        <w:t>題樂園改成遊樂場，你訓練</w:t>
      </w:r>
      <w:del w:id="335" w:author="Sung-Shine Lee" w:date="2018-12-21T16:04:00Z">
        <w:r w:rsidDel="00E57E2F">
          <w:rPr>
            <w:rFonts w:ascii="Garamond" w:hAnsi="Garamond" w:hint="eastAsia"/>
            <w:sz w:val="32"/>
            <w:szCs w:val="32"/>
            <w:lang w:eastAsia="zh-TW"/>
          </w:rPr>
          <w:delText>了</w:delText>
        </w:r>
      </w:del>
      <w:r>
        <w:rPr>
          <w:rFonts w:ascii="Garamond" w:hAnsi="Garamond" w:hint="eastAsia"/>
          <w:sz w:val="32"/>
          <w:szCs w:val="32"/>
          <w:lang w:eastAsia="zh-TW"/>
        </w:rPr>
        <w:t>電腦將遊樂園列為</w:t>
      </w:r>
      <w:r w:rsidR="00372B3A">
        <w:rPr>
          <w:rFonts w:ascii="Garamond" w:hAnsi="Garamond" w:hint="eastAsia"/>
          <w:sz w:val="32"/>
          <w:szCs w:val="32"/>
          <w:lang w:eastAsia="zh-TW"/>
        </w:rPr>
        <w:t>此類遊客的旅遊</w:t>
      </w:r>
      <w:r>
        <w:rPr>
          <w:rFonts w:ascii="Garamond" w:hAnsi="Garamond" w:hint="eastAsia"/>
          <w:sz w:val="32"/>
          <w:szCs w:val="32"/>
          <w:lang w:eastAsia="zh-TW"/>
        </w:rPr>
        <w:t>推薦地點，而不是主題樂園。</w:t>
      </w:r>
    </w:p>
    <w:p w14:paraId="75117CBD" w14:textId="2EF43E22" w:rsidR="001548F4" w:rsidDel="00EF10D5" w:rsidRDefault="001548F4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336" w:author="Chen Aline" w:date="2019-04-20T06:48:00Z"/>
          <w:rFonts w:ascii="Garamond" w:hAnsi="Garamond"/>
          <w:sz w:val="36"/>
        </w:rPr>
      </w:pPr>
      <w:del w:id="337" w:author="Chen Aline" w:date="2019-04-20T06:48:00Z">
        <w:r w:rsidDel="00EF10D5">
          <w:rPr>
            <w:rFonts w:ascii="Garamond" w:hAnsi="Garamond"/>
            <w:sz w:val="36"/>
          </w:rPr>
          <w:delText>By giving it examples of thrill</w:delText>
        </w:r>
        <w:r w:rsidR="00697B44" w:rsidDel="00EF10D5">
          <w:rPr>
            <w:rFonts w:ascii="Garamond" w:hAnsi="Garamond"/>
            <w:sz w:val="36"/>
          </w:rPr>
          <w:delText>-</w:delText>
        </w:r>
        <w:r w:rsidDel="00EF10D5">
          <w:rPr>
            <w:rFonts w:ascii="Garamond" w:hAnsi="Garamond"/>
            <w:sz w:val="36"/>
          </w:rPr>
          <w:delText xml:space="preserve">seekers with recommendations for funfair and not theme park, you’re training the computer that it should make recommendations for the funfair and not the theme park. </w:delText>
        </w:r>
      </w:del>
    </w:p>
    <w:p w14:paraId="57B91A1D" w14:textId="77777777" w:rsidR="001548F4" w:rsidRDefault="001548F4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  <w:lang w:eastAsia="zh-TW"/>
        </w:rPr>
      </w:pPr>
    </w:p>
    <w:p w14:paraId="5816E4CB" w14:textId="0313433A" w:rsidR="00397978" w:rsidRPr="00E36E1A" w:rsidRDefault="00F422A4" w:rsidP="009A08C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  <w:lang w:eastAsia="zh-TW"/>
        </w:rPr>
      </w:pPr>
      <w:r>
        <w:rPr>
          <w:rFonts w:ascii="Garamond" w:hAnsi="Garamond" w:hint="eastAsia"/>
          <w:sz w:val="32"/>
          <w:szCs w:val="32"/>
          <w:lang w:eastAsia="zh-TW"/>
        </w:rPr>
        <w:t>將遊樂園的範例數增加至比其他選項多時</w:t>
      </w:r>
      <w:r w:rsidR="00B13D2C">
        <w:rPr>
          <w:rFonts w:ascii="Garamond" w:hAnsi="Garamond" w:hint="eastAsia"/>
          <w:sz w:val="32"/>
          <w:szCs w:val="32"/>
          <w:lang w:eastAsia="zh-TW"/>
        </w:rPr>
        <w:t>（特別是比主題樂園多</w:t>
      </w:r>
      <w:r w:rsidR="000E2959">
        <w:rPr>
          <w:rFonts w:ascii="Garamond" w:hAnsi="Garamond" w:hint="eastAsia"/>
          <w:sz w:val="32"/>
          <w:szCs w:val="32"/>
          <w:lang w:eastAsia="zh-TW"/>
        </w:rPr>
        <w:t>很多</w:t>
      </w:r>
      <w:r w:rsidR="00B13D2C">
        <w:rPr>
          <w:rFonts w:ascii="Garamond" w:hAnsi="Garamond" w:hint="eastAsia"/>
          <w:sz w:val="32"/>
          <w:szCs w:val="32"/>
          <w:lang w:eastAsia="zh-TW"/>
        </w:rPr>
        <w:t>）</w:t>
      </w:r>
      <w:r>
        <w:rPr>
          <w:rFonts w:ascii="Garamond" w:hAnsi="Garamond" w:hint="eastAsia"/>
          <w:sz w:val="32"/>
          <w:szCs w:val="32"/>
          <w:lang w:eastAsia="zh-TW"/>
        </w:rPr>
        <w:t>，你使電腦學習到『遊樂園』</w:t>
      </w:r>
      <w:r w:rsidR="0028142A">
        <w:rPr>
          <w:rFonts w:ascii="Garamond" w:hAnsi="Garamond" w:hint="eastAsia"/>
          <w:sz w:val="32"/>
          <w:szCs w:val="32"/>
          <w:lang w:eastAsia="zh-TW"/>
        </w:rPr>
        <w:t>通常會是比較好的答案。</w:t>
      </w:r>
    </w:p>
    <w:p w14:paraId="6385BB98" w14:textId="285BA5DD" w:rsidR="009A2A26" w:rsidDel="00EF10D5" w:rsidRDefault="001548F4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338" w:author="Chen Aline" w:date="2019-04-20T06:49:00Z"/>
          <w:rFonts w:ascii="Garamond" w:hAnsi="Garamond"/>
          <w:sz w:val="36"/>
        </w:rPr>
      </w:pPr>
      <w:del w:id="339" w:author="Chen Aline" w:date="2019-04-20T06:49:00Z">
        <w:r w:rsidDel="00EF10D5">
          <w:rPr>
            <w:rFonts w:ascii="Garamond" w:hAnsi="Garamond"/>
            <w:sz w:val="36"/>
          </w:rPr>
          <w:delText xml:space="preserve">By giving it more examples of funfair recommendations than anything else (in particular, more than the theme park), you’re training the computer to learn the right answer is more often </w:delText>
        </w:r>
        <w:r w:rsidR="009C29CB" w:rsidDel="00EF10D5">
          <w:rPr>
            <w:rFonts w:ascii="Garamond" w:hAnsi="Garamond"/>
            <w:sz w:val="36"/>
          </w:rPr>
          <w:delText>“</w:delText>
        </w:r>
        <w:r w:rsidDel="00EF10D5">
          <w:rPr>
            <w:rFonts w:ascii="Garamond" w:hAnsi="Garamond"/>
            <w:sz w:val="36"/>
          </w:rPr>
          <w:delText>funfair</w:delText>
        </w:r>
        <w:r w:rsidR="009C29CB" w:rsidDel="00EF10D5">
          <w:rPr>
            <w:rFonts w:ascii="Garamond" w:hAnsi="Garamond"/>
            <w:sz w:val="36"/>
          </w:rPr>
          <w:delText>”</w:delText>
        </w:r>
        <w:r w:rsidDel="00EF10D5">
          <w:rPr>
            <w:rFonts w:ascii="Garamond" w:hAnsi="Garamond"/>
            <w:sz w:val="36"/>
          </w:rPr>
          <w:delText xml:space="preserve">. </w:delText>
        </w:r>
      </w:del>
    </w:p>
    <w:p w14:paraId="22294B02" w14:textId="77777777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56504931" w14:textId="764FF97A" w:rsidR="0031518A" w:rsidRDefault="0031518A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這樣公平嗎？</w:t>
      </w:r>
    </w:p>
    <w:p w14:paraId="1B0D7228" w14:textId="3FA555F4" w:rsidR="009C29CB" w:rsidDel="00EF10D5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340" w:author="Chen Aline" w:date="2019-04-20T06:49:00Z"/>
          <w:rFonts w:ascii="Garamond" w:hAnsi="Garamond"/>
          <w:sz w:val="36"/>
        </w:rPr>
      </w:pPr>
      <w:del w:id="341" w:author="Chen Aline" w:date="2019-04-20T06:49:00Z">
        <w:r w:rsidDel="00EF10D5">
          <w:rPr>
            <w:rFonts w:ascii="Garamond" w:hAnsi="Garamond"/>
            <w:sz w:val="36"/>
          </w:rPr>
          <w:delText xml:space="preserve">Is this fair? </w:delText>
        </w:r>
      </w:del>
    </w:p>
    <w:p w14:paraId="5DF6B1F3" w14:textId="77777777" w:rsidR="00E57E2F" w:rsidRDefault="00E57E2F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ins w:id="342" w:author="Sung-Shine Lee" w:date="2018-12-21T16:04:00Z"/>
          <w:rFonts w:ascii="Garamond" w:hAnsi="Garamond"/>
          <w:sz w:val="36"/>
          <w:lang w:eastAsia="zh-TW"/>
        </w:rPr>
      </w:pPr>
    </w:p>
    <w:p w14:paraId="72C24A74" w14:textId="58E4EFF7" w:rsidR="009C29CB" w:rsidRDefault="00E57E2F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ins w:id="343" w:author="Sung-Shine Lee" w:date="2018-12-21T16:07:00Z"/>
          <w:rFonts w:ascii="Garamond" w:hAnsi="Garamond"/>
          <w:sz w:val="36"/>
          <w:lang w:eastAsia="zh-TW"/>
        </w:rPr>
      </w:pPr>
      <w:ins w:id="344" w:author="Sung-Shine Lee" w:date="2018-12-21T16:04:00Z">
        <w:r>
          <w:rPr>
            <w:rFonts w:ascii="Garamond" w:hAnsi="Garamond" w:hint="eastAsia"/>
            <w:sz w:val="36"/>
            <w:lang w:eastAsia="zh-TW"/>
          </w:rPr>
          <w:t>如果</w:t>
        </w:r>
      </w:ins>
      <w:ins w:id="345" w:author="Sung-Shine Lee" w:date="2018-12-21T16:05:00Z">
        <w:r>
          <w:rPr>
            <w:rFonts w:ascii="Garamond" w:hAnsi="Garamond" w:hint="eastAsia"/>
            <w:sz w:val="36"/>
            <w:lang w:eastAsia="zh-TW"/>
          </w:rPr>
          <w:t>你覺得</w:t>
        </w:r>
      </w:ins>
      <w:ins w:id="346" w:author="Sung-Shine Lee" w:date="2018-12-21T16:04:00Z">
        <w:r>
          <w:rPr>
            <w:rFonts w:ascii="Garamond" w:hAnsi="Garamond" w:hint="eastAsia"/>
            <w:sz w:val="36"/>
            <w:lang w:eastAsia="zh-TW"/>
          </w:rPr>
          <w:t>這個模型</w:t>
        </w:r>
      </w:ins>
      <w:ins w:id="347" w:author="Sung-Shine Lee" w:date="2018-12-21T16:06:00Z">
        <w:r>
          <w:rPr>
            <w:rFonts w:ascii="Garamond" w:hAnsi="Garamond" w:hint="eastAsia"/>
            <w:sz w:val="36"/>
            <w:lang w:eastAsia="zh-TW"/>
          </w:rPr>
          <w:t>本身就</w:t>
        </w:r>
      </w:ins>
      <w:ins w:id="348" w:author="Sung-Shine Lee" w:date="2018-12-21T16:05:00Z">
        <w:r>
          <w:rPr>
            <w:rFonts w:ascii="Garamond" w:hAnsi="Garamond" w:hint="eastAsia"/>
            <w:sz w:val="36"/>
            <w:lang w:eastAsia="zh-TW"/>
          </w:rPr>
          <w:t>不公平，那想想看，</w:t>
        </w:r>
      </w:ins>
      <w:r w:rsidR="00BD15B5">
        <w:rPr>
          <w:rFonts w:ascii="Garamond" w:hAnsi="Garamond" w:hint="eastAsia"/>
          <w:sz w:val="36"/>
          <w:lang w:eastAsia="zh-TW"/>
        </w:rPr>
        <w:t>遊樂園負責人付錢造成現在這種</w:t>
      </w:r>
      <w:ins w:id="349" w:author="Sung-Shine Lee" w:date="2018-12-21T16:05:00Z">
        <w:r>
          <w:rPr>
            <w:rFonts w:ascii="Garamond" w:hAnsi="Garamond" w:hint="eastAsia"/>
            <w:sz w:val="36"/>
            <w:lang w:eastAsia="zh-TW"/>
          </w:rPr>
          <w:t>偏差</w:t>
        </w:r>
      </w:ins>
      <w:del w:id="350" w:author="Sung-Shine Lee" w:date="2018-12-21T16:05:00Z">
        <w:r w:rsidR="00BD15B5" w:rsidDel="00E57E2F">
          <w:rPr>
            <w:rFonts w:ascii="Garamond" w:hAnsi="Garamond" w:hint="eastAsia"/>
            <w:sz w:val="36"/>
            <w:lang w:eastAsia="zh-TW"/>
          </w:rPr>
          <w:delText>情況</w:delText>
        </w:r>
      </w:del>
      <w:ins w:id="351" w:author="Sung-Shine Lee" w:date="2018-12-21T16:06:00Z">
        <w:r>
          <w:rPr>
            <w:rFonts w:ascii="Garamond" w:hAnsi="Garamond" w:hint="eastAsia"/>
            <w:sz w:val="36"/>
            <w:lang w:eastAsia="zh-TW"/>
          </w:rPr>
          <w:t>，是否更</w:t>
        </w:r>
      </w:ins>
      <w:ins w:id="352" w:author="Sung-Shine Lee" w:date="2018-12-21T16:07:00Z">
        <w:r>
          <w:rPr>
            <w:rFonts w:ascii="Garamond" w:hAnsi="Garamond" w:hint="eastAsia"/>
            <w:sz w:val="36"/>
            <w:lang w:eastAsia="zh-TW"/>
          </w:rPr>
          <w:t>不公平、更不應該呢？</w:t>
        </w:r>
      </w:ins>
      <w:del w:id="353" w:author="Sung-Shine Lee" w:date="2018-12-21T16:05:00Z">
        <w:r w:rsidR="00BD15B5" w:rsidDel="00E57E2F">
          <w:rPr>
            <w:rFonts w:ascii="Garamond" w:hAnsi="Garamond" w:hint="eastAsia"/>
            <w:sz w:val="36"/>
            <w:lang w:eastAsia="zh-TW"/>
          </w:rPr>
          <w:delText>是公平的嗎？</w:delText>
        </w:r>
      </w:del>
    </w:p>
    <w:p w14:paraId="0991BAB6" w14:textId="77777777" w:rsidR="00E57E2F" w:rsidDel="00EF10D5" w:rsidRDefault="00E57E2F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354" w:author="Chen Aline" w:date="2019-04-20T06:49:00Z"/>
          <w:rFonts w:ascii="Garamond" w:hAnsi="Garamond"/>
          <w:sz w:val="36"/>
          <w:lang w:eastAsia="zh-TW"/>
        </w:rPr>
      </w:pPr>
    </w:p>
    <w:p w14:paraId="22AF2F84" w14:textId="4434A1BC" w:rsidR="009C29CB" w:rsidRPr="00BD15B5" w:rsidDel="00EF10D5" w:rsidRDefault="00697B44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355" w:author="Chen Aline" w:date="2019-04-20T06:49:00Z"/>
          <w:rFonts w:ascii="Garamond" w:hAnsi="Garamond"/>
          <w:color w:val="FF0000"/>
          <w:sz w:val="36"/>
        </w:rPr>
      </w:pPr>
      <w:del w:id="356" w:author="Chen Aline" w:date="2019-04-20T06:49:00Z">
        <w:r w:rsidRPr="00BD15B5" w:rsidDel="00EF10D5">
          <w:rPr>
            <w:rFonts w:ascii="Garamond" w:hAnsi="Garamond"/>
            <w:color w:val="FF0000"/>
            <w:sz w:val="36"/>
          </w:rPr>
          <w:delText xml:space="preserve">Does the fact </w:delText>
        </w:r>
        <w:r w:rsidR="009C29CB" w:rsidRPr="00BD15B5" w:rsidDel="00EF10D5">
          <w:rPr>
            <w:rFonts w:ascii="Garamond" w:hAnsi="Garamond"/>
            <w:color w:val="FF0000"/>
            <w:sz w:val="36"/>
          </w:rPr>
          <w:delText xml:space="preserve">the funfair owner paid for this bias make it more unfair? </w:delText>
        </w:r>
      </w:del>
    </w:p>
    <w:p w14:paraId="6C1A103B" w14:textId="77777777" w:rsidR="009C29CB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69036BF0" w14:textId="7B9B8AD8" w:rsidR="002F0719" w:rsidRDefault="008B1BE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如果你不是蓄意，而是不小心</w:t>
      </w:r>
      <w:r w:rsidR="00395996">
        <w:rPr>
          <w:rFonts w:ascii="Garamond" w:hAnsi="Garamond" w:hint="eastAsia"/>
          <w:sz w:val="36"/>
          <w:lang w:eastAsia="zh-TW"/>
        </w:rPr>
        <w:t>造成這種情況</w:t>
      </w:r>
      <w:r w:rsidR="006432DD">
        <w:rPr>
          <w:rFonts w:ascii="Garamond" w:hAnsi="Garamond" w:hint="eastAsia"/>
          <w:sz w:val="36"/>
          <w:lang w:eastAsia="zh-TW"/>
        </w:rPr>
        <w:t>（</w:t>
      </w:r>
      <w:r w:rsidR="00395996">
        <w:rPr>
          <w:rFonts w:ascii="Garamond" w:hAnsi="Garamond" w:hint="eastAsia"/>
          <w:sz w:val="36"/>
          <w:lang w:eastAsia="zh-TW"/>
        </w:rPr>
        <w:t>例如沒注意到蒐集過多遊樂園照片</w:t>
      </w:r>
      <w:r w:rsidR="006432DD">
        <w:rPr>
          <w:rFonts w:ascii="Garamond" w:hAnsi="Garamond" w:hint="eastAsia"/>
          <w:sz w:val="36"/>
          <w:lang w:eastAsia="zh-TW"/>
        </w:rPr>
        <w:t>）</w:t>
      </w:r>
      <w:r w:rsidR="00395996">
        <w:rPr>
          <w:rFonts w:ascii="Garamond" w:hAnsi="Garamond" w:hint="eastAsia"/>
          <w:sz w:val="36"/>
          <w:lang w:eastAsia="zh-TW"/>
        </w:rPr>
        <w:t>，這樣可以被接受嗎？</w:t>
      </w:r>
    </w:p>
    <w:p w14:paraId="769A8D3D" w14:textId="74D380B7" w:rsidR="009C29CB" w:rsidDel="00EF10D5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357" w:author="Chen Aline" w:date="2019-04-20T06:49:00Z"/>
          <w:rFonts w:ascii="Garamond" w:hAnsi="Garamond"/>
          <w:sz w:val="36"/>
        </w:rPr>
      </w:pPr>
      <w:del w:id="358" w:author="Chen Aline" w:date="2019-04-20T06:49:00Z">
        <w:r w:rsidDel="00EF10D5">
          <w:rPr>
            <w:rFonts w:ascii="Garamond" w:hAnsi="Garamond"/>
            <w:sz w:val="36"/>
          </w:rPr>
          <w:delText>Would it be okay if you’d done that accidentally and not intentionally – by collecting too many funfair examples without realising?</w:delText>
        </w:r>
      </w:del>
    </w:p>
    <w:p w14:paraId="3C2C66CD" w14:textId="77777777" w:rsidR="006E7703" w:rsidRDefault="006E7703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5984681C" w14:textId="2B141AF3" w:rsidR="005E04E4" w:rsidRDefault="005E04E4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如果今天機器人不是向旅客推薦景點，而是向醫生推薦藥物，兩種情況有差別嗎？</w:t>
      </w:r>
    </w:p>
    <w:p w14:paraId="0E708FAE" w14:textId="58F7C11D" w:rsidR="006E7703" w:rsidDel="00EF10D5" w:rsidRDefault="006E7703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359" w:author="Chen Aline" w:date="2019-04-20T06:49:00Z"/>
          <w:rFonts w:ascii="Garamond" w:hAnsi="Garamond"/>
          <w:sz w:val="36"/>
        </w:rPr>
      </w:pPr>
      <w:del w:id="360" w:author="Chen Aline" w:date="2019-04-20T06:49:00Z">
        <w:r w:rsidDel="00EF10D5">
          <w:rPr>
            <w:rFonts w:ascii="Garamond" w:hAnsi="Garamond"/>
            <w:sz w:val="36"/>
          </w:rPr>
          <w:lastRenderedPageBreak/>
          <w:delText>Would it make a difference if this bot was recommending medicines for doctors instead of holiday attractions to tourists?</w:delText>
        </w:r>
      </w:del>
    </w:p>
    <w:p w14:paraId="6E662716" w14:textId="77777777" w:rsidR="00D95ED9" w:rsidRDefault="00D95ED9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6FA86FBE" w14:textId="4862E868" w:rsidR="0072795B" w:rsidRPr="00641E94" w:rsidRDefault="0072795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 w:rsidRPr="00641E94">
        <w:rPr>
          <w:rFonts w:ascii="Garamond" w:hAnsi="Garamond" w:hint="eastAsia"/>
          <w:sz w:val="36"/>
          <w:lang w:eastAsia="zh-TW"/>
        </w:rPr>
        <w:t>你覺得訓練機器學習模型的這些人對於維持公平性與控制偏差應該</w:t>
      </w:r>
      <w:r w:rsidR="006F766A">
        <w:rPr>
          <w:rFonts w:ascii="Garamond" w:hAnsi="Garamond" w:hint="eastAsia"/>
          <w:sz w:val="36"/>
          <w:lang w:eastAsia="zh-TW"/>
        </w:rPr>
        <w:t>負起</w:t>
      </w:r>
      <w:r w:rsidRPr="00641E94">
        <w:rPr>
          <w:rFonts w:ascii="Garamond" w:hAnsi="Garamond" w:hint="eastAsia"/>
          <w:sz w:val="36"/>
          <w:lang w:eastAsia="zh-TW"/>
        </w:rPr>
        <w:t>什麼責任？</w:t>
      </w:r>
    </w:p>
    <w:p w14:paraId="3D8CF23D" w14:textId="0EF80E61" w:rsidR="009C29CB" w:rsidRPr="00641E94" w:rsidDel="00EF10D5" w:rsidRDefault="009C29CB" w:rsidP="009C29C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361" w:author="Chen Aline" w:date="2019-04-20T06:49:00Z"/>
          <w:rFonts w:ascii="Garamond" w:hAnsi="Garamond"/>
          <w:sz w:val="36"/>
          <w:lang w:eastAsia="zh-TW"/>
        </w:rPr>
        <w:sectPr w:rsidR="009C29CB" w:rsidRPr="00641E94" w:rsidDel="00EF10D5" w:rsidSect="00397BB9">
          <w:pgSz w:w="11900" w:h="16820"/>
          <w:pgMar w:top="979" w:right="734" w:bottom="1440" w:left="806" w:header="720" w:footer="720" w:gutter="0"/>
          <w:cols w:space="720"/>
          <w:docGrid w:linePitch="360"/>
        </w:sectPr>
      </w:pPr>
      <w:del w:id="362" w:author="Chen Aline" w:date="2019-04-20T06:49:00Z">
        <w:r w:rsidRPr="00641E94" w:rsidDel="00EF10D5">
          <w:rPr>
            <w:rFonts w:ascii="Garamond" w:hAnsi="Garamond"/>
            <w:sz w:val="36"/>
          </w:rPr>
          <w:delText>What responsibilities do you think people training machine learning models should have about bias and being fair?</w:delText>
        </w:r>
      </w:del>
    </w:p>
    <w:p w14:paraId="044410B2" w14:textId="2811BC42" w:rsidR="00F82390" w:rsidRPr="00F82390" w:rsidRDefault="00F82390" w:rsidP="0000386C">
      <w:pPr>
        <w:rPr>
          <w:lang w:eastAsia="zh-TW"/>
        </w:rPr>
      </w:pPr>
    </w:p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64C34D1F" w15:done="0"/>
  <w15:commentEx w15:paraId="27D2FF61" w15:done="0"/>
  <w15:commentEx w15:paraId="7CDBCFAB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64C34D1F" w16cid:durableId="1FC2C8E8"/>
  <w16cid:commentId w16cid:paraId="27D2FF61" w16cid:durableId="1FC78226"/>
  <w16cid:commentId w16cid:paraId="7CDBCFAB" w16cid:durableId="1FC673DA"/>
</w16cid:commentsIds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4F576189" w14:textId="77777777" w:rsidR="00B977F5" w:rsidRDefault="00B977F5" w:rsidP="00F82390">
      <w:r>
        <w:separator/>
      </w:r>
    </w:p>
  </w:endnote>
  <w:endnote w:type="continuationSeparator" w:id="0">
    <w:p w14:paraId="19864577" w14:textId="77777777" w:rsidR="00B977F5" w:rsidRDefault="00B977F5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C3CA61" w14:textId="0EE1B37B" w:rsidR="00E36E1A" w:rsidRDefault="00E36E1A" w:rsidP="00C201E7">
    <w:pPr>
      <w:pStyle w:val="a4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545B32">
      <w:rPr>
        <w:rFonts w:ascii="Times New Roman" w:hAnsi="Times New Roman" w:cs="Times New Roman"/>
        <w:noProof/>
      </w:rPr>
      <w:t>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15</w:t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ins w:id="8" w:author="Chen Aline" w:date="2019-04-20T06:45:00Z">
      <w:r w:rsidR="00EF10D5">
        <w:rPr>
          <w:rFonts w:ascii="Times New Roman" w:hAnsi="Times New Roman" w:cs="Times New Roman"/>
          <w:noProof/>
        </w:rPr>
        <w:t>20 April 2019</w:t>
      </w:r>
    </w:ins>
    <w:ins w:id="9" w:author="Sung-Shine Lee" w:date="2018-12-20T20:02:00Z">
      <w:del w:id="10" w:author="Chen Aline" w:date="2019-04-20T06:32:00Z">
        <w:r w:rsidR="00EE6478" w:rsidDel="0064408E">
          <w:rPr>
            <w:rFonts w:ascii="Times New Roman" w:hAnsi="Times New Roman" w:cs="Times New Roman"/>
            <w:noProof/>
          </w:rPr>
          <w:delText>20 December 2018</w:delText>
        </w:r>
      </w:del>
    </w:ins>
    <w:del w:id="11" w:author="Chen Aline" w:date="2019-04-20T06:32:00Z">
      <w:r w:rsidR="000073D6" w:rsidDel="0064408E">
        <w:rPr>
          <w:rFonts w:ascii="Times New Roman" w:hAnsi="Times New Roman" w:cs="Times New Roman"/>
          <w:noProof/>
        </w:rPr>
        <w:delText>18 December 2018</w:delText>
      </w:r>
    </w:del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5135F5F3" w14:textId="77777777" w:rsidR="00B977F5" w:rsidRDefault="00B977F5" w:rsidP="00F82390">
      <w:r>
        <w:separator/>
      </w:r>
    </w:p>
  </w:footnote>
  <w:footnote w:type="continuationSeparator" w:id="0">
    <w:p w14:paraId="3019A3E6" w14:textId="77777777" w:rsidR="00B977F5" w:rsidRDefault="00B977F5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C4A3266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3613390"/>
    <w:multiLevelType w:val="hybridMultilevel"/>
    <w:tmpl w:val="92764DC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74D57114"/>
    <w:multiLevelType w:val="hybridMultilevel"/>
    <w:tmpl w:val="82E2B898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  <w:num w:numId="3">
    <w:abstractNumId w:val="2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ung-Shine Lee">
    <w15:presenceInfo w15:providerId="AD" w15:userId="S::s469lee@uwaterloo.ca::1ac6e247-52ca-4568-8c2d-90ddabaee70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4"/>
  <w:bordersDoNotSurroundHeader/>
  <w:bordersDoNotSurroundFooter/>
  <w:proofState w:spelling="clean" w:grammar="clean"/>
  <w:revisionView w:markup="0"/>
  <w:trackRevisions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2390"/>
    <w:rsid w:val="000019A9"/>
    <w:rsid w:val="0000386C"/>
    <w:rsid w:val="00003B51"/>
    <w:rsid w:val="0000474B"/>
    <w:rsid w:val="000048FC"/>
    <w:rsid w:val="00005389"/>
    <w:rsid w:val="000073D6"/>
    <w:rsid w:val="000107A7"/>
    <w:rsid w:val="0001188E"/>
    <w:rsid w:val="000123B4"/>
    <w:rsid w:val="00012EAC"/>
    <w:rsid w:val="00014C31"/>
    <w:rsid w:val="0001592B"/>
    <w:rsid w:val="000242F7"/>
    <w:rsid w:val="00024AC0"/>
    <w:rsid w:val="0003136A"/>
    <w:rsid w:val="000501A5"/>
    <w:rsid w:val="0005038E"/>
    <w:rsid w:val="0005472C"/>
    <w:rsid w:val="000560E0"/>
    <w:rsid w:val="00061680"/>
    <w:rsid w:val="00061988"/>
    <w:rsid w:val="000630F3"/>
    <w:rsid w:val="000639D2"/>
    <w:rsid w:val="00064B16"/>
    <w:rsid w:val="00071776"/>
    <w:rsid w:val="000724DF"/>
    <w:rsid w:val="000724FB"/>
    <w:rsid w:val="00095EEA"/>
    <w:rsid w:val="0009668B"/>
    <w:rsid w:val="000A2D77"/>
    <w:rsid w:val="000C2890"/>
    <w:rsid w:val="000C42DB"/>
    <w:rsid w:val="000C49FC"/>
    <w:rsid w:val="000C503F"/>
    <w:rsid w:val="000C6782"/>
    <w:rsid w:val="000C6B6F"/>
    <w:rsid w:val="000D1F4D"/>
    <w:rsid w:val="000D24C4"/>
    <w:rsid w:val="000D593F"/>
    <w:rsid w:val="000D61F5"/>
    <w:rsid w:val="000E0764"/>
    <w:rsid w:val="000E2959"/>
    <w:rsid w:val="000E7954"/>
    <w:rsid w:val="000F4710"/>
    <w:rsid w:val="00101920"/>
    <w:rsid w:val="00103436"/>
    <w:rsid w:val="00105577"/>
    <w:rsid w:val="00106003"/>
    <w:rsid w:val="0012729D"/>
    <w:rsid w:val="001311E0"/>
    <w:rsid w:val="0013361C"/>
    <w:rsid w:val="0014789A"/>
    <w:rsid w:val="0015367B"/>
    <w:rsid w:val="001548F4"/>
    <w:rsid w:val="001566A7"/>
    <w:rsid w:val="001608B9"/>
    <w:rsid w:val="00161136"/>
    <w:rsid w:val="00167119"/>
    <w:rsid w:val="00172AF6"/>
    <w:rsid w:val="00176B81"/>
    <w:rsid w:val="001776A5"/>
    <w:rsid w:val="001834AD"/>
    <w:rsid w:val="00185721"/>
    <w:rsid w:val="001868D7"/>
    <w:rsid w:val="00186B1D"/>
    <w:rsid w:val="001944C3"/>
    <w:rsid w:val="001A7083"/>
    <w:rsid w:val="001A791D"/>
    <w:rsid w:val="001B0679"/>
    <w:rsid w:val="001B1CF3"/>
    <w:rsid w:val="001B51FB"/>
    <w:rsid w:val="001B601B"/>
    <w:rsid w:val="001C45D7"/>
    <w:rsid w:val="001D63FA"/>
    <w:rsid w:val="001E05A9"/>
    <w:rsid w:val="001E5AF5"/>
    <w:rsid w:val="001F0A1D"/>
    <w:rsid w:val="001F2050"/>
    <w:rsid w:val="001F6A4D"/>
    <w:rsid w:val="00202B9A"/>
    <w:rsid w:val="00207CA1"/>
    <w:rsid w:val="00212EAF"/>
    <w:rsid w:val="00230BCF"/>
    <w:rsid w:val="002414A2"/>
    <w:rsid w:val="002466E5"/>
    <w:rsid w:val="002477C2"/>
    <w:rsid w:val="00252EA1"/>
    <w:rsid w:val="002553CF"/>
    <w:rsid w:val="00255EEC"/>
    <w:rsid w:val="002672D0"/>
    <w:rsid w:val="00273D18"/>
    <w:rsid w:val="00273D7C"/>
    <w:rsid w:val="0028142A"/>
    <w:rsid w:val="00281611"/>
    <w:rsid w:val="00285094"/>
    <w:rsid w:val="00295559"/>
    <w:rsid w:val="002A2A0A"/>
    <w:rsid w:val="002B1D34"/>
    <w:rsid w:val="002B3395"/>
    <w:rsid w:val="002B4139"/>
    <w:rsid w:val="002E5547"/>
    <w:rsid w:val="002E55EF"/>
    <w:rsid w:val="002F0719"/>
    <w:rsid w:val="002F222F"/>
    <w:rsid w:val="002F62C7"/>
    <w:rsid w:val="00300A1F"/>
    <w:rsid w:val="00303219"/>
    <w:rsid w:val="00305D53"/>
    <w:rsid w:val="00312AAF"/>
    <w:rsid w:val="00313FBB"/>
    <w:rsid w:val="0031518A"/>
    <w:rsid w:val="003162DE"/>
    <w:rsid w:val="00330801"/>
    <w:rsid w:val="00330B31"/>
    <w:rsid w:val="00330C10"/>
    <w:rsid w:val="0033759C"/>
    <w:rsid w:val="00345A18"/>
    <w:rsid w:val="0035062B"/>
    <w:rsid w:val="00352D79"/>
    <w:rsid w:val="00356748"/>
    <w:rsid w:val="00372B3A"/>
    <w:rsid w:val="003748FE"/>
    <w:rsid w:val="003809A7"/>
    <w:rsid w:val="003813C0"/>
    <w:rsid w:val="00384420"/>
    <w:rsid w:val="00385D15"/>
    <w:rsid w:val="00386968"/>
    <w:rsid w:val="003872E7"/>
    <w:rsid w:val="00395996"/>
    <w:rsid w:val="00397978"/>
    <w:rsid w:val="00397BB9"/>
    <w:rsid w:val="003A2EDA"/>
    <w:rsid w:val="003A3588"/>
    <w:rsid w:val="003C1A92"/>
    <w:rsid w:val="003C6A26"/>
    <w:rsid w:val="003D0CAE"/>
    <w:rsid w:val="003D1B38"/>
    <w:rsid w:val="003D5E66"/>
    <w:rsid w:val="003D696C"/>
    <w:rsid w:val="003E1184"/>
    <w:rsid w:val="003E79E6"/>
    <w:rsid w:val="00401366"/>
    <w:rsid w:val="00410EF9"/>
    <w:rsid w:val="00413816"/>
    <w:rsid w:val="00415AEB"/>
    <w:rsid w:val="004247CC"/>
    <w:rsid w:val="00432F0D"/>
    <w:rsid w:val="00433E3F"/>
    <w:rsid w:val="004349B4"/>
    <w:rsid w:val="004407CA"/>
    <w:rsid w:val="00444948"/>
    <w:rsid w:val="004521A5"/>
    <w:rsid w:val="00463447"/>
    <w:rsid w:val="00482253"/>
    <w:rsid w:val="004823D0"/>
    <w:rsid w:val="004844F7"/>
    <w:rsid w:val="00487753"/>
    <w:rsid w:val="004A112B"/>
    <w:rsid w:val="004A774F"/>
    <w:rsid w:val="004B2F01"/>
    <w:rsid w:val="004B379B"/>
    <w:rsid w:val="004B4CE1"/>
    <w:rsid w:val="004C49B7"/>
    <w:rsid w:val="004C6B65"/>
    <w:rsid w:val="004E2D1E"/>
    <w:rsid w:val="004E3598"/>
    <w:rsid w:val="004E74C1"/>
    <w:rsid w:val="004F1D88"/>
    <w:rsid w:val="00500C2C"/>
    <w:rsid w:val="0050141D"/>
    <w:rsid w:val="00502975"/>
    <w:rsid w:val="00515D50"/>
    <w:rsid w:val="00516A34"/>
    <w:rsid w:val="00517A0E"/>
    <w:rsid w:val="005316EB"/>
    <w:rsid w:val="00533371"/>
    <w:rsid w:val="00536743"/>
    <w:rsid w:val="00545B32"/>
    <w:rsid w:val="00553991"/>
    <w:rsid w:val="00554A39"/>
    <w:rsid w:val="00554E55"/>
    <w:rsid w:val="00570B4E"/>
    <w:rsid w:val="005742D0"/>
    <w:rsid w:val="00586BD1"/>
    <w:rsid w:val="00587DB8"/>
    <w:rsid w:val="00597039"/>
    <w:rsid w:val="005A2987"/>
    <w:rsid w:val="005A4419"/>
    <w:rsid w:val="005B2D29"/>
    <w:rsid w:val="005B4682"/>
    <w:rsid w:val="005C0201"/>
    <w:rsid w:val="005C0F15"/>
    <w:rsid w:val="005D618A"/>
    <w:rsid w:val="005E04E4"/>
    <w:rsid w:val="005E2C66"/>
    <w:rsid w:val="005E7CE7"/>
    <w:rsid w:val="005F56B2"/>
    <w:rsid w:val="005F6CCC"/>
    <w:rsid w:val="006027FA"/>
    <w:rsid w:val="00610D47"/>
    <w:rsid w:val="00617794"/>
    <w:rsid w:val="00621472"/>
    <w:rsid w:val="00621DA7"/>
    <w:rsid w:val="006273D9"/>
    <w:rsid w:val="00627CB1"/>
    <w:rsid w:val="006301DF"/>
    <w:rsid w:val="00634C9B"/>
    <w:rsid w:val="00640069"/>
    <w:rsid w:val="00641E94"/>
    <w:rsid w:val="006432DD"/>
    <w:rsid w:val="0064408E"/>
    <w:rsid w:val="006506A6"/>
    <w:rsid w:val="0065445C"/>
    <w:rsid w:val="006636F8"/>
    <w:rsid w:val="006638F5"/>
    <w:rsid w:val="0066410F"/>
    <w:rsid w:val="006719A4"/>
    <w:rsid w:val="00675AB9"/>
    <w:rsid w:val="006812AE"/>
    <w:rsid w:val="00686727"/>
    <w:rsid w:val="00693833"/>
    <w:rsid w:val="00697B44"/>
    <w:rsid w:val="006A377B"/>
    <w:rsid w:val="006B16F8"/>
    <w:rsid w:val="006C0BB9"/>
    <w:rsid w:val="006C3CE8"/>
    <w:rsid w:val="006C56B4"/>
    <w:rsid w:val="006C5982"/>
    <w:rsid w:val="006D6708"/>
    <w:rsid w:val="006E0641"/>
    <w:rsid w:val="006E320A"/>
    <w:rsid w:val="006E75ED"/>
    <w:rsid w:val="006E7703"/>
    <w:rsid w:val="006F5C7E"/>
    <w:rsid w:val="006F7107"/>
    <w:rsid w:val="006F766A"/>
    <w:rsid w:val="00700FCF"/>
    <w:rsid w:val="00701176"/>
    <w:rsid w:val="00701709"/>
    <w:rsid w:val="0070388E"/>
    <w:rsid w:val="00713044"/>
    <w:rsid w:val="00716966"/>
    <w:rsid w:val="00716E39"/>
    <w:rsid w:val="007176B2"/>
    <w:rsid w:val="007225C7"/>
    <w:rsid w:val="007231CA"/>
    <w:rsid w:val="0072795B"/>
    <w:rsid w:val="00731986"/>
    <w:rsid w:val="00733205"/>
    <w:rsid w:val="0073698D"/>
    <w:rsid w:val="00741DB3"/>
    <w:rsid w:val="00743351"/>
    <w:rsid w:val="0074367F"/>
    <w:rsid w:val="00744E7A"/>
    <w:rsid w:val="00747916"/>
    <w:rsid w:val="0075134E"/>
    <w:rsid w:val="00761C7B"/>
    <w:rsid w:val="00766DC3"/>
    <w:rsid w:val="00773C8B"/>
    <w:rsid w:val="00776E00"/>
    <w:rsid w:val="00777675"/>
    <w:rsid w:val="00781A77"/>
    <w:rsid w:val="007825DA"/>
    <w:rsid w:val="007833F1"/>
    <w:rsid w:val="00790D60"/>
    <w:rsid w:val="007926B3"/>
    <w:rsid w:val="0079300E"/>
    <w:rsid w:val="007941CE"/>
    <w:rsid w:val="007A6BDA"/>
    <w:rsid w:val="007B269D"/>
    <w:rsid w:val="007D337F"/>
    <w:rsid w:val="007E0A8B"/>
    <w:rsid w:val="007E2D0F"/>
    <w:rsid w:val="007E37E6"/>
    <w:rsid w:val="007F012C"/>
    <w:rsid w:val="007F2892"/>
    <w:rsid w:val="007F6C83"/>
    <w:rsid w:val="007F6ED2"/>
    <w:rsid w:val="008025C1"/>
    <w:rsid w:val="008037E8"/>
    <w:rsid w:val="00810824"/>
    <w:rsid w:val="008111D4"/>
    <w:rsid w:val="0082043C"/>
    <w:rsid w:val="00821234"/>
    <w:rsid w:val="00824029"/>
    <w:rsid w:val="008307AB"/>
    <w:rsid w:val="00832361"/>
    <w:rsid w:val="00832ECF"/>
    <w:rsid w:val="008364EE"/>
    <w:rsid w:val="00844608"/>
    <w:rsid w:val="0086266A"/>
    <w:rsid w:val="008800DA"/>
    <w:rsid w:val="008A2866"/>
    <w:rsid w:val="008B1BEB"/>
    <w:rsid w:val="008B1C51"/>
    <w:rsid w:val="008B1CBF"/>
    <w:rsid w:val="008B3DF3"/>
    <w:rsid w:val="008B4B16"/>
    <w:rsid w:val="008B5144"/>
    <w:rsid w:val="008B753B"/>
    <w:rsid w:val="008C1041"/>
    <w:rsid w:val="008C1711"/>
    <w:rsid w:val="008C41C4"/>
    <w:rsid w:val="008C7DE4"/>
    <w:rsid w:val="008D64CD"/>
    <w:rsid w:val="008E07FD"/>
    <w:rsid w:val="008E14F5"/>
    <w:rsid w:val="008E63CB"/>
    <w:rsid w:val="008E7A3A"/>
    <w:rsid w:val="008F737D"/>
    <w:rsid w:val="00915BA0"/>
    <w:rsid w:val="009248D1"/>
    <w:rsid w:val="00933258"/>
    <w:rsid w:val="00936146"/>
    <w:rsid w:val="0095345B"/>
    <w:rsid w:val="00955E00"/>
    <w:rsid w:val="00965DCB"/>
    <w:rsid w:val="00973972"/>
    <w:rsid w:val="009769C0"/>
    <w:rsid w:val="0097776B"/>
    <w:rsid w:val="00985AC5"/>
    <w:rsid w:val="00992C1A"/>
    <w:rsid w:val="00994423"/>
    <w:rsid w:val="009A08C2"/>
    <w:rsid w:val="009A2A26"/>
    <w:rsid w:val="009A6C3E"/>
    <w:rsid w:val="009B34E7"/>
    <w:rsid w:val="009B5A83"/>
    <w:rsid w:val="009C07AA"/>
    <w:rsid w:val="009C0BCB"/>
    <w:rsid w:val="009C29CB"/>
    <w:rsid w:val="009C4B22"/>
    <w:rsid w:val="009D66A3"/>
    <w:rsid w:val="009E2F3B"/>
    <w:rsid w:val="009E3529"/>
    <w:rsid w:val="009E3EA1"/>
    <w:rsid w:val="009E6F5F"/>
    <w:rsid w:val="009E77BF"/>
    <w:rsid w:val="009F1FEA"/>
    <w:rsid w:val="009F2938"/>
    <w:rsid w:val="009F7E7D"/>
    <w:rsid w:val="00A04796"/>
    <w:rsid w:val="00A136EA"/>
    <w:rsid w:val="00A13F48"/>
    <w:rsid w:val="00A37132"/>
    <w:rsid w:val="00A4370D"/>
    <w:rsid w:val="00A43E1D"/>
    <w:rsid w:val="00A55423"/>
    <w:rsid w:val="00A55FCF"/>
    <w:rsid w:val="00A57286"/>
    <w:rsid w:val="00A6051E"/>
    <w:rsid w:val="00A611EC"/>
    <w:rsid w:val="00A61436"/>
    <w:rsid w:val="00A6271C"/>
    <w:rsid w:val="00A66C61"/>
    <w:rsid w:val="00A66F8C"/>
    <w:rsid w:val="00A7344F"/>
    <w:rsid w:val="00A83AB5"/>
    <w:rsid w:val="00A8704C"/>
    <w:rsid w:val="00AA444B"/>
    <w:rsid w:val="00AB63FA"/>
    <w:rsid w:val="00AC2C93"/>
    <w:rsid w:val="00AD3EE6"/>
    <w:rsid w:val="00AD5AA3"/>
    <w:rsid w:val="00AD680D"/>
    <w:rsid w:val="00AD6C91"/>
    <w:rsid w:val="00AF1461"/>
    <w:rsid w:val="00AF7A57"/>
    <w:rsid w:val="00B007E9"/>
    <w:rsid w:val="00B0101E"/>
    <w:rsid w:val="00B02124"/>
    <w:rsid w:val="00B10DFA"/>
    <w:rsid w:val="00B11795"/>
    <w:rsid w:val="00B13D2C"/>
    <w:rsid w:val="00B14B32"/>
    <w:rsid w:val="00B17719"/>
    <w:rsid w:val="00B25414"/>
    <w:rsid w:val="00B35695"/>
    <w:rsid w:val="00B35DFE"/>
    <w:rsid w:val="00B3737C"/>
    <w:rsid w:val="00B51C1D"/>
    <w:rsid w:val="00B53630"/>
    <w:rsid w:val="00B60644"/>
    <w:rsid w:val="00B63375"/>
    <w:rsid w:val="00B65715"/>
    <w:rsid w:val="00B66471"/>
    <w:rsid w:val="00B766F9"/>
    <w:rsid w:val="00B77078"/>
    <w:rsid w:val="00B901AB"/>
    <w:rsid w:val="00B907AF"/>
    <w:rsid w:val="00B90ED6"/>
    <w:rsid w:val="00B968AB"/>
    <w:rsid w:val="00B9712A"/>
    <w:rsid w:val="00B977F5"/>
    <w:rsid w:val="00BA0845"/>
    <w:rsid w:val="00BA390F"/>
    <w:rsid w:val="00BB49C8"/>
    <w:rsid w:val="00BB7FAC"/>
    <w:rsid w:val="00BC762E"/>
    <w:rsid w:val="00BD15B5"/>
    <w:rsid w:val="00BD5B31"/>
    <w:rsid w:val="00BE6770"/>
    <w:rsid w:val="00BF0E63"/>
    <w:rsid w:val="00BF3060"/>
    <w:rsid w:val="00BF5B94"/>
    <w:rsid w:val="00C05ACE"/>
    <w:rsid w:val="00C14862"/>
    <w:rsid w:val="00C201E7"/>
    <w:rsid w:val="00C2393E"/>
    <w:rsid w:val="00C23FA8"/>
    <w:rsid w:val="00C263F3"/>
    <w:rsid w:val="00C26541"/>
    <w:rsid w:val="00C43F26"/>
    <w:rsid w:val="00C44728"/>
    <w:rsid w:val="00C8082C"/>
    <w:rsid w:val="00C8425D"/>
    <w:rsid w:val="00CB177A"/>
    <w:rsid w:val="00CB3B5F"/>
    <w:rsid w:val="00CC606F"/>
    <w:rsid w:val="00CC6DC8"/>
    <w:rsid w:val="00CD769F"/>
    <w:rsid w:val="00CE01C1"/>
    <w:rsid w:val="00CE29FE"/>
    <w:rsid w:val="00CE551D"/>
    <w:rsid w:val="00CE5B30"/>
    <w:rsid w:val="00CF31C9"/>
    <w:rsid w:val="00D0101D"/>
    <w:rsid w:val="00D07A12"/>
    <w:rsid w:val="00D120BC"/>
    <w:rsid w:val="00D2116E"/>
    <w:rsid w:val="00D24829"/>
    <w:rsid w:val="00D475FF"/>
    <w:rsid w:val="00D56D52"/>
    <w:rsid w:val="00D57796"/>
    <w:rsid w:val="00D64354"/>
    <w:rsid w:val="00D6655F"/>
    <w:rsid w:val="00D87463"/>
    <w:rsid w:val="00D9143C"/>
    <w:rsid w:val="00D9407B"/>
    <w:rsid w:val="00D95ED9"/>
    <w:rsid w:val="00DA02FF"/>
    <w:rsid w:val="00DA2387"/>
    <w:rsid w:val="00DB1D5F"/>
    <w:rsid w:val="00DB6A2D"/>
    <w:rsid w:val="00DC34A2"/>
    <w:rsid w:val="00DD21BC"/>
    <w:rsid w:val="00DD77F7"/>
    <w:rsid w:val="00DE011B"/>
    <w:rsid w:val="00DE7BB8"/>
    <w:rsid w:val="00DF29DF"/>
    <w:rsid w:val="00DF4D8A"/>
    <w:rsid w:val="00DF7C07"/>
    <w:rsid w:val="00E01271"/>
    <w:rsid w:val="00E27E72"/>
    <w:rsid w:val="00E305F6"/>
    <w:rsid w:val="00E35340"/>
    <w:rsid w:val="00E36E1A"/>
    <w:rsid w:val="00E472E2"/>
    <w:rsid w:val="00E5738E"/>
    <w:rsid w:val="00E57E2F"/>
    <w:rsid w:val="00E60B58"/>
    <w:rsid w:val="00E679AD"/>
    <w:rsid w:val="00E7171B"/>
    <w:rsid w:val="00E720BD"/>
    <w:rsid w:val="00E81DCE"/>
    <w:rsid w:val="00E9265D"/>
    <w:rsid w:val="00EA06D4"/>
    <w:rsid w:val="00EA69C4"/>
    <w:rsid w:val="00EB0A44"/>
    <w:rsid w:val="00EB6C2F"/>
    <w:rsid w:val="00EC1117"/>
    <w:rsid w:val="00EC565C"/>
    <w:rsid w:val="00ED36CA"/>
    <w:rsid w:val="00ED6E67"/>
    <w:rsid w:val="00EE6478"/>
    <w:rsid w:val="00EF10D5"/>
    <w:rsid w:val="00EF5B62"/>
    <w:rsid w:val="00EF5F6C"/>
    <w:rsid w:val="00EF77BE"/>
    <w:rsid w:val="00F06668"/>
    <w:rsid w:val="00F27187"/>
    <w:rsid w:val="00F30503"/>
    <w:rsid w:val="00F30ABB"/>
    <w:rsid w:val="00F326A8"/>
    <w:rsid w:val="00F33079"/>
    <w:rsid w:val="00F422A4"/>
    <w:rsid w:val="00F44D13"/>
    <w:rsid w:val="00F45DF4"/>
    <w:rsid w:val="00F51E4D"/>
    <w:rsid w:val="00F576FC"/>
    <w:rsid w:val="00F74BBD"/>
    <w:rsid w:val="00F82390"/>
    <w:rsid w:val="00F84100"/>
    <w:rsid w:val="00F85A07"/>
    <w:rsid w:val="00F862F1"/>
    <w:rsid w:val="00F86DB7"/>
    <w:rsid w:val="00F87031"/>
    <w:rsid w:val="00F91105"/>
    <w:rsid w:val="00F9487E"/>
    <w:rsid w:val="00FB2E7E"/>
    <w:rsid w:val="00FB79A5"/>
    <w:rsid w:val="00FB7C8D"/>
    <w:rsid w:val="00FC0690"/>
    <w:rsid w:val="00FC6BB6"/>
    <w:rsid w:val="00FC73E0"/>
    <w:rsid w:val="00FD083D"/>
    <w:rsid w:val="00FD156B"/>
    <w:rsid w:val="00FD2113"/>
    <w:rsid w:val="00FD42B3"/>
    <w:rsid w:val="00FD58D4"/>
    <w:rsid w:val="00FD7CEB"/>
    <w:rsid w:val="00FD7DD3"/>
    <w:rsid w:val="00FE57E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a8">
    <w:name w:val="annotation reference"/>
    <w:basedOn w:val="a0"/>
    <w:uiPriority w:val="99"/>
    <w:semiHidden/>
    <w:unhideWhenUsed/>
    <w:rsid w:val="000073D6"/>
    <w:rPr>
      <w:sz w:val="18"/>
      <w:szCs w:val="18"/>
    </w:rPr>
  </w:style>
  <w:style w:type="paragraph" w:styleId="a9">
    <w:name w:val="annotation text"/>
    <w:basedOn w:val="a"/>
    <w:link w:val="Char2"/>
    <w:uiPriority w:val="99"/>
    <w:semiHidden/>
    <w:unhideWhenUsed/>
    <w:rsid w:val="000073D6"/>
  </w:style>
  <w:style w:type="character" w:customStyle="1" w:styleId="Char2">
    <w:name w:val="註解文字 Char"/>
    <w:basedOn w:val="a0"/>
    <w:link w:val="a9"/>
    <w:uiPriority w:val="99"/>
    <w:semiHidden/>
    <w:rsid w:val="000073D6"/>
  </w:style>
  <w:style w:type="paragraph" w:styleId="aa">
    <w:name w:val="annotation subject"/>
    <w:basedOn w:val="a9"/>
    <w:next w:val="a9"/>
    <w:link w:val="Char3"/>
    <w:uiPriority w:val="99"/>
    <w:semiHidden/>
    <w:unhideWhenUsed/>
    <w:rsid w:val="000073D6"/>
    <w:rPr>
      <w:b/>
      <w:bCs/>
    </w:rPr>
  </w:style>
  <w:style w:type="character" w:customStyle="1" w:styleId="Char3">
    <w:name w:val="註解主旨 Char"/>
    <w:basedOn w:val="Char2"/>
    <w:link w:val="aa"/>
    <w:uiPriority w:val="99"/>
    <w:semiHidden/>
    <w:rsid w:val="000073D6"/>
    <w:rPr>
      <w:b/>
      <w:bCs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a8">
    <w:name w:val="annotation reference"/>
    <w:basedOn w:val="a0"/>
    <w:uiPriority w:val="99"/>
    <w:semiHidden/>
    <w:unhideWhenUsed/>
    <w:rsid w:val="000073D6"/>
    <w:rPr>
      <w:sz w:val="18"/>
      <w:szCs w:val="18"/>
    </w:rPr>
  </w:style>
  <w:style w:type="paragraph" w:styleId="a9">
    <w:name w:val="annotation text"/>
    <w:basedOn w:val="a"/>
    <w:link w:val="Char2"/>
    <w:uiPriority w:val="99"/>
    <w:semiHidden/>
    <w:unhideWhenUsed/>
    <w:rsid w:val="000073D6"/>
  </w:style>
  <w:style w:type="character" w:customStyle="1" w:styleId="Char2">
    <w:name w:val="註解文字 Char"/>
    <w:basedOn w:val="a0"/>
    <w:link w:val="a9"/>
    <w:uiPriority w:val="99"/>
    <w:semiHidden/>
    <w:rsid w:val="000073D6"/>
  </w:style>
  <w:style w:type="paragraph" w:styleId="aa">
    <w:name w:val="annotation subject"/>
    <w:basedOn w:val="a9"/>
    <w:next w:val="a9"/>
    <w:link w:val="Char3"/>
    <w:uiPriority w:val="99"/>
    <w:semiHidden/>
    <w:unhideWhenUsed/>
    <w:rsid w:val="000073D6"/>
    <w:rPr>
      <w:b/>
      <w:bCs/>
    </w:rPr>
  </w:style>
  <w:style w:type="character" w:customStyle="1" w:styleId="Char3">
    <w:name w:val="註解主旨 Char"/>
    <w:basedOn w:val="Char2"/>
    <w:link w:val="aa"/>
    <w:uiPriority w:val="99"/>
    <w:semiHidden/>
    <w:rsid w:val="000073D6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3.png"/><Relationship Id="rId34" Type="http://schemas.openxmlformats.org/officeDocument/2006/relationships/image" Target="media/image24.png"/><Relationship Id="rId35" Type="http://schemas.openxmlformats.org/officeDocument/2006/relationships/image" Target="media/image25.png"/><Relationship Id="rId36" Type="http://schemas.openxmlformats.org/officeDocument/2006/relationships/image" Target="media/image26.png"/><Relationship Id="rId10" Type="http://schemas.openxmlformats.org/officeDocument/2006/relationships/image" Target="https://i.creativecommons.org/l/by-nc-sa/4.0/88x31.png" TargetMode="External"/><Relationship Id="rId11" Type="http://schemas.openxmlformats.org/officeDocument/2006/relationships/footer" Target="footer1.xml"/><Relationship Id="rId12" Type="http://schemas.openxmlformats.org/officeDocument/2006/relationships/hyperlink" Target="https://machinelearningforkids.co.uk/" TargetMode="External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37" Type="http://schemas.openxmlformats.org/officeDocument/2006/relationships/image" Target="media/image27.png"/><Relationship Id="rId38" Type="http://schemas.openxmlformats.org/officeDocument/2006/relationships/image" Target="media/image28.png"/><Relationship Id="rId39" Type="http://schemas.openxmlformats.org/officeDocument/2006/relationships/fontTable" Target="fontTable.xml"/><Relationship Id="rId40" Type="http://schemas.openxmlformats.org/officeDocument/2006/relationships/theme" Target="theme/theme1.xml"/><Relationship Id="rId42" Type="http://schemas.microsoft.com/office/2011/relationships/commentsExtended" Target="commentsExtended.xml"/><Relationship Id="rId43" Type="http://schemas.microsoft.com/office/2016/09/relationships/commentsIds" Target="commentsIds.xml"/><Relationship Id="rId44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475</TotalTime>
  <Pages>18</Pages>
  <Words>2029</Words>
  <Characters>11571</Characters>
  <Application>Microsoft Macintosh Word</Application>
  <DocSecurity>0</DocSecurity>
  <Lines>96</Lines>
  <Paragraphs>27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13573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Chen Aline</cp:lastModifiedBy>
  <cp:revision>326</cp:revision>
  <cp:lastPrinted>2018-08-29T21:16:00Z</cp:lastPrinted>
  <dcterms:created xsi:type="dcterms:W3CDTF">2017-06-30T00:27:00Z</dcterms:created>
  <dcterms:modified xsi:type="dcterms:W3CDTF">2019-04-19T22:53:00Z</dcterms:modified>
</cp:coreProperties>
</file>