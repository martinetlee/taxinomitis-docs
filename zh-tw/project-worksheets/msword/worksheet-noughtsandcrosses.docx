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75B23492" w14:textId="5097C398" w:rsidR="00432610" w:rsidRDefault="00432610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  <w:lang w:eastAsia="zh-TW"/>
        </w:rPr>
      </w:pPr>
      <w:r>
        <w:rPr>
          <w:rFonts w:hint="eastAsia"/>
          <w:color w:val="FFFFFF" w:themeColor="background1"/>
          <w:sz w:val="96"/>
          <w:lang w:eastAsia="zh-TW"/>
        </w:rPr>
        <w:t>圈叉遊戲</w:t>
      </w:r>
    </w:p>
    <w:p w14:paraId="0C847E3F" w14:textId="08607FDF" w:rsidR="005201A7" w:rsidRPr="00F82390" w:rsidRDefault="00EB25CF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 xml:space="preserve">Noughts </w:t>
      </w:r>
      <w:r w:rsidR="00B72F19">
        <w:rPr>
          <w:color w:val="FFFFFF" w:themeColor="background1"/>
          <w:sz w:val="96"/>
        </w:rPr>
        <w:t>&amp;</w:t>
      </w:r>
      <w:r>
        <w:rPr>
          <w:color w:val="FFFFFF" w:themeColor="background1"/>
          <w:sz w:val="96"/>
        </w:rPr>
        <w:t xml:space="preserve"> Crosses</w:t>
      </w:r>
    </w:p>
    <w:p w14:paraId="51EBF4DA" w14:textId="77777777" w:rsidR="00F82390" w:rsidRDefault="00F82390"/>
    <w:p w14:paraId="641D3159" w14:textId="77777777" w:rsidR="00F82390" w:rsidRDefault="00F82390"/>
    <w:p w14:paraId="2EFFCC66" w14:textId="32EE5FA9" w:rsidR="00DB6DD9" w:rsidRDefault="00DB6DD9" w:rsidP="00DB6DD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  <w:r>
        <w:rPr>
          <w:rFonts w:hint="eastAsia"/>
          <w:sz w:val="36"/>
          <w:lang w:eastAsia="zh-TW"/>
        </w:rPr>
        <w:t>在這個專案，你要創造一個</w:t>
      </w:r>
      <w:r>
        <w:rPr>
          <w:rFonts w:hint="eastAsia"/>
          <w:sz w:val="36"/>
          <w:lang w:val="en-US" w:eastAsia="zh-TW"/>
        </w:rPr>
        <w:t>會</w:t>
      </w:r>
      <w:r>
        <w:rPr>
          <w:rFonts w:hint="eastAsia"/>
          <w:sz w:val="36"/>
          <w:lang w:eastAsia="zh-TW"/>
        </w:rPr>
        <w:t>從遊戲過程中學習的</w:t>
      </w:r>
      <w:r>
        <w:rPr>
          <w:sz w:val="36"/>
          <w:lang w:val="en-US" w:eastAsia="zh-TW"/>
        </w:rPr>
        <w:t>Scratch</w:t>
      </w:r>
      <w:r>
        <w:rPr>
          <w:rFonts w:hint="eastAsia"/>
          <w:sz w:val="36"/>
          <w:lang w:eastAsia="zh-TW"/>
        </w:rPr>
        <w:t>圈叉</w:t>
      </w:r>
      <w:r>
        <w:rPr>
          <w:sz w:val="36"/>
          <w:lang w:val="en-US" w:eastAsia="zh-TW"/>
        </w:rPr>
        <w:t>(</w:t>
      </w:r>
      <w:proofErr w:type="spellStart"/>
      <w:r>
        <w:rPr>
          <w:sz w:val="36"/>
          <w:lang w:val="en-US" w:eastAsia="zh-TW"/>
        </w:rPr>
        <w:t>Noughts</w:t>
      </w:r>
      <w:proofErr w:type="spellEnd"/>
      <w:r>
        <w:rPr>
          <w:sz w:val="36"/>
          <w:lang w:val="en-US" w:eastAsia="zh-TW"/>
        </w:rPr>
        <w:t xml:space="preserve"> &amp; Crosses)</w:t>
      </w:r>
      <w:r>
        <w:rPr>
          <w:rFonts w:hint="eastAsia"/>
          <w:sz w:val="36"/>
          <w:lang w:eastAsia="zh-TW"/>
        </w:rPr>
        <w:t>遊戲</w:t>
      </w:r>
    </w:p>
    <w:p w14:paraId="4EFB2196" w14:textId="189817B6" w:rsidR="00EB25CF" w:rsidRDefault="00F82390" w:rsidP="00EB25C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</w:t>
      </w:r>
      <w:r w:rsidR="001B4B89">
        <w:rPr>
          <w:sz w:val="36"/>
        </w:rPr>
        <w:t xml:space="preserve">create a noughts and crosses game in Scratch that is able to learn from how you play. </w:t>
      </w:r>
    </w:p>
    <w:p w14:paraId="7D8CAB64" w14:textId="77777777" w:rsidR="001B4B89" w:rsidRDefault="001B4B89" w:rsidP="00EB25C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</w:p>
    <w:p w14:paraId="568C0045" w14:textId="441416E2" w:rsidR="00706A87" w:rsidRPr="00D04370" w:rsidRDefault="00706A87" w:rsidP="00706A8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color w:val="FF0000"/>
          <w:sz w:val="36"/>
          <w:lang w:eastAsia="zh-TW"/>
        </w:rPr>
      </w:pPr>
      <w:r>
        <w:rPr>
          <w:rFonts w:hint="eastAsia"/>
          <w:sz w:val="36"/>
          <w:lang w:eastAsia="zh-TW"/>
        </w:rPr>
        <w:t>你不會告訴</w:t>
      </w:r>
      <w:r w:rsidR="00F2378D">
        <w:rPr>
          <w:rFonts w:hint="eastAsia"/>
          <w:sz w:val="36"/>
          <w:lang w:val="en-US" w:eastAsia="zh-TW"/>
        </w:rPr>
        <w:t>電腦</w:t>
      </w:r>
      <w:ins w:id="0" w:author="Sung-Shine Lee" w:date="2019-05-31T23:02:00Z">
        <w:r w:rsidR="00774B26">
          <w:rPr>
            <w:rFonts w:hint="eastAsia"/>
            <w:sz w:val="36"/>
            <w:lang w:val="en-US" w:eastAsia="zh-TW"/>
          </w:rPr>
          <w:t>要如何玩、也不會告訴它</w:t>
        </w:r>
      </w:ins>
      <w:r>
        <w:rPr>
          <w:rFonts w:hint="eastAsia"/>
          <w:sz w:val="36"/>
          <w:lang w:eastAsia="zh-TW"/>
        </w:rPr>
        <w:t>遊戲規則與目標</w:t>
      </w:r>
      <w:del w:id="1" w:author="Sung-Shine Lee" w:date="2019-05-31T23:03:00Z">
        <w:r w:rsidDel="00774B26">
          <w:rPr>
            <w:rFonts w:hint="eastAsia"/>
            <w:sz w:val="36"/>
            <w:lang w:eastAsia="zh-TW"/>
          </w:rPr>
          <w:delText>，也不會給指引</w:delText>
        </w:r>
      </w:del>
    </w:p>
    <w:p w14:paraId="66C9F47B" w14:textId="54F4D228" w:rsidR="001B4B89" w:rsidRDefault="001B4B89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 won’t give it instructions for how to </w:t>
      </w:r>
      <w:proofErr w:type="gramStart"/>
      <w:r>
        <w:rPr>
          <w:sz w:val="36"/>
        </w:rPr>
        <w:t>play, or</w:t>
      </w:r>
      <w:proofErr w:type="gramEnd"/>
      <w:r>
        <w:rPr>
          <w:sz w:val="36"/>
        </w:rPr>
        <w:t xml:space="preserve"> tell it what the objective or rules of the game are. </w:t>
      </w:r>
    </w:p>
    <w:p w14:paraId="78CAC9D5" w14:textId="77777777" w:rsidR="001B4B89" w:rsidRDefault="001B4B89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</w:p>
    <w:p w14:paraId="64A491E6" w14:textId="17FD2C31" w:rsidR="00A010AB" w:rsidRDefault="00F2378D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  <w:r w:rsidRPr="00F2378D">
        <w:rPr>
          <w:rFonts w:hint="eastAsia"/>
          <w:sz w:val="36"/>
          <w:lang w:eastAsia="zh-TW"/>
        </w:rPr>
        <w:t>你</w:t>
      </w:r>
      <w:ins w:id="2" w:author="Sung-Shine Lee" w:date="2019-05-31T23:03:00Z">
        <w:r w:rsidR="00774B26">
          <w:rPr>
            <w:rFonts w:hint="eastAsia"/>
            <w:sz w:val="36"/>
            <w:lang w:eastAsia="zh-TW"/>
          </w:rPr>
          <w:t>實際上</w:t>
        </w:r>
      </w:ins>
      <w:r w:rsidRPr="00F2378D">
        <w:rPr>
          <w:rFonts w:hint="eastAsia"/>
          <w:sz w:val="36"/>
          <w:lang w:eastAsia="zh-TW"/>
        </w:rPr>
        <w:t>給電腦的</w:t>
      </w:r>
      <w:del w:id="3" w:author="Sung-Shine Lee" w:date="2019-05-31T23:03:00Z">
        <w:r w:rsidRPr="00F2378D" w:rsidDel="00774B26">
          <w:rPr>
            <w:rFonts w:hint="eastAsia"/>
            <w:sz w:val="36"/>
            <w:lang w:eastAsia="zh-TW"/>
          </w:rPr>
          <w:delText>範例</w:delText>
        </w:r>
      </w:del>
      <w:r w:rsidRPr="00F2378D">
        <w:rPr>
          <w:rFonts w:hint="eastAsia"/>
          <w:sz w:val="36"/>
          <w:lang w:eastAsia="zh-TW"/>
        </w:rPr>
        <w:t>是你玩遊戲的過程。</w:t>
      </w:r>
      <w:r>
        <w:rPr>
          <w:rFonts w:hint="eastAsia"/>
          <w:sz w:val="36"/>
          <w:lang w:eastAsia="zh-TW"/>
        </w:rPr>
        <w:t>當</w:t>
      </w:r>
      <w:r w:rsidR="00EB2920">
        <w:rPr>
          <w:rFonts w:hint="eastAsia"/>
          <w:sz w:val="36"/>
          <w:lang w:eastAsia="zh-TW"/>
        </w:rPr>
        <w:t>蒐集夠多範例</w:t>
      </w:r>
      <w:ins w:id="4" w:author="Sung-Shine Lee" w:date="2019-05-31T23:03:00Z">
        <w:r w:rsidR="00774B26">
          <w:rPr>
            <w:rFonts w:hint="eastAsia"/>
            <w:sz w:val="36"/>
            <w:lang w:eastAsia="zh-TW"/>
          </w:rPr>
          <w:t>時</w:t>
        </w:r>
      </w:ins>
      <w:r w:rsidR="00EB2920">
        <w:rPr>
          <w:rFonts w:hint="eastAsia"/>
          <w:sz w:val="36"/>
          <w:lang w:eastAsia="zh-TW"/>
        </w:rPr>
        <w:t>，</w:t>
      </w:r>
      <w:r>
        <w:rPr>
          <w:rFonts w:hint="eastAsia"/>
          <w:sz w:val="36"/>
          <w:lang w:eastAsia="zh-TW"/>
        </w:rPr>
        <w:t>電腦</w:t>
      </w:r>
      <w:ins w:id="5" w:author="Sung-Shine Lee" w:date="2019-05-31T23:04:00Z">
        <w:r w:rsidR="00774B26">
          <w:rPr>
            <w:rFonts w:hint="eastAsia"/>
            <w:sz w:val="36"/>
            <w:lang w:eastAsia="zh-TW"/>
          </w:rPr>
          <w:t>就會真正能夠把這遊戲玩上手了</w:t>
        </w:r>
      </w:ins>
      <w:del w:id="6" w:author="Sung-Shine Lee" w:date="2019-05-31T23:04:00Z">
        <w:r w:rsidR="00EB2920" w:rsidDel="00774B26">
          <w:rPr>
            <w:rFonts w:hint="eastAsia"/>
            <w:sz w:val="36"/>
            <w:lang w:eastAsia="zh-TW"/>
          </w:rPr>
          <w:delText>會</w:delText>
        </w:r>
        <w:r w:rsidR="00A010AB" w:rsidDel="00774B26">
          <w:rPr>
            <w:rFonts w:hint="eastAsia"/>
            <w:sz w:val="36"/>
            <w:lang w:eastAsia="zh-TW"/>
          </w:rPr>
          <w:delText>開始嘗試</w:delText>
        </w:r>
        <w:r w:rsidR="00A5482C" w:rsidDel="00774B26">
          <w:rPr>
            <w:rFonts w:hint="eastAsia"/>
            <w:sz w:val="36"/>
            <w:lang w:eastAsia="zh-TW"/>
          </w:rPr>
          <w:delText>玩這遊戲</w:delText>
        </w:r>
      </w:del>
      <w:ins w:id="7" w:author="Sung-Shine Lee" w:date="2019-05-31T23:05:00Z">
        <w:r w:rsidR="00774B26">
          <w:rPr>
            <w:rFonts w:hint="eastAsia"/>
            <w:sz w:val="36"/>
            <w:lang w:eastAsia="zh-TW"/>
          </w:rPr>
          <w:t>，</w:t>
        </w:r>
      </w:ins>
      <w:ins w:id="8" w:author="Sung-Shine Lee" w:date="2019-05-31T23:06:00Z">
        <w:r w:rsidR="00774B26">
          <w:rPr>
            <w:rFonts w:hint="eastAsia"/>
            <w:sz w:val="36"/>
            <w:lang w:eastAsia="zh-TW"/>
          </w:rPr>
          <w:t>當你跟它玩遊戲時而它把你打敗時你就知道它成功學起來了。</w:t>
        </w:r>
      </w:ins>
      <w:del w:id="9" w:author="Sung-Shine Lee" w:date="2019-05-31T23:05:00Z">
        <w:r w:rsidR="00A010AB" w:rsidDel="00774B26">
          <w:rPr>
            <w:rFonts w:hint="eastAsia"/>
            <w:sz w:val="36"/>
            <w:lang w:eastAsia="zh-TW"/>
          </w:rPr>
          <w:delText>，</w:delText>
        </w:r>
      </w:del>
      <w:del w:id="10" w:author="Sung-Shine Lee" w:date="2019-05-31T23:04:00Z">
        <w:r w:rsidR="00A010AB" w:rsidDel="00774B26">
          <w:rPr>
            <w:rFonts w:hint="eastAsia"/>
            <w:sz w:val="36"/>
            <w:lang w:eastAsia="zh-TW"/>
          </w:rPr>
          <w:delText>你會在</w:delText>
        </w:r>
        <w:r w:rsidR="00EB2920" w:rsidDel="00774B26">
          <w:rPr>
            <w:rFonts w:hint="eastAsia"/>
            <w:sz w:val="36"/>
            <w:lang w:eastAsia="zh-TW"/>
          </w:rPr>
          <w:delText>電腦贏</w:delText>
        </w:r>
        <w:r w:rsidR="00A010AB" w:rsidDel="00774B26">
          <w:rPr>
            <w:rFonts w:hint="eastAsia"/>
            <w:sz w:val="36"/>
            <w:lang w:eastAsia="zh-TW"/>
          </w:rPr>
          <w:delText>時</w:delText>
        </w:r>
        <w:r w:rsidR="00EB2920" w:rsidDel="00774B26">
          <w:rPr>
            <w:rFonts w:hint="eastAsia"/>
            <w:sz w:val="36"/>
            <w:lang w:eastAsia="zh-TW"/>
          </w:rPr>
          <w:delText>告訴他已獲得勝利</w:delText>
        </w:r>
      </w:del>
    </w:p>
    <w:p w14:paraId="114D2C7C" w14:textId="4D15A771" w:rsidR="00F82390" w:rsidRPr="00F82390" w:rsidRDefault="001B4B89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Instead, you’ll show it examples of you playing the game. </w:t>
      </w:r>
      <w:r w:rsidR="00CE0916">
        <w:rPr>
          <w:sz w:val="36"/>
        </w:rPr>
        <w:t>When it’s seen enough examples to start trying to play for itself</w:t>
      </w:r>
      <w:r>
        <w:rPr>
          <w:sz w:val="36"/>
        </w:rPr>
        <w:t xml:space="preserve">, you’ll tell it when it beats you. </w:t>
      </w:r>
    </w:p>
    <w:p w14:paraId="58B03888" w14:textId="77777777" w:rsidR="00F82390" w:rsidRDefault="00F82390"/>
    <w:p w14:paraId="700456A3" w14:textId="77777777" w:rsidR="001B4B89" w:rsidRDefault="001B4B89"/>
    <w:p w14:paraId="28973076" w14:textId="4A1E2EBA" w:rsidR="00EA205E" w:rsidRDefault="00EA205E">
      <w:pPr>
        <w:rPr>
          <w:sz w:val="11"/>
          <w:szCs w:val="11"/>
        </w:rPr>
      </w:pPr>
    </w:p>
    <w:p w14:paraId="21D7AF58" w14:textId="6A6E8068" w:rsidR="00EA205E" w:rsidRPr="00EA205E" w:rsidRDefault="00EA205E">
      <w:pPr>
        <w:rPr>
          <w:sz w:val="11"/>
          <w:szCs w:val="11"/>
        </w:rPr>
      </w:pPr>
    </w:p>
    <w:p w14:paraId="357468E0" w14:textId="4DE835B0" w:rsidR="00AF2A69" w:rsidRDefault="00AF2A69"/>
    <w:p w14:paraId="7B75AF0A" w14:textId="77777777" w:rsidR="00F82390" w:rsidRDefault="00F82390"/>
    <w:p w14:paraId="4D0D688D" w14:textId="77777777" w:rsidR="00AF2A69" w:rsidRDefault="00A94021" w:rsidP="00AF2A69">
      <w:pPr>
        <w:rPr>
          <w:sz w:val="6"/>
        </w:rPr>
      </w:pPr>
      <w:r w:rsidRPr="00A94021">
        <w:rPr>
          <w:noProof/>
          <w:lang w:val="en-US" w:eastAsia="zh-TW"/>
        </w:rPr>
        <w:lastRenderedPageBreak/>
        <w:drawing>
          <wp:inline distT="0" distB="0" distL="0" distR="0" wp14:anchorId="50D06FA9" wp14:editId="7E66D70F">
            <wp:extent cx="6572250" cy="3583940"/>
            <wp:effectExtent l="25400" t="25400" r="31750" b="2286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58394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670BA86" w14:textId="60607262" w:rsidR="00AF2A69" w:rsidRDefault="00AF2A69" w:rsidP="00AF2A69">
      <w:pPr>
        <w:rPr>
          <w:sz w:val="6"/>
        </w:rPr>
      </w:pPr>
    </w:p>
    <w:p w14:paraId="6F110472" w14:textId="7AE48A5D" w:rsidR="00AF2A69" w:rsidRDefault="00AF2A69" w:rsidP="00AF2A69">
      <w:pPr>
        <w:rPr>
          <w:sz w:val="6"/>
        </w:rPr>
      </w:pPr>
    </w:p>
    <w:p w14:paraId="2CA5C77A" w14:textId="6EE25E79" w:rsidR="00AF2A69" w:rsidRDefault="00AF2A69" w:rsidP="00AF2A69">
      <w:pPr>
        <w:rPr>
          <w:sz w:val="6"/>
        </w:rPr>
      </w:pPr>
    </w:p>
    <w:p w14:paraId="7DB05D39" w14:textId="77777777" w:rsidR="00AF2A69" w:rsidRPr="008F3904" w:rsidRDefault="00AF2A69" w:rsidP="00AF2A69">
      <w:pPr>
        <w:rPr>
          <w:sz w:val="6"/>
        </w:rPr>
      </w:pPr>
    </w:p>
    <w:p w14:paraId="71F55CE6" w14:textId="77777777" w:rsidR="00AF2A69" w:rsidRPr="00532973" w:rsidRDefault="00AF2A69" w:rsidP="00AF2A69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  <w:lang w:val="en-US" w:eastAsia="zh-TW"/>
        </w:rPr>
        <w:drawing>
          <wp:anchor distT="0" distB="0" distL="114300" distR="114300" simplePos="0" relativeHeight="251743232" behindDoc="0" locked="0" layoutInCell="1" allowOverlap="1" wp14:anchorId="4741F6A4" wp14:editId="489FC952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3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6CF9D3DF" w14:textId="77777777" w:rsidR="00AF2A69" w:rsidRDefault="00AF2A69" w:rsidP="00AF2A69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12869A0C" w:rsidR="00F82390" w:rsidRDefault="00F82390"/>
    <w:p w14:paraId="5A2EDCD4" w14:textId="77777777" w:rsidR="008B4B16" w:rsidRDefault="008B4B16" w:rsidP="00384420">
      <w:pPr>
        <w:pStyle w:val="ListParagraph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0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2A2A3D2E" w14:textId="4653B288" w:rsidR="00DB6DD9" w:rsidRDefault="00DA2041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lastRenderedPageBreak/>
        <w:t>搜尋網頁：</w:t>
      </w:r>
      <w:hyperlink r:id="rId11" w:history="1">
        <w:r w:rsidRPr="008F4D30">
          <w:rPr>
            <w:rStyle w:val="Hyperlink"/>
            <w:sz w:val="32"/>
          </w:rPr>
          <w:t>https://machinelearningforkids.co.uk/scratchx</w:t>
        </w:r>
      </w:hyperlink>
    </w:p>
    <w:p w14:paraId="4A9E4433" w14:textId="5788A13B" w:rsidR="00E223FD" w:rsidRDefault="00E223FD" w:rsidP="00DB6DD9">
      <w:pPr>
        <w:pStyle w:val="ListParagraph"/>
        <w:ind w:firstLine="720"/>
        <w:rPr>
          <w:sz w:val="32"/>
        </w:rPr>
      </w:pPr>
      <w:r>
        <w:rPr>
          <w:sz w:val="32"/>
        </w:rPr>
        <w:t xml:space="preserve">Go to </w:t>
      </w:r>
      <w:hyperlink r:id="rId12" w:history="1">
        <w:r w:rsidRPr="008F4D30">
          <w:rPr>
            <w:rStyle w:val="Hyperlink"/>
            <w:sz w:val="32"/>
          </w:rPr>
          <w:t>https://machinelearningforkids.co.uk/scratchx</w:t>
        </w:r>
      </w:hyperlink>
      <w:r>
        <w:rPr>
          <w:sz w:val="32"/>
        </w:rPr>
        <w:t xml:space="preserve"> in a browser. </w:t>
      </w:r>
      <w:r>
        <w:rPr>
          <w:sz w:val="32"/>
        </w:rPr>
        <w:br/>
      </w:r>
    </w:p>
    <w:p w14:paraId="5DD27E9E" w14:textId="4421C83F" w:rsidR="00CB7710" w:rsidRDefault="00CB7710" w:rsidP="00CB7710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開啟</w:t>
      </w:r>
      <w:r w:rsidRPr="00CA5956">
        <w:rPr>
          <w:sz w:val="32"/>
        </w:rPr>
        <w:t>Noughts and Crosses</w:t>
      </w:r>
      <w:r>
        <w:rPr>
          <w:rFonts w:hint="eastAsia"/>
          <w:sz w:val="32"/>
        </w:rPr>
        <w:t>專案</w:t>
      </w:r>
    </w:p>
    <w:p w14:paraId="3179D665" w14:textId="5B21D3EA" w:rsidR="00DB6DD9" w:rsidRPr="00CB7710" w:rsidRDefault="00CB7710" w:rsidP="00CB7710">
      <w:pPr>
        <w:pStyle w:val="ListParagraph"/>
        <w:ind w:left="1440"/>
        <w:rPr>
          <w:i/>
          <w:sz w:val="28"/>
          <w:szCs w:val="28"/>
          <w:lang w:val="en-US" w:eastAsia="zh-TW"/>
        </w:rPr>
      </w:pPr>
      <w:r w:rsidRPr="008C471D">
        <w:rPr>
          <w:rFonts w:hint="eastAsia"/>
          <w:i/>
          <w:sz w:val="28"/>
          <w:szCs w:val="28"/>
        </w:rPr>
        <w:t>點選</w:t>
      </w:r>
      <w:r w:rsidRPr="008C471D">
        <w:rPr>
          <w:b/>
          <w:i/>
          <w:sz w:val="28"/>
          <w:szCs w:val="28"/>
        </w:rPr>
        <w:t>Project templates</w:t>
      </w:r>
      <w:r w:rsidRPr="008C471D">
        <w:rPr>
          <w:i/>
          <w:sz w:val="28"/>
          <w:szCs w:val="28"/>
          <w:lang w:val="en-US"/>
        </w:rPr>
        <w:t xml:space="preserve"> </w:t>
      </w:r>
      <w:r w:rsidRPr="008C471D">
        <w:rPr>
          <w:rFonts w:hint="eastAsia"/>
          <w:i/>
          <w:sz w:val="28"/>
          <w:szCs w:val="28"/>
          <w:lang w:val="en-US" w:eastAsia="zh-TW"/>
        </w:rPr>
        <w:t xml:space="preserve"> </w:t>
      </w:r>
      <w:r w:rsidRPr="008C471D">
        <w:rPr>
          <w:i/>
          <w:sz w:val="28"/>
          <w:szCs w:val="28"/>
          <w:lang w:val="en-US"/>
        </w:rPr>
        <w:t xml:space="preserve">-&gt; </w:t>
      </w:r>
      <w:r>
        <w:rPr>
          <w:b/>
          <w:i/>
          <w:sz w:val="32"/>
        </w:rPr>
        <w:t>Noughts and Crosses</w:t>
      </w:r>
    </w:p>
    <w:p w14:paraId="48477414" w14:textId="2A229B83" w:rsidR="00E223FD" w:rsidRDefault="00CA5956" w:rsidP="00DB6DD9">
      <w:pPr>
        <w:pStyle w:val="ListParagraph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19B95956" wp14:editId="7E11082E">
                <wp:simplePos x="0" y="0"/>
                <wp:positionH relativeFrom="column">
                  <wp:posOffset>692150</wp:posOffset>
                </wp:positionH>
                <wp:positionV relativeFrom="paragraph">
                  <wp:posOffset>1482090</wp:posOffset>
                </wp:positionV>
                <wp:extent cx="698500" cy="713740"/>
                <wp:effectExtent l="38100" t="38100" r="25400" b="3556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98500" cy="71374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19" o:spid="_x0000_s1026" style="position:absolute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4.5pt,116.7pt" to="109.5pt,172.9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" strokecolor="#4472c4 [3204]" strokeweight="7.5pt">
                <v:stroke endarrow="block" joinstyle="miter"/>
              </v:line>
            </w:pict>
          </mc:Fallback>
        </mc:AlternateContent>
      </w:r>
      <w:r w:rsidR="00DB6DD9">
        <w:rPr>
          <w:rFonts w:hint="eastAsia"/>
          <w:sz w:val="32"/>
          <w:lang w:eastAsia="zh-TW"/>
        </w:rPr>
        <w:tab/>
      </w:r>
      <w:r w:rsidR="00E223FD">
        <w:rPr>
          <w:sz w:val="32"/>
        </w:rPr>
        <w:t xml:space="preserve">Open the </w:t>
      </w:r>
      <w:r w:rsidRPr="00CA5956">
        <w:rPr>
          <w:sz w:val="32"/>
        </w:rPr>
        <w:t>Noughts and Crosses project template</w:t>
      </w:r>
      <w:r w:rsidR="00E223FD">
        <w:rPr>
          <w:sz w:val="32"/>
        </w:rPr>
        <w:t xml:space="preserve"> </w:t>
      </w:r>
      <w:r w:rsidR="00E223FD">
        <w:rPr>
          <w:sz w:val="32"/>
        </w:rPr>
        <w:br/>
      </w:r>
      <w:r w:rsidR="00E223FD" w:rsidRPr="00E223FD">
        <w:rPr>
          <w:i/>
          <w:sz w:val="32"/>
        </w:rPr>
        <w:t xml:space="preserve">Click </w:t>
      </w:r>
      <w:r>
        <w:rPr>
          <w:b/>
          <w:i/>
          <w:sz w:val="32"/>
        </w:rPr>
        <w:t>Project templates</w:t>
      </w:r>
      <w:r w:rsidR="00E223FD" w:rsidRPr="00E223FD">
        <w:rPr>
          <w:i/>
          <w:sz w:val="32"/>
        </w:rPr>
        <w:t xml:space="preserve"> -&gt; </w:t>
      </w:r>
      <w:r>
        <w:rPr>
          <w:b/>
          <w:i/>
          <w:sz w:val="32"/>
        </w:rPr>
        <w:t>Noughts and Crosses</w:t>
      </w:r>
      <w:r w:rsidR="00E223FD">
        <w:rPr>
          <w:sz w:val="32"/>
        </w:rPr>
        <w:br/>
      </w:r>
      <w:r w:rsidRPr="00CA5956">
        <w:rPr>
          <w:i/>
          <w:noProof/>
          <w:sz w:val="32"/>
          <w:lang w:val="en-US" w:eastAsia="zh-TW"/>
        </w:rPr>
        <w:drawing>
          <wp:inline distT="0" distB="0" distL="0" distR="0" wp14:anchorId="6D9D3342" wp14:editId="74EF318B">
            <wp:extent cx="3864716" cy="2016000"/>
            <wp:effectExtent l="12700" t="12700" r="8890" b="1651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3864716" cy="20160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E223FD">
        <w:rPr>
          <w:i/>
          <w:sz w:val="32"/>
        </w:rPr>
        <w:br/>
      </w:r>
    </w:p>
    <w:p w14:paraId="0CB4BA9F" w14:textId="23F0C135" w:rsidR="00DB6DD9" w:rsidRDefault="00D950AB" w:rsidP="00384420">
      <w:pPr>
        <w:pStyle w:val="ListParagraph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點選全螢幕，再點擊綠旗</w:t>
      </w:r>
    </w:p>
    <w:p w14:paraId="4C8FA7FC" w14:textId="0C682AED" w:rsidR="00E223FD" w:rsidRDefault="00341937" w:rsidP="00DB6DD9">
      <w:pPr>
        <w:pStyle w:val="ListParagraph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9A3BC09" wp14:editId="3A2B6C7F">
                <wp:simplePos x="0" y="0"/>
                <wp:positionH relativeFrom="column">
                  <wp:posOffset>2280285</wp:posOffset>
                </wp:positionH>
                <wp:positionV relativeFrom="paragraph">
                  <wp:posOffset>652145</wp:posOffset>
                </wp:positionV>
                <wp:extent cx="220345" cy="1267460"/>
                <wp:effectExtent l="76200" t="25400" r="97155" b="1524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0345" cy="126746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7" o:spid="_x0000_s1026" style="position:absolute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9.55pt,51.35pt" to="196.9pt,151.1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01604A0" wp14:editId="218A4B58">
                <wp:simplePos x="0" y="0"/>
                <wp:positionH relativeFrom="column">
                  <wp:posOffset>641350</wp:posOffset>
                </wp:positionH>
                <wp:positionV relativeFrom="paragraph">
                  <wp:posOffset>666750</wp:posOffset>
                </wp:positionV>
                <wp:extent cx="889000" cy="1168400"/>
                <wp:effectExtent l="25400" t="25400" r="0" b="3810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89000" cy="1168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6" o:spid="_x0000_s1026" style="position:absolute;flip:x 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0.5pt,52.5pt" to="120.5pt,144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" strokecolor="#4472c4 [3204]" strokeweight="7.5pt">
                <v:stroke endarrow="block" joinstyle="miter"/>
              </v:line>
            </w:pict>
          </mc:Fallback>
        </mc:AlternateContent>
      </w:r>
      <w:r w:rsidR="00DB6DD9">
        <w:rPr>
          <w:rFonts w:hint="eastAsia"/>
          <w:sz w:val="32"/>
          <w:lang w:eastAsia="zh-TW"/>
        </w:rPr>
        <w:tab/>
      </w:r>
      <w:r w:rsidR="001E6FC7">
        <w:rPr>
          <w:sz w:val="32"/>
        </w:rPr>
        <w:t xml:space="preserve">Click the </w:t>
      </w:r>
      <w:r w:rsidR="001E6FC7" w:rsidRPr="00055A6B">
        <w:rPr>
          <w:b/>
          <w:sz w:val="32"/>
        </w:rPr>
        <w:t>full-screen</w:t>
      </w:r>
      <w:r w:rsidR="001E6FC7">
        <w:rPr>
          <w:sz w:val="32"/>
        </w:rPr>
        <w:t xml:space="preserve"> button, and then click the Green Flag</w:t>
      </w:r>
      <w:r w:rsidR="001E6FC7">
        <w:rPr>
          <w:sz w:val="32"/>
        </w:rPr>
        <w:br/>
      </w:r>
      <w:r w:rsidR="00537841" w:rsidRPr="00537841">
        <w:rPr>
          <w:noProof/>
          <w:sz w:val="32"/>
          <w:lang w:val="en-US" w:eastAsia="zh-TW"/>
        </w:rPr>
        <w:drawing>
          <wp:inline distT="0" distB="0" distL="0" distR="0" wp14:anchorId="60EDFE24" wp14:editId="5139DDFD">
            <wp:extent cx="4028053" cy="1800000"/>
            <wp:effectExtent l="12700" t="12700" r="10795" b="1651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r="32174"/>
                    <a:stretch/>
                  </pic:blipFill>
                  <pic:spPr bwMode="auto">
                    <a:xfrm>
                      <a:off x="0" y="0"/>
                      <a:ext cx="4028053" cy="18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="00DC3630">
        <w:rPr>
          <w:sz w:val="32"/>
        </w:rPr>
        <w:br/>
      </w:r>
    </w:p>
    <w:p w14:paraId="13436C50" w14:textId="277892F0" w:rsidR="00DB6DD9" w:rsidRDefault="002D28DB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玩一下這個遊戲</w:t>
      </w:r>
    </w:p>
    <w:p w14:paraId="57A9B7A9" w14:textId="2DBFD307" w:rsidR="002D28DB" w:rsidRDefault="002D28DB" w:rsidP="002D28DB">
      <w:pPr>
        <w:pStyle w:val="ListParagraph"/>
        <w:ind w:left="1440"/>
        <w:rPr>
          <w:i/>
          <w:sz w:val="32"/>
          <w:lang w:val="en-US" w:eastAsia="zh-TW"/>
        </w:rPr>
      </w:pPr>
      <w:r>
        <w:rPr>
          <w:rFonts w:hint="eastAsia"/>
          <w:i/>
          <w:sz w:val="32"/>
          <w:lang w:eastAsia="zh-TW"/>
        </w:rPr>
        <w:t>你是叉叉</w:t>
      </w:r>
      <w:r>
        <w:rPr>
          <w:i/>
          <w:sz w:val="32"/>
          <w:lang w:val="en-US" w:eastAsia="zh-TW"/>
        </w:rPr>
        <w:t>(X)</w:t>
      </w:r>
      <w:r>
        <w:rPr>
          <w:rFonts w:hint="eastAsia"/>
          <w:i/>
          <w:sz w:val="32"/>
          <w:lang w:eastAsia="zh-TW"/>
        </w:rPr>
        <w:t>的角色，電腦是圈圈</w:t>
      </w:r>
      <w:r>
        <w:rPr>
          <w:i/>
          <w:sz w:val="32"/>
          <w:lang w:val="en-US" w:eastAsia="zh-TW"/>
        </w:rPr>
        <w:t>(O)</w:t>
      </w:r>
      <w:r>
        <w:rPr>
          <w:rFonts w:hint="eastAsia"/>
          <w:i/>
          <w:sz w:val="32"/>
          <w:lang w:eastAsia="zh-TW"/>
        </w:rPr>
        <w:t>的角色</w:t>
      </w:r>
    </w:p>
    <w:p w14:paraId="0CC53280" w14:textId="643D302A" w:rsidR="00AD185E" w:rsidRPr="00AD185E" w:rsidRDefault="00AD185E" w:rsidP="002D28DB">
      <w:pPr>
        <w:pStyle w:val="ListParagraph"/>
        <w:ind w:left="1440"/>
        <w:rPr>
          <w:i/>
          <w:sz w:val="32"/>
          <w:lang w:val="en-US" w:eastAsia="zh-TW"/>
        </w:rPr>
      </w:pPr>
      <w:r>
        <w:rPr>
          <w:rFonts w:hint="eastAsia"/>
          <w:i/>
          <w:sz w:val="32"/>
          <w:lang w:val="en-US" w:eastAsia="zh-TW"/>
        </w:rPr>
        <w:t>點擊綠旗重新開始遊戲，然後點一下遊戲板</w:t>
      </w:r>
    </w:p>
    <w:p w14:paraId="6578CDD4" w14:textId="1369BC87" w:rsidR="001E6FC7" w:rsidRDefault="001E6FC7" w:rsidP="00DB6DD9">
      <w:pPr>
        <w:pStyle w:val="ListParagraph"/>
        <w:ind w:firstLine="720"/>
        <w:rPr>
          <w:sz w:val="32"/>
        </w:rPr>
      </w:pPr>
      <w:r>
        <w:rPr>
          <w:sz w:val="32"/>
        </w:rPr>
        <w:t>Play a few games of noughts and crosses</w:t>
      </w:r>
      <w:r>
        <w:rPr>
          <w:sz w:val="32"/>
        </w:rPr>
        <w:br/>
      </w:r>
      <w:r w:rsidRPr="001E6FC7">
        <w:rPr>
          <w:i/>
          <w:sz w:val="32"/>
        </w:rPr>
        <w:t xml:space="preserve">You are CROSS (X), the computer is playing as NOUGHTS (O). </w:t>
      </w:r>
      <w:r>
        <w:rPr>
          <w:sz w:val="32"/>
        </w:rPr>
        <w:br/>
      </w:r>
      <w:r w:rsidRPr="001E6FC7">
        <w:rPr>
          <w:i/>
          <w:sz w:val="32"/>
        </w:rPr>
        <w:t>Click the green flag to start a new game</w:t>
      </w:r>
      <w:r w:rsidR="00C40B2F">
        <w:rPr>
          <w:i/>
          <w:sz w:val="32"/>
        </w:rPr>
        <w:t xml:space="preserve">, then click on the game board. </w:t>
      </w:r>
      <w:r>
        <w:rPr>
          <w:i/>
          <w:sz w:val="32"/>
        </w:rPr>
        <w:br/>
      </w:r>
    </w:p>
    <w:p w14:paraId="2C9AACDE" w14:textId="77777777" w:rsidR="00A14E3B" w:rsidRDefault="00A14E3B" w:rsidP="00A14E3B">
      <w:pPr>
        <w:pStyle w:val="ListParagraph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lastRenderedPageBreak/>
        <w:t>你看得出來電腦是如何決定下在哪個位置的嗎？</w:t>
      </w:r>
    </w:p>
    <w:p w14:paraId="44E687FB" w14:textId="77777777" w:rsidR="00A14E3B" w:rsidRPr="00B818BC" w:rsidRDefault="00A14E3B" w:rsidP="00A14E3B">
      <w:pPr>
        <w:pStyle w:val="ListParagraph"/>
        <w:ind w:left="1440"/>
        <w:rPr>
          <w:i/>
          <w:sz w:val="32"/>
        </w:rPr>
      </w:pPr>
      <w:proofErr w:type="spellStart"/>
      <w:r>
        <w:rPr>
          <w:rFonts w:hint="eastAsia"/>
          <w:i/>
          <w:sz w:val="32"/>
        </w:rPr>
        <w:t>如果你有想法了，看看舞台區中</w:t>
      </w:r>
      <w:proofErr w:type="spellEnd"/>
      <w:r>
        <w:rPr>
          <w:b/>
          <w:i/>
          <w:sz w:val="32"/>
        </w:rPr>
        <w:t>Computer move</w:t>
      </w:r>
      <w:proofErr w:type="spellStart"/>
      <w:r>
        <w:rPr>
          <w:rFonts w:hint="eastAsia"/>
          <w:i/>
          <w:sz w:val="32"/>
        </w:rPr>
        <w:t>區域的程式積木，是不是和你想的一樣</w:t>
      </w:r>
      <w:proofErr w:type="spellEnd"/>
      <w:r>
        <w:rPr>
          <w:rFonts w:hint="eastAsia"/>
          <w:i/>
          <w:sz w:val="32"/>
        </w:rPr>
        <w:t>？</w:t>
      </w:r>
    </w:p>
    <w:p w14:paraId="5AFB7F06" w14:textId="77777777" w:rsidR="00A14E3B" w:rsidRDefault="00A14E3B" w:rsidP="00A14E3B">
      <w:pPr>
        <w:pStyle w:val="ListParagraph"/>
        <w:ind w:firstLine="720"/>
        <w:rPr>
          <w:sz w:val="32"/>
        </w:rPr>
      </w:pPr>
      <w:r>
        <w:rPr>
          <w:sz w:val="32"/>
        </w:rPr>
        <w:t xml:space="preserve">Can you see how the computer is choosing where to put its moves? </w:t>
      </w:r>
      <w:r>
        <w:rPr>
          <w:sz w:val="32"/>
        </w:rPr>
        <w:br/>
      </w:r>
      <w:r>
        <w:rPr>
          <w:i/>
          <w:sz w:val="32"/>
        </w:rPr>
        <w:t xml:space="preserve">When you’ve worked it out, look at the </w:t>
      </w:r>
      <w:r>
        <w:rPr>
          <w:b/>
          <w:i/>
          <w:sz w:val="32"/>
        </w:rPr>
        <w:t xml:space="preserve">Computer move </w:t>
      </w:r>
      <w:r>
        <w:rPr>
          <w:i/>
          <w:sz w:val="32"/>
        </w:rPr>
        <w:t xml:space="preserve">block in the </w:t>
      </w:r>
      <w:r>
        <w:rPr>
          <w:b/>
          <w:i/>
          <w:sz w:val="32"/>
        </w:rPr>
        <w:t xml:space="preserve">Stage </w:t>
      </w:r>
      <w:r>
        <w:rPr>
          <w:i/>
          <w:sz w:val="32"/>
        </w:rPr>
        <w:br/>
        <w:t>Were you right?</w:t>
      </w:r>
      <w:r>
        <w:rPr>
          <w:i/>
          <w:sz w:val="32"/>
        </w:rPr>
        <w:br/>
      </w:r>
      <w:r w:rsidRPr="001E6FC7">
        <w:rPr>
          <w:noProof/>
          <w:sz w:val="32"/>
          <w:lang w:val="en-US" w:eastAsia="zh-TW"/>
        </w:rPr>
        <w:drawing>
          <wp:inline distT="0" distB="0" distL="0" distR="0" wp14:anchorId="500FB231" wp14:editId="0533E4DC">
            <wp:extent cx="5189204" cy="1280160"/>
            <wp:effectExtent l="25400" t="25400" r="18415" b="1524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t="10520"/>
                    <a:stretch/>
                  </pic:blipFill>
                  <pic:spPr bwMode="auto">
                    <a:xfrm>
                      <a:off x="0" y="0"/>
                      <a:ext cx="5189204" cy="12801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7D44F705" w14:textId="77777777" w:rsidR="00A14E3B" w:rsidRDefault="00A14E3B" w:rsidP="00A14E3B">
      <w:pPr>
        <w:rPr>
          <w:sz w:val="40"/>
          <w:lang w:eastAsia="zh-TW"/>
        </w:rPr>
      </w:pPr>
    </w:p>
    <w:p w14:paraId="59C585F5" w14:textId="77777777" w:rsidR="00A14E3B" w:rsidRPr="001A1E87" w:rsidRDefault="00A14E3B" w:rsidP="00A14E3B">
      <w:pPr>
        <w:rPr>
          <w:sz w:val="40"/>
          <w:lang w:val="en-US" w:eastAsia="zh-TW"/>
        </w:rPr>
      </w:pPr>
      <w:r>
        <w:rPr>
          <w:sz w:val="40"/>
          <w:lang w:val="en-US" w:eastAsia="zh-TW"/>
        </w:rPr>
        <w:t>Scratch</w:t>
      </w:r>
      <w:r>
        <w:rPr>
          <w:rFonts w:hint="eastAsia"/>
          <w:sz w:val="40"/>
          <w:lang w:val="en-US" w:eastAsia="zh-TW"/>
        </w:rPr>
        <w:t>實作圈叉遊戲</w:t>
      </w:r>
    </w:p>
    <w:p w14:paraId="09B0EDAF" w14:textId="77777777" w:rsidR="00A14E3B" w:rsidRDefault="00A14E3B" w:rsidP="00A14E3B">
      <w:pPr>
        <w:rPr>
          <w:sz w:val="40"/>
        </w:rPr>
      </w:pPr>
      <w:r w:rsidRPr="00123613">
        <w:rPr>
          <w:sz w:val="40"/>
        </w:rPr>
        <w:t>Representing noughts and crosses in Scratch</w:t>
      </w:r>
    </w:p>
    <w:p w14:paraId="639B18B5" w14:textId="5AF6D140" w:rsidR="00A14E3B" w:rsidRDefault="00A14E3B" w:rsidP="00A14E3B">
      <w:pPr>
        <w:rPr>
          <w:sz w:val="40"/>
        </w:rPr>
      </w:pPr>
    </w:p>
    <w:p w14:paraId="0D5251C0" w14:textId="0AA2963A" w:rsidR="001A1E87" w:rsidRDefault="00810C39">
      <w:pPr>
        <w:rPr>
          <w:sz w:val="32"/>
          <w:lang w:eastAsia="zh-TW"/>
        </w:rPr>
      </w:pPr>
      <w:r>
        <w:rPr>
          <w:noProof/>
          <w:sz w:val="40"/>
          <w:lang w:val="en-US" w:eastAsia="zh-TW"/>
        </w:rPr>
        <mc:AlternateContent>
          <mc:Choice Requires="wps">
            <w:drawing>
              <wp:anchor distT="0" distB="0" distL="114300" distR="114300" simplePos="0" relativeHeight="251784192" behindDoc="0" locked="0" layoutInCell="1" allowOverlap="1" wp14:anchorId="419F2EBE" wp14:editId="3A8D1589">
                <wp:simplePos x="0" y="0"/>
                <wp:positionH relativeFrom="column">
                  <wp:posOffset>2362200</wp:posOffset>
                </wp:positionH>
                <wp:positionV relativeFrom="paragraph">
                  <wp:posOffset>127635</wp:posOffset>
                </wp:positionV>
                <wp:extent cx="1675130" cy="2857500"/>
                <wp:effectExtent l="0" t="0" r="0" b="12700"/>
                <wp:wrapSquare wrapText="bothSides"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5130" cy="285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E794E19" w14:textId="2CB2F5D2" w:rsidR="00FC35C1" w:rsidRDefault="00FC35C1" w:rsidP="00A14E3B">
                            <w:pPr>
                              <w:rPr>
                                <w:lang w:val="en-US"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每個位置都有一個編號，分別是</w:t>
                            </w:r>
                            <w:r>
                              <w:rPr>
                                <w:lang w:val="en-US" w:eastAsia="zh-TW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lang w:val="en-US" w:eastAsia="zh-TW"/>
                              </w:rPr>
                              <w:t>～</w:t>
                            </w:r>
                            <w:r>
                              <w:rPr>
                                <w:lang w:val="en-US" w:eastAsia="zh-TW"/>
                              </w:rPr>
                              <w:t>9</w:t>
                            </w:r>
                            <w:r>
                              <w:rPr>
                                <w:rFonts w:hint="eastAsia"/>
                                <w:lang w:val="en-US" w:eastAsia="zh-TW"/>
                              </w:rPr>
                              <w:t>號，</w:t>
                            </w:r>
                          </w:p>
                          <w:p w14:paraId="346D0950" w14:textId="1C55E6E2" w:rsidR="00FC35C1" w:rsidRPr="00810C39" w:rsidRDefault="00FC35C1" w:rsidP="00A14E3B">
                            <w:pPr>
                              <w:rPr>
                                <w:lang w:val="en-US" w:eastAsia="zh-TW"/>
                              </w:rPr>
                            </w:pPr>
                            <w:r>
                              <w:rPr>
                                <w:rFonts w:hint="eastAsia"/>
                                <w:lang w:val="en-US" w:eastAsia="zh-TW"/>
                              </w:rPr>
                              <w:t>方便寫程式時參照。</w:t>
                            </w:r>
                          </w:p>
                          <w:p w14:paraId="4B5A59EC" w14:textId="77777777" w:rsidR="00FC35C1" w:rsidRDefault="00FC35C1" w:rsidP="00A14E3B">
                            <w:r>
                              <w:t xml:space="preserve">The positions of spaces on the noughts and crosses board are numbered from 1 to 9. </w:t>
                            </w:r>
                          </w:p>
                          <w:p w14:paraId="643892A4" w14:textId="77777777" w:rsidR="00FC35C1" w:rsidRDefault="00FC35C1" w:rsidP="00A14E3B"/>
                          <w:p w14:paraId="695E8A99" w14:textId="77777777" w:rsidR="00FC35C1" w:rsidRDefault="00FC35C1" w:rsidP="00A14E3B">
                            <w:r>
                              <w:t xml:space="preserve">Data constants are used to make it easier to refer to them in scripts.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50" o:spid="_x0000_s1026" type="#_x0000_t202" style="position:absolute;margin-left:186pt;margin-top:10.05pt;width:131.9pt;height:225pt;z-index:2517841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" filled="f" stroked="f">
                <v:textbox>
                  <w:txbxContent>
                    <w:p w14:paraId="4E794E19" w14:textId="2CB2F5D2" w:rsidR="00FC35C1" w:rsidRDefault="00FC35C1" w:rsidP="00A14E3B">
                      <w:pPr>
                        <w:rPr>
                          <w:rFonts w:hint="eastAsia"/>
                          <w:lang w:val="en-US"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每個位置都有一個編號，分別是</w:t>
                      </w:r>
                      <w:r>
                        <w:rPr>
                          <w:lang w:val="en-US" w:eastAsia="zh-TW"/>
                        </w:rPr>
                        <w:t>1</w:t>
                      </w:r>
                      <w:r>
                        <w:rPr>
                          <w:rFonts w:hint="eastAsia"/>
                          <w:lang w:val="en-US" w:eastAsia="zh-TW"/>
                        </w:rPr>
                        <w:t>～</w:t>
                      </w:r>
                      <w:r>
                        <w:rPr>
                          <w:lang w:val="en-US" w:eastAsia="zh-TW"/>
                        </w:rPr>
                        <w:t>9</w:t>
                      </w:r>
                      <w:r>
                        <w:rPr>
                          <w:rFonts w:hint="eastAsia"/>
                          <w:lang w:val="en-US" w:eastAsia="zh-TW"/>
                        </w:rPr>
                        <w:t>號，</w:t>
                      </w:r>
                    </w:p>
                    <w:p w14:paraId="346D0950" w14:textId="1C55E6E2" w:rsidR="00FC35C1" w:rsidRPr="00810C39" w:rsidRDefault="00FC35C1" w:rsidP="00A14E3B">
                      <w:pPr>
                        <w:rPr>
                          <w:rFonts w:hint="eastAsia"/>
                          <w:lang w:val="en-US" w:eastAsia="zh-TW"/>
                        </w:rPr>
                      </w:pPr>
                      <w:r>
                        <w:rPr>
                          <w:rFonts w:hint="eastAsia"/>
                          <w:lang w:val="en-US" w:eastAsia="zh-TW"/>
                        </w:rPr>
                        <w:t>方便寫程式時參照。</w:t>
                      </w:r>
                    </w:p>
                    <w:p w14:paraId="4B5A59EC" w14:textId="77777777" w:rsidR="00FC35C1" w:rsidRDefault="00FC35C1" w:rsidP="00A14E3B">
                      <w:r>
                        <w:t xml:space="preserve">The positions of spaces on the noughts and crosses board are numbered from 1 to 9. </w:t>
                      </w:r>
                    </w:p>
                    <w:p w14:paraId="643892A4" w14:textId="77777777" w:rsidR="00FC35C1" w:rsidRDefault="00FC35C1" w:rsidP="00A14E3B"/>
                    <w:p w14:paraId="695E8A99" w14:textId="77777777" w:rsidR="00FC35C1" w:rsidRDefault="00FC35C1" w:rsidP="00A14E3B">
                      <w:r>
                        <w:t xml:space="preserve">Data constants are used to make it easier to refer to them in scripts.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A16DB70" w14:textId="35339A21" w:rsidR="001A1E87" w:rsidRDefault="00810C39">
      <w:pPr>
        <w:rPr>
          <w:sz w:val="32"/>
          <w:lang w:eastAsia="zh-TW"/>
        </w:rPr>
      </w:pPr>
      <w:r>
        <w:rPr>
          <w:noProof/>
          <w:sz w:val="40"/>
          <w:lang w:val="en-US" w:eastAsia="zh-TW"/>
        </w:rPr>
        <mc:AlternateContent>
          <mc:Choice Requires="wpg">
            <w:drawing>
              <wp:anchor distT="0" distB="0" distL="114300" distR="114300" simplePos="0" relativeHeight="251782144" behindDoc="0" locked="0" layoutInCell="1" allowOverlap="1" wp14:anchorId="7A44E152" wp14:editId="17ACA148">
                <wp:simplePos x="0" y="0"/>
                <wp:positionH relativeFrom="column">
                  <wp:posOffset>152400</wp:posOffset>
                </wp:positionH>
                <wp:positionV relativeFrom="paragraph">
                  <wp:posOffset>222250</wp:posOffset>
                </wp:positionV>
                <wp:extent cx="1828800" cy="1828800"/>
                <wp:effectExtent l="0" t="0" r="25400" b="25400"/>
                <wp:wrapThrough wrapText="bothSides">
                  <wp:wrapPolygon edited="0">
                    <wp:start x="6300" y="0"/>
                    <wp:lineTo x="600" y="600"/>
                    <wp:lineTo x="0" y="900"/>
                    <wp:lineTo x="0" y="7500"/>
                    <wp:lineTo x="300" y="11700"/>
                    <wp:lineTo x="3600" y="14400"/>
                    <wp:lineTo x="0" y="14400"/>
                    <wp:lineTo x="0" y="15600"/>
                    <wp:lineTo x="300" y="20100"/>
                    <wp:lineTo x="4200" y="21600"/>
                    <wp:lineTo x="6300" y="21600"/>
                    <wp:lineTo x="15300" y="21600"/>
                    <wp:lineTo x="17400" y="21600"/>
                    <wp:lineTo x="21300" y="20100"/>
                    <wp:lineTo x="21600" y="15600"/>
                    <wp:lineTo x="21600" y="14400"/>
                    <wp:lineTo x="17400" y="14400"/>
                    <wp:lineTo x="20700" y="11400"/>
                    <wp:lineTo x="20400" y="9600"/>
                    <wp:lineTo x="21600" y="7500"/>
                    <wp:lineTo x="21600" y="6600"/>
                    <wp:lineTo x="19800" y="4800"/>
                    <wp:lineTo x="20400" y="2100"/>
                    <wp:lineTo x="19200" y="900"/>
                    <wp:lineTo x="15300" y="0"/>
                    <wp:lineTo x="6300" y="0"/>
                  </wp:wrapPolygon>
                </wp:wrapThrough>
                <wp:docPr id="5" name="群組 5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28800" cy="1828800"/>
                          <a:chOff x="0" y="0"/>
                          <a:chExt cx="1828800" cy="1828800"/>
                        </a:xfrm>
                      </wpg:grpSpPr>
                      <wps:wsp>
                        <wps:cNvPr id="9" name="Straight Connector 9"/>
                        <wps:cNvCnPr/>
                        <wps:spPr>
                          <a:xfrm flipH="1">
                            <a:off x="609600" y="0"/>
                            <a:ext cx="0" cy="1828800"/>
                          </a:xfrm>
                          <a:prstGeom prst="line">
                            <a:avLst/>
                          </a:prstGeom>
                          <a:ln w="6350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0" name="Straight Connector 10"/>
                        <wps:cNvCnPr/>
                        <wps:spPr>
                          <a:xfrm>
                            <a:off x="1219200" y="0"/>
                            <a:ext cx="0" cy="1828800"/>
                          </a:xfrm>
                          <a:prstGeom prst="line">
                            <a:avLst/>
                          </a:prstGeom>
                          <a:ln w="6350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2" name="Straight Connector 12"/>
                        <wps:cNvCnPr/>
                        <wps:spPr>
                          <a:xfrm flipH="1" flipV="1">
                            <a:off x="0" y="571500"/>
                            <a:ext cx="1828800" cy="0"/>
                          </a:xfrm>
                          <a:prstGeom prst="line">
                            <a:avLst/>
                          </a:prstGeom>
                          <a:ln w="6350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3" name="Straight Connector 13"/>
                        <wps:cNvCnPr/>
                        <wps:spPr>
                          <a:xfrm flipH="1" flipV="1">
                            <a:off x="0" y="1257300"/>
                            <a:ext cx="1828800" cy="0"/>
                          </a:xfrm>
                          <a:prstGeom prst="line">
                            <a:avLst/>
                          </a:prstGeom>
                          <a:ln w="6350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14" name="Text Box 14"/>
                        <wps:cNvSpPr txBox="1"/>
                        <wps:spPr>
                          <a:xfrm>
                            <a:off x="61595" y="97790"/>
                            <a:ext cx="384810" cy="34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AF7F46F" w14:textId="77777777" w:rsidR="00FC35C1" w:rsidRPr="00123613" w:rsidRDefault="00FC35C1" w:rsidP="00A14E3B">
                              <w:pPr>
                                <w:jc w:val="center"/>
                                <w:rPr>
                                  <w:rFonts w:ascii="IBM Plex Sans" w:hAnsi="IBM Plex Sans"/>
                                  <w:color w:val="4472C4" w:themeColor="accent1"/>
                                  <w:sz w:val="44"/>
                                </w:rPr>
                              </w:pPr>
                              <w:r w:rsidRPr="00123613">
                                <w:rPr>
                                  <w:rFonts w:ascii="IBM Plex Sans" w:hAnsi="IBM Plex Sans"/>
                                  <w:color w:val="4472C4" w:themeColor="accent1"/>
                                  <w:sz w:val="44"/>
                                </w:rPr>
                                <w:t>1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39" name="Text Box 39"/>
                        <wps:cNvSpPr txBox="1"/>
                        <wps:spPr>
                          <a:xfrm>
                            <a:off x="599440" y="98425"/>
                            <a:ext cx="384810" cy="34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456932E5" w14:textId="77777777" w:rsidR="00FC35C1" w:rsidRPr="00123613" w:rsidRDefault="00FC35C1" w:rsidP="00A14E3B">
                              <w:pPr>
                                <w:jc w:val="center"/>
                                <w:rPr>
                                  <w:rFonts w:ascii="IBM Plex Sans" w:hAnsi="IBM Plex Sans"/>
                                  <w:color w:val="4472C4" w:themeColor="accent1"/>
                                  <w:sz w:val="44"/>
                                </w:rPr>
                              </w:pPr>
                              <w:r>
                                <w:rPr>
                                  <w:rFonts w:ascii="IBM Plex Sans" w:hAnsi="IBM Plex Sans"/>
                                  <w:color w:val="4472C4" w:themeColor="accent1"/>
                                  <w:sz w:val="44"/>
                                </w:rPr>
                                <w:t xml:space="preserve"> 2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2" name="Text Box 42"/>
                        <wps:cNvSpPr txBox="1"/>
                        <wps:spPr>
                          <a:xfrm>
                            <a:off x="1252855" y="114300"/>
                            <a:ext cx="384810" cy="34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6FD25CAC" w14:textId="77777777" w:rsidR="00FC35C1" w:rsidRPr="00123613" w:rsidRDefault="00FC35C1" w:rsidP="00A14E3B">
                              <w:pPr>
                                <w:jc w:val="center"/>
                                <w:rPr>
                                  <w:rFonts w:ascii="IBM Plex Sans" w:hAnsi="IBM Plex Sans"/>
                                  <w:color w:val="4472C4" w:themeColor="accent1"/>
                                  <w:sz w:val="44"/>
                                </w:rPr>
                              </w:pPr>
                              <w:r>
                                <w:rPr>
                                  <w:rFonts w:ascii="IBM Plex Sans" w:hAnsi="IBM Plex Sans"/>
                                  <w:color w:val="4472C4" w:themeColor="accent1"/>
                                  <w:sz w:val="44"/>
                                </w:rPr>
                                <w:t>3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3" name="Text Box 43"/>
                        <wps:cNvSpPr txBox="1"/>
                        <wps:spPr>
                          <a:xfrm>
                            <a:off x="76200" y="685800"/>
                            <a:ext cx="383540" cy="34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3A1862" w14:textId="77777777" w:rsidR="00FC35C1" w:rsidRPr="00123613" w:rsidRDefault="00FC35C1" w:rsidP="00A14E3B">
                              <w:pPr>
                                <w:jc w:val="center"/>
                                <w:rPr>
                                  <w:rFonts w:ascii="IBM Plex Sans" w:hAnsi="IBM Plex Sans"/>
                                  <w:color w:val="4472C4" w:themeColor="accent1"/>
                                  <w:sz w:val="44"/>
                                </w:rPr>
                              </w:pPr>
                              <w:r>
                                <w:rPr>
                                  <w:rFonts w:ascii="IBM Plex Sans" w:hAnsi="IBM Plex Sans"/>
                                  <w:color w:val="4472C4" w:themeColor="accent1"/>
                                  <w:sz w:val="44"/>
                                </w:rPr>
                                <w:t>4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4" name="Text Box 44"/>
                        <wps:cNvSpPr txBox="1"/>
                        <wps:spPr>
                          <a:xfrm>
                            <a:off x="685800" y="685800"/>
                            <a:ext cx="383540" cy="34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C66900" w14:textId="77777777" w:rsidR="00FC35C1" w:rsidRPr="00123613" w:rsidRDefault="00FC35C1" w:rsidP="00A14E3B">
                              <w:pPr>
                                <w:jc w:val="center"/>
                                <w:rPr>
                                  <w:rFonts w:ascii="IBM Plex Sans" w:hAnsi="IBM Plex Sans"/>
                                  <w:color w:val="4472C4" w:themeColor="accent1"/>
                                  <w:sz w:val="44"/>
                                </w:rPr>
                              </w:pPr>
                              <w:r>
                                <w:rPr>
                                  <w:rFonts w:ascii="IBM Plex Sans" w:hAnsi="IBM Plex Sans"/>
                                  <w:color w:val="4472C4" w:themeColor="accent1"/>
                                  <w:sz w:val="44"/>
                                </w:rPr>
                                <w:t xml:space="preserve"> 5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5" name="Text Box 45"/>
                        <wps:cNvSpPr txBox="1"/>
                        <wps:spPr>
                          <a:xfrm>
                            <a:off x="1295400" y="685800"/>
                            <a:ext cx="383540" cy="34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DB71984" w14:textId="77777777" w:rsidR="00FC35C1" w:rsidRPr="00123613" w:rsidRDefault="00FC35C1" w:rsidP="00A14E3B">
                              <w:pPr>
                                <w:jc w:val="center"/>
                                <w:rPr>
                                  <w:rFonts w:ascii="IBM Plex Sans" w:hAnsi="IBM Plex Sans"/>
                                  <w:color w:val="4472C4" w:themeColor="accent1"/>
                                  <w:sz w:val="44"/>
                                </w:rPr>
                              </w:pPr>
                              <w:r>
                                <w:rPr>
                                  <w:rFonts w:ascii="IBM Plex Sans" w:hAnsi="IBM Plex Sans"/>
                                  <w:color w:val="4472C4" w:themeColor="accent1"/>
                                  <w:sz w:val="44"/>
                                </w:rPr>
                                <w:t>6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6" name="Text Box 46"/>
                        <wps:cNvSpPr txBox="1"/>
                        <wps:spPr>
                          <a:xfrm>
                            <a:off x="76200" y="1371600"/>
                            <a:ext cx="384810" cy="34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145AA1D1" w14:textId="77777777" w:rsidR="00FC35C1" w:rsidRPr="00123613" w:rsidRDefault="00FC35C1" w:rsidP="00A14E3B">
                              <w:pPr>
                                <w:jc w:val="center"/>
                                <w:rPr>
                                  <w:rFonts w:ascii="IBM Plex Sans" w:hAnsi="IBM Plex Sans"/>
                                  <w:color w:val="4472C4" w:themeColor="accent1"/>
                                  <w:sz w:val="44"/>
                                </w:rPr>
                              </w:pPr>
                              <w:r>
                                <w:rPr>
                                  <w:rFonts w:ascii="IBM Plex Sans" w:hAnsi="IBM Plex Sans"/>
                                  <w:color w:val="4472C4" w:themeColor="accent1"/>
                                  <w:sz w:val="44"/>
                                </w:rPr>
                                <w:t>7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7" name="Text Box 47"/>
                        <wps:cNvSpPr txBox="1"/>
                        <wps:spPr>
                          <a:xfrm>
                            <a:off x="685800" y="1371600"/>
                            <a:ext cx="384810" cy="34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3FE7FA0" w14:textId="77777777" w:rsidR="00FC35C1" w:rsidRPr="00123613" w:rsidRDefault="00FC35C1" w:rsidP="00A14E3B">
                              <w:pPr>
                                <w:jc w:val="center"/>
                                <w:rPr>
                                  <w:rFonts w:ascii="IBM Plex Sans" w:hAnsi="IBM Plex Sans"/>
                                  <w:color w:val="4472C4" w:themeColor="accent1"/>
                                  <w:sz w:val="44"/>
                                </w:rPr>
                              </w:pPr>
                              <w:r>
                                <w:rPr>
                                  <w:rFonts w:ascii="IBM Plex Sans" w:hAnsi="IBM Plex Sans"/>
                                  <w:color w:val="4472C4" w:themeColor="accent1"/>
                                  <w:sz w:val="44"/>
                                </w:rPr>
                                <w:t xml:space="preserve"> 8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48" name="Text Box 48"/>
                        <wps:cNvSpPr txBox="1"/>
                        <wps:spPr>
                          <a:xfrm>
                            <a:off x="1371600" y="1371600"/>
                            <a:ext cx="384810" cy="34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5731FE1" w14:textId="77777777" w:rsidR="00FC35C1" w:rsidRPr="00123613" w:rsidRDefault="00FC35C1" w:rsidP="00A14E3B">
                              <w:pPr>
                                <w:jc w:val="center"/>
                                <w:rPr>
                                  <w:rFonts w:ascii="IBM Plex Sans" w:hAnsi="IBM Plex Sans"/>
                                  <w:color w:val="4472C4" w:themeColor="accent1"/>
                                  <w:sz w:val="44"/>
                                </w:rPr>
                              </w:pPr>
                              <w:r>
                                <w:rPr>
                                  <w:rFonts w:ascii="IBM Plex Sans" w:hAnsi="IBM Plex Sans"/>
                                  <w:color w:val="4472C4" w:themeColor="accent1"/>
                                  <w:sz w:val="44"/>
                                </w:rPr>
                                <w:t>9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group id="群組 5" o:spid="_x0000_s1027" style="position:absolute;margin-left:12pt;margin-top:17.5pt;width:2in;height:2in;z-index:251782144" coordsize="1828800,18288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">
                <v:line id="Straight Connector 9" o:spid="_x0000_s1028" style="position:absolute;flip:x;visibility:visible;mso-wrap-style:square" from="609600,0" to="609600,18288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oQKbsYAAADaAAAADwAAAGRycy9kb3ducmV2LnhtbESPT2vCQBTE74LfYXmCF2k2LVRqmlWk&#10;IJT2UPyD4O2Rfc2mZt/G7BpjP71bEHocZuY3TL7obS06an3lWMFjkoIgLpyuuFSw264eXkD4gKyx&#10;dkwKruRhMR8Ocsy0u/Cauk0oRYSwz1CBCaHJpPSFIYs+cQ1x9L5dazFE2ZZSt3iJcFvLpzSdSosV&#10;xwWDDb0ZKo6bs1Xw+zXZb/nUPX+Yn+vn6rDvD/60Vmo86pevIAL14T98b79rBTP4uxJvgJzfAA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JKECm7GAAAA2gAAAA8AAAAAAAAA&#10;AAAAAAAAoQIAAGRycy9kb3ducmV2LnhtbFBLBQYAAAAABAAEAPkAAACUAwAAAAA=&#10;" strokecolor="#4472c4 [3204]" strokeweight="5pt">
                  <v:stroke joinstyle="miter"/>
                </v:line>
                <v:line id="Straight Connector 10" o:spid="_x0000_s1029" style="position:absolute;visibility:visible;mso-wrap-style:square" from="1219200,0" to="1219200,18288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aI7oucIAAADbAAAADwAAAGRycy9kb3ducmV2LnhtbESPzWrDQAyE74W+w6JCb806ORTjZBNC&#10;fiCXFurmARSv6jX1ao1XSdy3rw6F3iRmNPNptZlib2405i6xg/msAEPcJN9x6+D8eXwpwWRB9tgn&#10;Jgc/lGGzfnxYYeXTnT/oVktrNIRzhQ6CyFBZm5tAEfMsDcSqfaUxoug6ttaPeNfw2NtFUbzaiB1r&#10;Q8CBdoGa7/oaHZT7+i3vyrCQZn84ifj3y5Svzj0/TdslGKFJ/s1/1yev+Eqvv+gAdv0L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aI7oucIAAADbAAAADwAAAAAAAAAAAAAA&#10;AAChAgAAZHJzL2Rvd25yZXYueG1sUEsFBgAAAAAEAAQA+QAAAJADAAAAAA==&#10;" strokecolor="#4472c4 [3204]" strokeweight="5pt">
                  <v:stroke joinstyle="miter"/>
                </v:line>
                <v:line id="Straight Connector 12" o:spid="_x0000_s1030" style="position:absolute;flip:x y;visibility:visible;mso-wrap-style:square" from="0,571500" to="1828800,5715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Dyzo7cUAAADbAAAADwAAAGRycy9kb3ducmV2LnhtbERPTWvCQBC9F/oflin0VjdNtZTUVYpW&#10;UERB68XbmJ0mIdnZmN3G6K93BaG3ebzPGY47U4mWGldYVvDai0AQp1YXnCnY/cxePkA4j6yxskwK&#10;zuRgPHp8GGKi7Yk31G59JkIIuwQV5N7XiZQuzcmg69maOHC/tjHoA2wyqRs8hXBTyTiK3qXBgkND&#10;jjVNckrL7Z9RsBlM2+/j9DAr31ar/mG9uOzb5UWp56fu6xOEp87/i+/uuQ7zY7j9Eg6Qoys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Dyzo7cUAAADbAAAADwAAAAAAAAAA&#10;AAAAAAChAgAAZHJzL2Rvd25yZXYueG1sUEsFBgAAAAAEAAQA+QAAAJMDAAAAAA==&#10;" strokecolor="#4472c4 [3204]" strokeweight="5pt">
                  <v:stroke joinstyle="miter"/>
                </v:line>
                <v:line id="Straight Connector 13" o:spid="_x0000_s1031" style="position:absolute;flip:x y;visibility:visible;mso-wrap-style:square" from="0,1257300" to="1828800,12573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" strokecolor="#4472c4 [3204]" strokeweight="5pt">
                  <v:stroke joinstyle="miter"/>
                </v:line>
                <v:shape id="Text Box 14" o:spid="_x0000_s1032" type="#_x0000_t202" style="position:absolute;left:61595;top:97790;width:384810;height:34734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" filled="f" stroked="f">
                  <v:textbox inset="0,0,0,0">
                    <w:txbxContent>
                      <w:p w14:paraId="6AF7F46F" w14:textId="77777777" w:rsidR="00FC35C1" w:rsidRPr="00123613" w:rsidRDefault="00FC35C1" w:rsidP="00A14E3B">
                        <w:pPr>
                          <w:jc w:val="center"/>
                          <w:rPr>
                            <w:rFonts w:ascii="IBM Plex Sans" w:hAnsi="IBM Plex Sans"/>
                            <w:color w:val="4472C4" w:themeColor="accent1"/>
                            <w:sz w:val="44"/>
                          </w:rPr>
                        </w:pPr>
                        <w:r w:rsidRPr="00123613">
                          <w:rPr>
                            <w:rFonts w:ascii="IBM Plex Sans" w:hAnsi="IBM Plex Sans"/>
                            <w:color w:val="4472C4" w:themeColor="accent1"/>
                            <w:sz w:val="44"/>
                          </w:rPr>
                          <w:t>1</w:t>
                        </w:r>
                      </w:p>
                    </w:txbxContent>
                  </v:textbox>
                </v:shape>
                <v:shape id="Text Box 39" o:spid="_x0000_s1033" type="#_x0000_t202" style="position:absolute;left:599440;top:98425;width:384810;height:34734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yWQgkxAAA&#10;ANsAAAAPAAAAZHJzL2Rvd25yZXYueG1sRI/NasMwEITvgb6D2EIuoZHTQGhdy8ZNSdJLD077AIu1&#10;/sHWylhK4vbpo0Ahx2FmvmGSbDK9ONPoWssKVssIBHFpdcu1gp/v3dMLCOeRNfaWScEvOcjSh1mC&#10;sbYXLuh89LUIEHYxKmi8H2IpXdmQQbe0A3HwKjsa9EGOtdQjXgLc9PI5ijbSYMthocGBtg2V3fFk&#10;FFBe2L+vzu1N8f6x3Vct00IelJo/TvkbCE+Tv4f/259awfoVbl/CD5DpF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8lkIJMQAAADbAAAADwAAAAAAAAAAAAAAAACXAgAAZHJzL2Rv&#10;d25yZXYueG1sUEsFBgAAAAAEAAQA9QAAAIgDAAAAAA==&#10;" filled="f" stroked="f">
                  <v:textbox inset="0,0,0,0">
                    <w:txbxContent>
                      <w:p w14:paraId="456932E5" w14:textId="77777777" w:rsidR="00FC35C1" w:rsidRPr="00123613" w:rsidRDefault="00FC35C1" w:rsidP="00A14E3B">
                        <w:pPr>
                          <w:jc w:val="center"/>
                          <w:rPr>
                            <w:rFonts w:ascii="IBM Plex Sans" w:hAnsi="IBM Plex Sans"/>
                            <w:color w:val="4472C4" w:themeColor="accent1"/>
                            <w:sz w:val="44"/>
                          </w:rPr>
                        </w:pPr>
                        <w:r>
                          <w:rPr>
                            <w:rFonts w:ascii="IBM Plex Sans" w:hAnsi="IBM Plex Sans"/>
                            <w:color w:val="4472C4" w:themeColor="accent1"/>
                            <w:sz w:val="44"/>
                          </w:rPr>
                          <w:t xml:space="preserve"> 2</w:t>
                        </w:r>
                      </w:p>
                    </w:txbxContent>
                  </v:textbox>
                </v:shape>
                <v:shape id="Text Box 42" o:spid="_x0000_s1034" type="#_x0000_t202" style="position:absolute;left:1252855;top:114300;width:384810;height:34734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" filled="f" stroked="f">
                  <v:textbox inset="0,0,0,0">
                    <w:txbxContent>
                      <w:p w14:paraId="6FD25CAC" w14:textId="77777777" w:rsidR="00FC35C1" w:rsidRPr="00123613" w:rsidRDefault="00FC35C1" w:rsidP="00A14E3B">
                        <w:pPr>
                          <w:jc w:val="center"/>
                          <w:rPr>
                            <w:rFonts w:ascii="IBM Plex Sans" w:hAnsi="IBM Plex Sans"/>
                            <w:color w:val="4472C4" w:themeColor="accent1"/>
                            <w:sz w:val="44"/>
                          </w:rPr>
                        </w:pPr>
                        <w:r>
                          <w:rPr>
                            <w:rFonts w:ascii="IBM Plex Sans" w:hAnsi="IBM Plex Sans"/>
                            <w:color w:val="4472C4" w:themeColor="accent1"/>
                            <w:sz w:val="44"/>
                          </w:rPr>
                          <w:t>3</w:t>
                        </w:r>
                      </w:p>
                    </w:txbxContent>
                  </v:textbox>
                </v:shape>
                <v:shape id="Text Box 43" o:spid="_x0000_s1035" type="#_x0000_t202" style="position:absolute;left:76200;top:685800;width:383540;height:34734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Lt0yzxAAA&#10;ANsAAAAPAAAAZHJzL2Rvd25yZXYueG1sRI/NasMwEITvgb6D2EIuoZHThFJcy8ZNSdJLD077AIu1&#10;/sHWylhK4vbpo0Ahx2FmvmGSbDK9ONPoWssKVssIBHFpdcu1gp/v3dMrCOeRNfaWScEvOcjSh1mC&#10;sbYXLuh89LUIEHYxKmi8H2IpXdmQQbe0A3HwKjsa9EGOtdQjXgLc9PI5il6kwZbDQoMDbRsqu+PJ&#10;KKC8sH9fndub4v1ju69apoU8KDV/nPI3EJ4mfw//tz+1gs0abl/CD5DpF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y7dMs8QAAADbAAAADwAAAAAAAAAAAAAAAACXAgAAZHJzL2Rv&#10;d25yZXYueG1sUEsFBgAAAAAEAAQA9QAAAIgDAAAAAA==&#10;" filled="f" stroked="f">
                  <v:textbox inset="0,0,0,0">
                    <w:txbxContent>
                      <w:p w14:paraId="743A1862" w14:textId="77777777" w:rsidR="00FC35C1" w:rsidRPr="00123613" w:rsidRDefault="00FC35C1" w:rsidP="00A14E3B">
                        <w:pPr>
                          <w:jc w:val="center"/>
                          <w:rPr>
                            <w:rFonts w:ascii="IBM Plex Sans" w:hAnsi="IBM Plex Sans"/>
                            <w:color w:val="4472C4" w:themeColor="accent1"/>
                            <w:sz w:val="44"/>
                          </w:rPr>
                        </w:pPr>
                        <w:r>
                          <w:rPr>
                            <w:rFonts w:ascii="IBM Plex Sans" w:hAnsi="IBM Plex Sans"/>
                            <w:color w:val="4472C4" w:themeColor="accent1"/>
                            <w:sz w:val="44"/>
                          </w:rPr>
                          <w:t>4</w:t>
                        </w:r>
                      </w:p>
                    </w:txbxContent>
                  </v:textbox>
                </v:shape>
                <v:shape id="Text Box 44" o:spid="_x0000_s1036" type="#_x0000_t202" style="position:absolute;left:685800;top:685800;width:383540;height:34734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EXtTHxAAA&#10;ANsAAAAPAAAAZHJzL2Rvd25yZXYueG1sRI/dasJAFITvC77DcoTeFN20hCLRNfiDqTe9SPQBDtlj&#10;EpI9G7JbjT59Vyj0cpiZb5hVOppOXGlwjWUF7/MIBHFpdcOVgvPpMFuAcB5ZY2eZFNzJQbqevKww&#10;0fbGOV0LX4kAYZeggtr7PpHSlTUZdHPbEwfvYgeDPsihknrAW4CbTn5E0ac02HBYqLGnXU1lW/wY&#10;BbTJ7eO7dZnJt/tddmmY3uSXUq/TcbME4Wn0/+G/9lEriGN4fgk/QK5/A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RF7Ux8QAAADbAAAADwAAAAAAAAAAAAAAAACXAgAAZHJzL2Rv&#10;d25yZXYueG1sUEsFBgAAAAAEAAQA9QAAAIgDAAAAAA==&#10;" filled="f" stroked="f">
                  <v:textbox inset="0,0,0,0">
                    <w:txbxContent>
                      <w:p w14:paraId="73C66900" w14:textId="77777777" w:rsidR="00FC35C1" w:rsidRPr="00123613" w:rsidRDefault="00FC35C1" w:rsidP="00A14E3B">
                        <w:pPr>
                          <w:jc w:val="center"/>
                          <w:rPr>
                            <w:rFonts w:ascii="IBM Plex Sans" w:hAnsi="IBM Plex Sans"/>
                            <w:color w:val="4472C4" w:themeColor="accent1"/>
                            <w:sz w:val="44"/>
                          </w:rPr>
                        </w:pPr>
                        <w:r>
                          <w:rPr>
                            <w:rFonts w:ascii="IBM Plex Sans" w:hAnsi="IBM Plex Sans"/>
                            <w:color w:val="4472C4" w:themeColor="accent1"/>
                            <w:sz w:val="44"/>
                          </w:rPr>
                          <w:t xml:space="preserve"> 5</w:t>
                        </w:r>
                      </w:p>
                    </w:txbxContent>
                  </v:textbox>
                </v:shape>
                <v:shape id="Text Box 45" o:spid="_x0000_s1037" type="#_x0000_t202" style="position:absolute;left:1295400;top:685800;width:383540;height:34734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ArEnFcxAAA&#10;ANsAAAAPAAAAZHJzL2Rvd25yZXYueG1sRI/NasMwEITvgb6D2EIuoZFTklJcy8ZNSdJLD077AIu1&#10;/sHWylhK4vbpo0Ahx2FmvmGSbDK9ONPoWssKVssIBHFpdcu1gp/v3dMrCOeRNfaWScEvOcjSh1mC&#10;sbYXLuh89LUIEHYxKmi8H2IpXdmQQbe0A3HwKjsa9EGOtdQjXgLc9PI5il6kwZbDQoMDbRsqu+PJ&#10;KKC8sH9fndub4v1ju69apoU8KDV/nPI3EJ4mfw//tz+1gvUGbl/CD5DpF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KxJxXMQAAADbAAAADwAAAAAAAAAAAAAAAACXAgAAZHJzL2Rv&#10;d25yZXYueG1sUEsFBgAAAAAEAAQA9QAAAIgDAAAAAA==&#10;" filled="f" stroked="f">
                  <v:textbox inset="0,0,0,0">
                    <w:txbxContent>
                      <w:p w14:paraId="1DB71984" w14:textId="77777777" w:rsidR="00FC35C1" w:rsidRPr="00123613" w:rsidRDefault="00FC35C1" w:rsidP="00A14E3B">
                        <w:pPr>
                          <w:jc w:val="center"/>
                          <w:rPr>
                            <w:rFonts w:ascii="IBM Plex Sans" w:hAnsi="IBM Plex Sans"/>
                            <w:color w:val="4472C4" w:themeColor="accent1"/>
                            <w:sz w:val="44"/>
                          </w:rPr>
                        </w:pPr>
                        <w:r>
                          <w:rPr>
                            <w:rFonts w:ascii="IBM Plex Sans" w:hAnsi="IBM Plex Sans"/>
                            <w:color w:val="4472C4" w:themeColor="accent1"/>
                            <w:sz w:val="44"/>
                          </w:rPr>
                          <w:t>6</w:t>
                        </w:r>
                      </w:p>
                    </w:txbxContent>
                  </v:textbox>
                </v:shape>
                <v:shape id="Text Box 46" o:spid="_x0000_s1038" type="#_x0000_t202" style="position:absolute;left:76200;top:1371600;width:384810;height:34734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bwO8rxAAA&#10;ANsAAAAPAAAAZHJzL2Rvd25yZXYueG1sRI9Ba4NAFITvhf6H5RV6KXFtCRKsG0kTYnPpQZMf8HBf&#10;VHTfirtNbH99NxDocZiZb5gsn80gLjS5zrKC1ygGQVxb3XGj4HTcL1YgnEfWOFgmBT/kIF8/PmSY&#10;anvlki6Vb0SAsEtRQev9mErp6pYMusiOxME728mgD3JqpJ7wGuBmkG9xnEiDHYeFFkfatlT31bdR&#10;QJvS/n71rjDlx25bnDumF/mp1PPTvHkH4Wn2/+F7+6AVLBO4fQk/QK7/AA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28DvK8QAAADbAAAADwAAAAAAAAAAAAAAAACXAgAAZHJzL2Rv&#10;d25yZXYueG1sUEsFBgAAAAAEAAQA9QAAAIgDAAAAAA==&#10;" filled="f" stroked="f">
                  <v:textbox inset="0,0,0,0">
                    <w:txbxContent>
                      <w:p w14:paraId="145AA1D1" w14:textId="77777777" w:rsidR="00FC35C1" w:rsidRPr="00123613" w:rsidRDefault="00FC35C1" w:rsidP="00A14E3B">
                        <w:pPr>
                          <w:jc w:val="center"/>
                          <w:rPr>
                            <w:rFonts w:ascii="IBM Plex Sans" w:hAnsi="IBM Plex Sans"/>
                            <w:color w:val="4472C4" w:themeColor="accent1"/>
                            <w:sz w:val="44"/>
                          </w:rPr>
                        </w:pPr>
                        <w:r>
                          <w:rPr>
                            <w:rFonts w:ascii="IBM Plex Sans" w:hAnsi="IBM Plex Sans"/>
                            <w:color w:val="4472C4" w:themeColor="accent1"/>
                            <w:sz w:val="44"/>
                          </w:rPr>
                          <w:t>7</w:t>
                        </w:r>
                      </w:p>
                    </w:txbxContent>
                  </v:textbox>
                </v:shape>
                <v:shape id="Text Box 47" o:spid="_x0000_s1039" type="#_x0000_t202" style="position:absolute;left:685800;top:1371600;width:384810;height:34734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C0jEqwxAAA&#10;ANsAAAAPAAAAZHJzL2Rvd25yZXYueG1sRI/NasMwEITvgb6D2EIuoZFTQlpcy8ZNSdJLD077AIu1&#10;/sHWylhK4vbpo0Ahx2FmvmGSbDK9ONPoWssKVssIBHFpdcu1gp/v3dMrCOeRNfaWScEvOcjSh1mC&#10;sbYXLuh89LUIEHYxKmi8H2IpXdmQQbe0A3HwKjsa9EGOtdQjXgLc9PI5ijbSYMthocGBtg2V3fFk&#10;FFBe2L+vzu1N8f6x3Vct00IelJo/TvkbCE+Tv4f/259awfoFbl/CD5DpF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tIxKsMQAAADbAAAADwAAAAAAAAAAAAAAAACXAgAAZHJzL2Rv&#10;d25yZXYueG1sUEsFBgAAAAAEAAQA9QAAAIgDAAAAAA==&#10;" filled="f" stroked="f">
                  <v:textbox inset="0,0,0,0">
                    <w:txbxContent>
                      <w:p w14:paraId="73FE7FA0" w14:textId="77777777" w:rsidR="00FC35C1" w:rsidRPr="00123613" w:rsidRDefault="00FC35C1" w:rsidP="00A14E3B">
                        <w:pPr>
                          <w:jc w:val="center"/>
                          <w:rPr>
                            <w:rFonts w:ascii="IBM Plex Sans" w:hAnsi="IBM Plex Sans"/>
                            <w:color w:val="4472C4" w:themeColor="accent1"/>
                            <w:sz w:val="44"/>
                          </w:rPr>
                        </w:pPr>
                        <w:r>
                          <w:rPr>
                            <w:rFonts w:ascii="IBM Plex Sans" w:hAnsi="IBM Plex Sans"/>
                            <w:color w:val="4472C4" w:themeColor="accent1"/>
                            <w:sz w:val="44"/>
                          </w:rPr>
                          <w:t xml:space="preserve"> 8</w:t>
                        </w:r>
                      </w:p>
                    </w:txbxContent>
                  </v:textbox>
                </v:shape>
                <v:shape id="Text Box 48" o:spid="_x0000_s1040" type="#_x0000_t202" style="position:absolute;left:1371600;top:1371600;width:384810;height:34734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" filled="f" stroked="f">
                  <v:textbox inset="0,0,0,0">
                    <w:txbxContent>
                      <w:p w14:paraId="05731FE1" w14:textId="77777777" w:rsidR="00FC35C1" w:rsidRPr="00123613" w:rsidRDefault="00FC35C1" w:rsidP="00A14E3B">
                        <w:pPr>
                          <w:jc w:val="center"/>
                          <w:rPr>
                            <w:rFonts w:ascii="IBM Plex Sans" w:hAnsi="IBM Plex Sans"/>
                            <w:color w:val="4472C4" w:themeColor="accent1"/>
                            <w:sz w:val="44"/>
                          </w:rPr>
                        </w:pPr>
                        <w:r>
                          <w:rPr>
                            <w:rFonts w:ascii="IBM Plex Sans" w:hAnsi="IBM Plex Sans"/>
                            <w:color w:val="4472C4" w:themeColor="accent1"/>
                            <w:sz w:val="44"/>
                          </w:rPr>
                          <w:t>9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49ED235D" w14:textId="49C658EB" w:rsidR="001A1E87" w:rsidRDefault="00810C39">
      <w:pPr>
        <w:rPr>
          <w:sz w:val="32"/>
          <w:lang w:eastAsia="zh-TW"/>
        </w:rPr>
      </w:pPr>
      <w:r w:rsidRPr="0024574B">
        <w:rPr>
          <w:noProof/>
          <w:sz w:val="32"/>
          <w:lang w:val="en-US" w:eastAsia="zh-TW"/>
        </w:rPr>
        <w:drawing>
          <wp:anchor distT="0" distB="0" distL="114300" distR="114300" simplePos="0" relativeHeight="251783168" behindDoc="0" locked="0" layoutInCell="1" allowOverlap="1" wp14:anchorId="32DF8458" wp14:editId="594E12F3">
            <wp:simplePos x="0" y="0"/>
            <wp:positionH relativeFrom="column">
              <wp:posOffset>2501900</wp:posOffset>
            </wp:positionH>
            <wp:positionV relativeFrom="paragraph">
              <wp:posOffset>88900</wp:posOffset>
            </wp:positionV>
            <wp:extent cx="1828800" cy="1828800"/>
            <wp:effectExtent l="25400" t="25400" r="25400" b="25400"/>
            <wp:wrapNone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8800" cy="1828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729229" w14:textId="77777777" w:rsidR="001A1E87" w:rsidRDefault="001A1E87">
      <w:pPr>
        <w:rPr>
          <w:sz w:val="32"/>
          <w:lang w:eastAsia="zh-TW"/>
        </w:rPr>
      </w:pPr>
    </w:p>
    <w:p w14:paraId="397E3060" w14:textId="77777777" w:rsidR="001A1E87" w:rsidRDefault="001A1E87">
      <w:pPr>
        <w:rPr>
          <w:sz w:val="32"/>
          <w:lang w:eastAsia="zh-TW"/>
        </w:rPr>
      </w:pPr>
    </w:p>
    <w:p w14:paraId="39129A22" w14:textId="77777777" w:rsidR="001A1E87" w:rsidRDefault="001A1E87">
      <w:pPr>
        <w:rPr>
          <w:sz w:val="32"/>
          <w:lang w:eastAsia="zh-TW"/>
        </w:rPr>
      </w:pPr>
    </w:p>
    <w:p w14:paraId="19AFDA3A" w14:textId="6359E492" w:rsidR="001A1E87" w:rsidRDefault="001A1E87">
      <w:pPr>
        <w:rPr>
          <w:sz w:val="32"/>
          <w:lang w:eastAsia="zh-TW"/>
        </w:rPr>
      </w:pPr>
    </w:p>
    <w:p w14:paraId="0A53AEAD" w14:textId="77777777" w:rsidR="001A1E87" w:rsidRDefault="001A1E87">
      <w:pPr>
        <w:rPr>
          <w:sz w:val="32"/>
          <w:lang w:eastAsia="zh-TW"/>
        </w:rPr>
      </w:pPr>
    </w:p>
    <w:p w14:paraId="4760E0E3" w14:textId="77777777" w:rsidR="001A1E87" w:rsidRDefault="001A1E87">
      <w:pPr>
        <w:rPr>
          <w:sz w:val="32"/>
          <w:lang w:eastAsia="zh-TW"/>
        </w:rPr>
      </w:pPr>
    </w:p>
    <w:p w14:paraId="6AA04D96" w14:textId="77777777" w:rsidR="001A1E87" w:rsidRDefault="001A1E87">
      <w:pPr>
        <w:rPr>
          <w:sz w:val="32"/>
          <w:lang w:eastAsia="zh-TW"/>
        </w:rPr>
      </w:pPr>
    </w:p>
    <w:p w14:paraId="22CD6DA1" w14:textId="77777777" w:rsidR="001A1E87" w:rsidRDefault="001A1E87">
      <w:pPr>
        <w:rPr>
          <w:sz w:val="32"/>
          <w:lang w:eastAsia="zh-TW"/>
        </w:rPr>
      </w:pPr>
    </w:p>
    <w:p w14:paraId="10F20ED8" w14:textId="0764A70B" w:rsidR="001F2125" w:rsidRDefault="00810C39">
      <w:pPr>
        <w:rPr>
          <w:sz w:val="32"/>
          <w:lang w:eastAsia="zh-TW"/>
        </w:rPr>
      </w:pPr>
      <w:r>
        <w:rPr>
          <w:noProof/>
          <w:sz w:val="40"/>
          <w:lang w:val="en-US" w:eastAsia="zh-TW"/>
        </w:rPr>
        <mc:AlternateContent>
          <mc:Choice Requires="wps">
            <w:drawing>
              <wp:anchor distT="0" distB="0" distL="114300" distR="114300" simplePos="0" relativeHeight="251786240" behindDoc="0" locked="0" layoutInCell="1" allowOverlap="1" wp14:anchorId="36CD55F3" wp14:editId="465EED52">
                <wp:simplePos x="0" y="0"/>
                <wp:positionH relativeFrom="column">
                  <wp:posOffset>228600</wp:posOffset>
                </wp:positionH>
                <wp:positionV relativeFrom="paragraph">
                  <wp:posOffset>142240</wp:posOffset>
                </wp:positionV>
                <wp:extent cx="4572000" cy="0"/>
                <wp:effectExtent l="0" t="0" r="25400" b="2540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51" o:spid="_x0000_s1026" style="position:absolute;flip:x;z-index:2517862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pt,11.2pt" to="378pt,11.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" strokecolor="#4472c4 [3204]" strokeweight="1.5pt">
                <v:stroke joinstyle="miter"/>
              </v:line>
            </w:pict>
          </mc:Fallback>
        </mc:AlternateContent>
      </w:r>
    </w:p>
    <w:p w14:paraId="31302BEB" w14:textId="77777777" w:rsidR="001F2125" w:rsidRDefault="001F2125">
      <w:pPr>
        <w:rPr>
          <w:sz w:val="32"/>
          <w:lang w:eastAsia="zh-TW"/>
        </w:rPr>
      </w:pPr>
    </w:p>
    <w:p w14:paraId="201199BC" w14:textId="4878F492" w:rsidR="001F2125" w:rsidRDefault="001F2125">
      <w:pPr>
        <w:rPr>
          <w:sz w:val="32"/>
          <w:lang w:eastAsia="zh-TW"/>
        </w:rPr>
      </w:pPr>
    </w:p>
    <w:p w14:paraId="5E438016" w14:textId="43CBDD2C" w:rsidR="001F2125" w:rsidRDefault="001F2125">
      <w:pPr>
        <w:rPr>
          <w:sz w:val="32"/>
          <w:lang w:eastAsia="zh-TW"/>
        </w:rPr>
      </w:pPr>
      <w:r>
        <w:rPr>
          <w:noProof/>
          <w:sz w:val="40"/>
          <w:lang w:val="en-US" w:eastAsia="zh-TW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7C25053E" wp14:editId="0CAD6BDE">
                <wp:simplePos x="0" y="0"/>
                <wp:positionH relativeFrom="column">
                  <wp:posOffset>381000</wp:posOffset>
                </wp:positionH>
                <wp:positionV relativeFrom="paragraph">
                  <wp:posOffset>4262755</wp:posOffset>
                </wp:positionV>
                <wp:extent cx="4572000" cy="0"/>
                <wp:effectExtent l="0" t="0" r="25400" b="25400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56" o:spid="_x0000_s1026" style="position:absolute;flip:x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pt,335.65pt" to="390pt,335.6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" strokecolor="#4472c4 [3204]" strokeweight="1.5pt">
                <v:stroke joinstyle="miter"/>
              </v:line>
            </w:pict>
          </mc:Fallback>
        </mc:AlternateContent>
      </w:r>
      <w:r w:rsidRPr="00CC335A">
        <w:rPr>
          <w:noProof/>
          <w:sz w:val="32"/>
          <w:lang w:val="en-US" w:eastAsia="zh-TW"/>
        </w:rPr>
        <w:drawing>
          <wp:anchor distT="0" distB="0" distL="114300" distR="114300" simplePos="0" relativeHeight="251790336" behindDoc="0" locked="0" layoutInCell="1" allowOverlap="1" wp14:anchorId="25AEF9AF" wp14:editId="5C3DFB85">
            <wp:simplePos x="0" y="0"/>
            <wp:positionH relativeFrom="column">
              <wp:posOffset>5137202</wp:posOffset>
            </wp:positionH>
            <wp:positionV relativeFrom="paragraph">
              <wp:posOffset>2765041</wp:posOffset>
            </wp:positionV>
            <wp:extent cx="1219252" cy="699368"/>
            <wp:effectExtent l="25400" t="25400" r="25400" b="37465"/>
            <wp:wrapNone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219252" cy="69936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E95AE12" w14:textId="77777777" w:rsidR="001F2125" w:rsidRDefault="001F2125">
      <w:pPr>
        <w:rPr>
          <w:sz w:val="32"/>
          <w:lang w:eastAsia="zh-TW"/>
        </w:rPr>
      </w:pPr>
    </w:p>
    <w:p w14:paraId="2F43DFD4" w14:textId="77777777" w:rsidR="001F2125" w:rsidRDefault="001F2125">
      <w:pPr>
        <w:rPr>
          <w:sz w:val="32"/>
          <w:lang w:eastAsia="zh-TW"/>
        </w:rPr>
      </w:pPr>
    </w:p>
    <w:p w14:paraId="59EE8215" w14:textId="77777777" w:rsidR="001F2125" w:rsidRDefault="001F2125">
      <w:pPr>
        <w:rPr>
          <w:sz w:val="32"/>
          <w:lang w:eastAsia="zh-TW"/>
        </w:rPr>
      </w:pPr>
    </w:p>
    <w:p w14:paraId="0475EF30" w14:textId="05623FA7" w:rsidR="001F2125" w:rsidRDefault="001F2125">
      <w:pPr>
        <w:rPr>
          <w:sz w:val="32"/>
          <w:lang w:eastAsia="zh-TW"/>
        </w:rPr>
      </w:pPr>
    </w:p>
    <w:p w14:paraId="3B65A6E8" w14:textId="77777777" w:rsidR="001F2125" w:rsidRDefault="001F2125">
      <w:pPr>
        <w:rPr>
          <w:sz w:val="32"/>
          <w:lang w:eastAsia="zh-TW"/>
        </w:rPr>
      </w:pPr>
    </w:p>
    <w:p w14:paraId="200D092B" w14:textId="30517346" w:rsidR="00810C39" w:rsidRDefault="001224C6">
      <w:pPr>
        <w:rPr>
          <w:sz w:val="32"/>
          <w:lang w:eastAsia="zh-TW"/>
        </w:rPr>
      </w:pPr>
      <w:r w:rsidRPr="00CC335A">
        <w:rPr>
          <w:noProof/>
          <w:sz w:val="32"/>
          <w:lang w:val="en-US" w:eastAsia="zh-TW"/>
        </w:rPr>
        <w:drawing>
          <wp:anchor distT="0" distB="0" distL="114300" distR="114300" simplePos="0" relativeHeight="251789312" behindDoc="0" locked="0" layoutInCell="1" allowOverlap="1" wp14:anchorId="5483B307" wp14:editId="47B7F5DA">
            <wp:simplePos x="0" y="0"/>
            <wp:positionH relativeFrom="page">
              <wp:posOffset>4400550</wp:posOffset>
            </wp:positionH>
            <wp:positionV relativeFrom="paragraph">
              <wp:posOffset>208915</wp:posOffset>
            </wp:positionV>
            <wp:extent cx="777240" cy="1828800"/>
            <wp:effectExtent l="25400" t="25400" r="35560" b="25400"/>
            <wp:wrapNone/>
            <wp:docPr id="54" name="Picture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777240" cy="18288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A7E31">
        <w:rPr>
          <w:noProof/>
          <w:sz w:val="40"/>
          <w:lang w:val="en-US" w:eastAsia="zh-TW"/>
        </w:rPr>
        <mc:AlternateContent>
          <mc:Choice Requires="wps">
            <w:drawing>
              <wp:anchor distT="0" distB="0" distL="114300" distR="114300" simplePos="0" relativeHeight="251788288" behindDoc="0" locked="0" layoutInCell="1" allowOverlap="1" wp14:anchorId="4FDE619C" wp14:editId="3FC01A26">
                <wp:simplePos x="0" y="0"/>
                <wp:positionH relativeFrom="column">
                  <wp:posOffset>2133600</wp:posOffset>
                </wp:positionH>
                <wp:positionV relativeFrom="paragraph">
                  <wp:posOffset>189865</wp:posOffset>
                </wp:positionV>
                <wp:extent cx="1675130" cy="2857500"/>
                <wp:effectExtent l="0" t="0" r="0" b="12700"/>
                <wp:wrapSquare wrapText="bothSides"/>
                <wp:docPr id="53" name="Text Box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675130" cy="28575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2E17587" w14:textId="30EE3CAF" w:rsidR="00FC35C1" w:rsidRDefault="00FC35C1" w:rsidP="001F2125">
                            <w:pPr>
                              <w:rPr>
                                <w:lang w:val="en-US"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空白的位置以造型</w:t>
                            </w:r>
                            <w:r>
                              <w:rPr>
                                <w:lang w:val="en-US" w:eastAsia="zh-TW"/>
                              </w:rPr>
                              <w:t>1</w:t>
                            </w:r>
                            <w:r>
                              <w:rPr>
                                <w:rFonts w:hint="eastAsia"/>
                                <w:lang w:val="en-US" w:eastAsia="zh-TW"/>
                              </w:rPr>
                              <w:t>來表示，造型</w:t>
                            </w:r>
                            <w:r>
                              <w:rPr>
                                <w:lang w:val="en-US" w:eastAsia="zh-TW"/>
                              </w:rPr>
                              <w:t>2</w:t>
                            </w:r>
                            <w:r>
                              <w:rPr>
                                <w:rFonts w:hint="eastAsia"/>
                                <w:lang w:val="en-US" w:eastAsia="zh-TW"/>
                              </w:rPr>
                              <w:t>為</w:t>
                            </w:r>
                            <w:r>
                              <w:rPr>
                                <w:lang w:val="en-US" w:eastAsia="zh-TW"/>
                              </w:rPr>
                              <w:t>O</w:t>
                            </w:r>
                            <w:r>
                              <w:rPr>
                                <w:rFonts w:hint="eastAsia"/>
                                <w:lang w:val="en-US" w:eastAsia="zh-TW"/>
                              </w:rPr>
                              <w:t>，造型</w:t>
                            </w:r>
                            <w:r>
                              <w:rPr>
                                <w:lang w:val="en-US" w:eastAsia="zh-TW"/>
                              </w:rPr>
                              <w:t>3</w:t>
                            </w:r>
                            <w:r>
                              <w:rPr>
                                <w:rFonts w:hint="eastAsia"/>
                                <w:lang w:val="en-US" w:eastAsia="zh-TW"/>
                              </w:rPr>
                              <w:t>為</w:t>
                            </w:r>
                            <w:r>
                              <w:rPr>
                                <w:lang w:val="en-US" w:eastAsia="zh-TW"/>
                              </w:rPr>
                              <w:t>X</w:t>
                            </w:r>
                            <w:r>
                              <w:rPr>
                                <w:rFonts w:hint="eastAsia"/>
                                <w:lang w:val="en-US" w:eastAsia="zh-TW"/>
                              </w:rPr>
                              <w:t>。</w:t>
                            </w:r>
                          </w:p>
                          <w:p w14:paraId="56FF34C0" w14:textId="77777777" w:rsidR="00FC35C1" w:rsidRPr="009A7E31" w:rsidRDefault="00FC35C1" w:rsidP="001F2125">
                            <w:pPr>
                              <w:rPr>
                                <w:lang w:val="en-US" w:eastAsia="zh-TW"/>
                              </w:rPr>
                            </w:pPr>
                          </w:p>
                          <w:p w14:paraId="45F5BCE0" w14:textId="77777777" w:rsidR="00FC35C1" w:rsidRDefault="00FC35C1" w:rsidP="001F2125">
                            <w:r>
                              <w:t xml:space="preserve">An empty space is shown in costume 1. </w:t>
                            </w:r>
                          </w:p>
                          <w:p w14:paraId="7F5BBB08" w14:textId="77777777" w:rsidR="00FC35C1" w:rsidRDefault="00FC35C1" w:rsidP="001F2125">
                            <w:r>
                              <w:t xml:space="preserve">A nought O is shown in costume 2. </w:t>
                            </w:r>
                          </w:p>
                          <w:p w14:paraId="7D23240E" w14:textId="77777777" w:rsidR="00FC35C1" w:rsidRDefault="00FC35C1" w:rsidP="001F2125">
                            <w:r>
                              <w:t>A cross X is shown in costume 3.</w:t>
                            </w:r>
                          </w:p>
                          <w:p w14:paraId="482B1A8E" w14:textId="77777777" w:rsidR="00FC35C1" w:rsidRDefault="00FC35C1" w:rsidP="001F2125"/>
                          <w:p w14:paraId="38A6A1F6" w14:textId="77777777" w:rsidR="00FC35C1" w:rsidRDefault="00FC35C1" w:rsidP="001F2125">
                            <w:r>
                              <w:t xml:space="preserve">Data constants are used to make it easier to refer to these in scripts. 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Text Box 53" o:spid="_x0000_s1041" type="#_x0000_t202" style="position:absolute;margin-left:168pt;margin-top:14.95pt;width:131.9pt;height:225pt;z-index:251788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" filled="f" stroked="f">
                <v:textbox>
                  <w:txbxContent>
                    <w:p w14:paraId="62E17587" w14:textId="30EE3CAF" w:rsidR="00FC35C1" w:rsidRDefault="00FC35C1" w:rsidP="001F2125">
                      <w:pPr>
                        <w:rPr>
                          <w:rFonts w:hint="eastAsia"/>
                          <w:lang w:val="en-US"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空白的位置以造型</w:t>
                      </w:r>
                      <w:r>
                        <w:rPr>
                          <w:lang w:val="en-US" w:eastAsia="zh-TW"/>
                        </w:rPr>
                        <w:t>1</w:t>
                      </w:r>
                      <w:r>
                        <w:rPr>
                          <w:rFonts w:hint="eastAsia"/>
                          <w:lang w:val="en-US" w:eastAsia="zh-TW"/>
                        </w:rPr>
                        <w:t>來表示，造型</w:t>
                      </w:r>
                      <w:r>
                        <w:rPr>
                          <w:lang w:val="en-US" w:eastAsia="zh-TW"/>
                        </w:rPr>
                        <w:t>2</w:t>
                      </w:r>
                      <w:r>
                        <w:rPr>
                          <w:rFonts w:hint="eastAsia"/>
                          <w:lang w:val="en-US" w:eastAsia="zh-TW"/>
                        </w:rPr>
                        <w:t>為</w:t>
                      </w:r>
                      <w:r>
                        <w:rPr>
                          <w:lang w:val="en-US" w:eastAsia="zh-TW"/>
                        </w:rPr>
                        <w:t>O</w:t>
                      </w:r>
                      <w:r>
                        <w:rPr>
                          <w:rFonts w:hint="eastAsia"/>
                          <w:lang w:val="en-US" w:eastAsia="zh-TW"/>
                        </w:rPr>
                        <w:t>，造型</w:t>
                      </w:r>
                      <w:r>
                        <w:rPr>
                          <w:lang w:val="en-US" w:eastAsia="zh-TW"/>
                        </w:rPr>
                        <w:t>3</w:t>
                      </w:r>
                      <w:r>
                        <w:rPr>
                          <w:rFonts w:hint="eastAsia"/>
                          <w:lang w:val="en-US" w:eastAsia="zh-TW"/>
                        </w:rPr>
                        <w:t>為</w:t>
                      </w:r>
                      <w:r>
                        <w:rPr>
                          <w:lang w:val="en-US" w:eastAsia="zh-TW"/>
                        </w:rPr>
                        <w:t>X</w:t>
                      </w:r>
                      <w:r>
                        <w:rPr>
                          <w:rFonts w:hint="eastAsia"/>
                          <w:lang w:val="en-US" w:eastAsia="zh-TW"/>
                        </w:rPr>
                        <w:t>。</w:t>
                      </w:r>
                    </w:p>
                    <w:p w14:paraId="56FF34C0" w14:textId="77777777" w:rsidR="00FC35C1" w:rsidRPr="009A7E31" w:rsidRDefault="00FC35C1" w:rsidP="001F2125">
                      <w:pPr>
                        <w:rPr>
                          <w:rFonts w:hint="eastAsia"/>
                          <w:lang w:val="en-US" w:eastAsia="zh-TW"/>
                        </w:rPr>
                      </w:pPr>
                    </w:p>
                    <w:p w14:paraId="45F5BCE0" w14:textId="77777777" w:rsidR="00FC35C1" w:rsidRDefault="00FC35C1" w:rsidP="001F2125">
                      <w:r>
                        <w:t xml:space="preserve">An empty space is shown in costume 1. </w:t>
                      </w:r>
                    </w:p>
                    <w:p w14:paraId="7F5BBB08" w14:textId="77777777" w:rsidR="00FC35C1" w:rsidRDefault="00FC35C1" w:rsidP="001F2125">
                      <w:r>
                        <w:t xml:space="preserve">A nought O is shown in costume 2. </w:t>
                      </w:r>
                    </w:p>
                    <w:p w14:paraId="7D23240E" w14:textId="77777777" w:rsidR="00FC35C1" w:rsidRDefault="00FC35C1" w:rsidP="001F2125">
                      <w:r>
                        <w:t>A cross X is shown in costume 3.</w:t>
                      </w:r>
                    </w:p>
                    <w:p w14:paraId="482B1A8E" w14:textId="77777777" w:rsidR="00FC35C1" w:rsidRDefault="00FC35C1" w:rsidP="001F2125"/>
                    <w:p w14:paraId="38A6A1F6" w14:textId="77777777" w:rsidR="00FC35C1" w:rsidRDefault="00FC35C1" w:rsidP="001F2125">
                      <w:r>
                        <w:t xml:space="preserve">Data constants are used to make it easier to refer to these in scripts. 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F257A48" w14:textId="77777777" w:rsidR="00810C39" w:rsidRDefault="00810C39">
      <w:pPr>
        <w:rPr>
          <w:sz w:val="32"/>
          <w:lang w:eastAsia="zh-TW"/>
        </w:rPr>
      </w:pPr>
    </w:p>
    <w:p w14:paraId="4BD0F6D2" w14:textId="035DD782" w:rsidR="00810C39" w:rsidRDefault="001224C6">
      <w:pPr>
        <w:rPr>
          <w:sz w:val="32"/>
          <w:lang w:eastAsia="zh-TW"/>
        </w:rPr>
      </w:pPr>
      <w:r>
        <w:rPr>
          <w:rFonts w:ascii="Times Roman" w:hAnsi="Times Roman" w:cs="Times Roman"/>
          <w:noProof/>
          <w:color w:val="000000"/>
          <w:lang w:val="en-US" w:eastAsia="zh-TW"/>
        </w:rPr>
        <w:drawing>
          <wp:anchor distT="0" distB="0" distL="114300" distR="114300" simplePos="0" relativeHeight="251794432" behindDoc="0" locked="0" layoutInCell="1" allowOverlap="1" wp14:anchorId="4C8DA50C" wp14:editId="42215491">
            <wp:simplePos x="0" y="0"/>
            <wp:positionH relativeFrom="column">
              <wp:posOffset>4876800</wp:posOffset>
            </wp:positionH>
            <wp:positionV relativeFrom="paragraph">
              <wp:posOffset>170180</wp:posOffset>
            </wp:positionV>
            <wp:extent cx="1236345" cy="728345"/>
            <wp:effectExtent l="0" t="0" r="8255" b="8255"/>
            <wp:wrapTight wrapText="bothSides">
              <wp:wrapPolygon edited="0">
                <wp:start x="0" y="0"/>
                <wp:lineTo x="0" y="21092"/>
                <wp:lineTo x="21300" y="21092"/>
                <wp:lineTo x="21300" y="0"/>
                <wp:lineTo x="0" y="0"/>
              </wp:wrapPolygon>
            </wp:wrapTight>
            <wp:docPr id="25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36345" cy="728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810C39">
        <w:rPr>
          <w:noProof/>
          <w:sz w:val="40"/>
          <w:lang w:val="en-US" w:eastAsia="zh-TW"/>
        </w:rPr>
        <mc:AlternateContent>
          <mc:Choice Requires="wps">
            <w:drawing>
              <wp:anchor distT="0" distB="0" distL="114300" distR="114300" simplePos="0" relativeHeight="251787264" behindDoc="0" locked="0" layoutInCell="1" allowOverlap="1" wp14:anchorId="47A99B37" wp14:editId="1605DD94">
                <wp:simplePos x="0" y="0"/>
                <wp:positionH relativeFrom="column">
                  <wp:posOffset>76200</wp:posOffset>
                </wp:positionH>
                <wp:positionV relativeFrom="paragraph">
                  <wp:posOffset>36195</wp:posOffset>
                </wp:positionV>
                <wp:extent cx="1520190" cy="1151255"/>
                <wp:effectExtent l="0" t="0" r="3810" b="17145"/>
                <wp:wrapSquare wrapText="bothSides"/>
                <wp:docPr id="52" name="Text Box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520190" cy="11512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5C0DB09" w14:textId="77777777" w:rsidR="00FC35C1" w:rsidRDefault="00FC35C1" w:rsidP="001F2125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Empty = 1</w:t>
                            </w:r>
                          </w:p>
                          <w:p w14:paraId="129FD06C" w14:textId="77777777" w:rsidR="00FC35C1" w:rsidRDefault="00FC35C1" w:rsidP="001F2125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O = 2</w:t>
                            </w:r>
                          </w:p>
                          <w:p w14:paraId="180B8525" w14:textId="77777777" w:rsidR="00FC35C1" w:rsidRDefault="00FC35C1" w:rsidP="001F2125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X = 3</w:t>
                            </w:r>
                          </w:p>
                          <w:p w14:paraId="0CFFA1FA" w14:textId="77777777" w:rsidR="00FC35C1" w:rsidRPr="00123613" w:rsidRDefault="00FC35C1" w:rsidP="001F2125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Text Box 52" o:spid="_x0000_s1042" type="#_x0000_t202" style="position:absolute;margin-left:6pt;margin-top:2.85pt;width:119.7pt;height:90.65pt;z-index:2517872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" filled="f" stroked="f">
                <v:textbox inset="0,0,0,0">
                  <w:txbxContent>
                    <w:p w14:paraId="45C0DB09" w14:textId="77777777" w:rsidR="00FC35C1" w:rsidRDefault="00FC35C1" w:rsidP="001F2125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Empty = 1</w:t>
                      </w:r>
                    </w:p>
                    <w:p w14:paraId="129FD06C" w14:textId="77777777" w:rsidR="00FC35C1" w:rsidRDefault="00FC35C1" w:rsidP="001F2125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O = 2</w:t>
                      </w:r>
                    </w:p>
                    <w:p w14:paraId="180B8525" w14:textId="77777777" w:rsidR="00FC35C1" w:rsidRDefault="00FC35C1" w:rsidP="001F2125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X = 3</w:t>
                      </w:r>
                    </w:p>
                    <w:p w14:paraId="0CFFA1FA" w14:textId="77777777" w:rsidR="00FC35C1" w:rsidRPr="00123613" w:rsidRDefault="00FC35C1" w:rsidP="001F2125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</w:p>
                  </w:txbxContent>
                </v:textbox>
                <w10:wrap type="square"/>
              </v:shape>
            </w:pict>
          </mc:Fallback>
        </mc:AlternateContent>
      </w:r>
    </w:p>
    <w:p w14:paraId="2A99A7E3" w14:textId="77777777" w:rsidR="00810C39" w:rsidRDefault="00810C39">
      <w:pPr>
        <w:rPr>
          <w:sz w:val="32"/>
          <w:lang w:eastAsia="zh-TW"/>
        </w:rPr>
      </w:pPr>
    </w:p>
    <w:p w14:paraId="62A4FDDB" w14:textId="348592CF" w:rsidR="001224C6" w:rsidRDefault="001224C6" w:rsidP="001224C6">
      <w:pPr>
        <w:autoSpaceDE w:val="0"/>
        <w:autoSpaceDN w:val="0"/>
        <w:adjustRightInd w:val="0"/>
        <w:spacing w:line="280" w:lineRule="atLeast"/>
        <w:rPr>
          <w:rFonts w:ascii="Times Roman" w:hAnsi="Times Roman" w:cs="Times Roman"/>
          <w:color w:val="000000"/>
          <w:lang w:val="en-US"/>
        </w:rPr>
      </w:pPr>
      <w:r>
        <w:rPr>
          <w:rFonts w:ascii="Times Roman" w:hAnsi="Times Roman" w:cs="Times Roman"/>
          <w:color w:val="000000"/>
          <w:lang w:val="en-US"/>
        </w:rPr>
        <w:t xml:space="preserve"> </w:t>
      </w:r>
    </w:p>
    <w:p w14:paraId="63CA81E2" w14:textId="77777777" w:rsidR="00810C39" w:rsidRDefault="00810C39">
      <w:pPr>
        <w:rPr>
          <w:sz w:val="32"/>
          <w:lang w:eastAsia="zh-TW"/>
        </w:rPr>
      </w:pPr>
    </w:p>
    <w:p w14:paraId="6AE5B3CF" w14:textId="77777777" w:rsidR="00810C39" w:rsidRDefault="00810C39">
      <w:pPr>
        <w:rPr>
          <w:sz w:val="32"/>
          <w:lang w:eastAsia="zh-TW"/>
        </w:rPr>
      </w:pPr>
    </w:p>
    <w:p w14:paraId="092FFDF2" w14:textId="77777777" w:rsidR="00810C39" w:rsidRDefault="00810C39">
      <w:pPr>
        <w:rPr>
          <w:sz w:val="32"/>
          <w:lang w:eastAsia="zh-TW"/>
        </w:rPr>
      </w:pPr>
    </w:p>
    <w:p w14:paraId="112DD634" w14:textId="77777777" w:rsidR="00810C39" w:rsidRDefault="00810C39">
      <w:pPr>
        <w:rPr>
          <w:sz w:val="32"/>
          <w:lang w:eastAsia="zh-TW"/>
        </w:rPr>
      </w:pPr>
    </w:p>
    <w:p w14:paraId="267F3F97" w14:textId="77777777" w:rsidR="00810C39" w:rsidRDefault="00810C39">
      <w:pPr>
        <w:rPr>
          <w:sz w:val="32"/>
          <w:lang w:eastAsia="zh-TW"/>
        </w:rPr>
      </w:pPr>
    </w:p>
    <w:p w14:paraId="7AB74E42" w14:textId="77777777" w:rsidR="00810C39" w:rsidRDefault="00810C39">
      <w:pPr>
        <w:rPr>
          <w:sz w:val="32"/>
          <w:lang w:eastAsia="zh-TW"/>
        </w:rPr>
      </w:pPr>
    </w:p>
    <w:p w14:paraId="654221FA" w14:textId="2FFDB985" w:rsidR="00810C39" w:rsidRDefault="00810C39">
      <w:pPr>
        <w:rPr>
          <w:sz w:val="32"/>
          <w:lang w:eastAsia="zh-TW"/>
        </w:rPr>
      </w:pPr>
    </w:p>
    <w:p w14:paraId="351E5228" w14:textId="33C2E328" w:rsidR="00810C39" w:rsidRDefault="001224C6">
      <w:pPr>
        <w:rPr>
          <w:sz w:val="32"/>
          <w:lang w:eastAsia="zh-TW"/>
        </w:rPr>
      </w:pPr>
      <w:r>
        <w:rPr>
          <w:noProof/>
          <w:sz w:val="40"/>
          <w:lang w:val="en-US" w:eastAsia="zh-TW"/>
        </w:rPr>
        <mc:AlternateContent>
          <mc:Choice Requires="wps">
            <w:drawing>
              <wp:anchor distT="0" distB="0" distL="114300" distR="114300" simplePos="0" relativeHeight="251793408" behindDoc="0" locked="0" layoutInCell="1" allowOverlap="1" wp14:anchorId="634DF314" wp14:editId="56914614">
                <wp:simplePos x="0" y="0"/>
                <wp:positionH relativeFrom="column">
                  <wp:posOffset>-76200</wp:posOffset>
                </wp:positionH>
                <wp:positionV relativeFrom="paragraph">
                  <wp:posOffset>160020</wp:posOffset>
                </wp:positionV>
                <wp:extent cx="4572000" cy="0"/>
                <wp:effectExtent l="0" t="0" r="25400" b="25400"/>
                <wp:wrapNone/>
                <wp:docPr id="24" name="Straight Connector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85" o:spid="_x0000_s1026" style="position:absolute;flip:x;z-index:251793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95pt,12.6pt" to="354.05pt,12.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" strokecolor="#4472c4 [3204]" strokeweight="1.5pt">
                <v:stroke joinstyle="miter"/>
              </v:line>
            </w:pict>
          </mc:Fallback>
        </mc:AlternateContent>
      </w:r>
    </w:p>
    <w:p w14:paraId="7547B04F" w14:textId="77777777" w:rsidR="00810C39" w:rsidRDefault="00810C39">
      <w:pPr>
        <w:rPr>
          <w:sz w:val="32"/>
          <w:lang w:eastAsia="zh-TW"/>
        </w:rPr>
      </w:pPr>
    </w:p>
    <w:p w14:paraId="3DF36FD0" w14:textId="7BEBD36B" w:rsidR="001A1E87" w:rsidRDefault="001A1E87">
      <w:pPr>
        <w:rPr>
          <w:sz w:val="32"/>
          <w:lang w:eastAsia="zh-TW"/>
        </w:rPr>
      </w:pPr>
      <w:r w:rsidRPr="00CC335A">
        <w:rPr>
          <w:noProof/>
          <w:sz w:val="32"/>
          <w:lang w:val="en-US" w:eastAsia="zh-TW"/>
        </w:rPr>
        <w:drawing>
          <wp:anchor distT="0" distB="0" distL="114300" distR="114300" simplePos="0" relativeHeight="251698176" behindDoc="0" locked="0" layoutInCell="1" allowOverlap="1" wp14:anchorId="690A7375" wp14:editId="1463A2CC">
            <wp:simplePos x="0" y="0"/>
            <wp:positionH relativeFrom="column">
              <wp:posOffset>4572000</wp:posOffset>
            </wp:positionH>
            <wp:positionV relativeFrom="paragraph">
              <wp:posOffset>128905</wp:posOffset>
            </wp:positionV>
            <wp:extent cx="1572895" cy="1898015"/>
            <wp:effectExtent l="25400" t="25400" r="27305" b="32385"/>
            <wp:wrapNone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72895" cy="18980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F154C7D" w14:textId="44EE6CF5" w:rsidR="001A1E87" w:rsidRDefault="00F45455">
      <w:pPr>
        <w:rPr>
          <w:sz w:val="32"/>
          <w:lang w:eastAsia="zh-TW"/>
        </w:rPr>
      </w:pPr>
      <w:r>
        <w:rPr>
          <w:noProof/>
          <w:sz w:val="40"/>
          <w:lang w:val="en-US" w:eastAsia="zh-TW"/>
        </w:rPr>
        <mc:AlternateContent>
          <mc:Choice Requires="wps">
            <w:drawing>
              <wp:anchor distT="0" distB="0" distL="114300" distR="114300" simplePos="0" relativeHeight="251710464" behindDoc="0" locked="0" layoutInCell="1" allowOverlap="1" wp14:anchorId="738930B2" wp14:editId="4A61C965">
                <wp:simplePos x="0" y="0"/>
                <wp:positionH relativeFrom="column">
                  <wp:posOffset>1981200</wp:posOffset>
                </wp:positionH>
                <wp:positionV relativeFrom="paragraph">
                  <wp:posOffset>-5080</wp:posOffset>
                </wp:positionV>
                <wp:extent cx="2053590" cy="3079115"/>
                <wp:effectExtent l="0" t="0" r="0" b="0"/>
                <wp:wrapSquare wrapText="bothSides"/>
                <wp:docPr id="84" name="Text Box 8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3590" cy="307911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9BA8BC2" w14:textId="5B297002" w:rsidR="00FC35C1" w:rsidRDefault="00FC35C1" w:rsidP="00CC335A">
                            <w:pPr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這些變數用來儲存當前遊戲狀態。</w:t>
                            </w:r>
                          </w:p>
                          <w:p w14:paraId="5FBADBBC" w14:textId="5E051DC9" w:rsidR="00FC35C1" w:rsidRDefault="00FC35C1" w:rsidP="00CC335A">
                            <w:pPr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舉例來說：目前（如左圖）</w:t>
                            </w:r>
                          </w:p>
                          <w:p w14:paraId="2CEA8278" w14:textId="77777777" w:rsidR="00FC35C1" w:rsidRDefault="00FC35C1" w:rsidP="00F45455">
                            <w:r>
                              <w:t>contents top-left = 2</w:t>
                            </w:r>
                          </w:p>
                          <w:p w14:paraId="3B9BF881" w14:textId="77777777" w:rsidR="00FC35C1" w:rsidRDefault="00FC35C1" w:rsidP="00F45455">
                            <w:r>
                              <w:t>contents middle-middle = 3</w:t>
                            </w:r>
                          </w:p>
                          <w:p w14:paraId="69994E91" w14:textId="77777777" w:rsidR="00FC35C1" w:rsidRDefault="00FC35C1" w:rsidP="00F45455">
                            <w:r>
                              <w:t>contents bottom-right = 1</w:t>
                            </w:r>
                          </w:p>
                          <w:p w14:paraId="4CEFF72E" w14:textId="77777777" w:rsidR="00FC35C1" w:rsidRPr="00F45455" w:rsidRDefault="00FC35C1" w:rsidP="00CC335A">
                            <w:pPr>
                              <w:rPr>
                                <w:lang w:val="en-US" w:eastAsia="zh-TW"/>
                              </w:rPr>
                            </w:pPr>
                          </w:p>
                          <w:p w14:paraId="156BD937" w14:textId="77777777" w:rsidR="00FC35C1" w:rsidRDefault="00FC35C1" w:rsidP="00CC335A">
                            <w:r>
                              <w:t xml:space="preserve">Variables are used to store the current state of the game. </w:t>
                            </w:r>
                          </w:p>
                          <w:p w14:paraId="699DF76B" w14:textId="77777777" w:rsidR="00FC35C1" w:rsidRDefault="00FC35C1" w:rsidP="00CC335A"/>
                          <w:p w14:paraId="76F88837" w14:textId="77777777" w:rsidR="00FC35C1" w:rsidRDefault="00FC35C1" w:rsidP="00CC335A">
                            <w:r>
                              <w:t>For example, at this point:</w:t>
                            </w:r>
                          </w:p>
                          <w:p w14:paraId="72CA1603" w14:textId="77777777" w:rsidR="00FC35C1" w:rsidRDefault="00FC35C1" w:rsidP="00CC335A"/>
                          <w:p w14:paraId="32F2B08B" w14:textId="6C5D546E" w:rsidR="00FC35C1" w:rsidRDefault="00FC35C1" w:rsidP="00CC335A">
                            <w:r>
                              <w:t>contents top-left = 2</w:t>
                            </w:r>
                          </w:p>
                          <w:p w14:paraId="101AB9FA" w14:textId="76F15C7F" w:rsidR="00FC35C1" w:rsidRDefault="00FC35C1" w:rsidP="00CC335A">
                            <w:r>
                              <w:t>contents middle-middle = 3</w:t>
                            </w:r>
                          </w:p>
                          <w:p w14:paraId="5D71EF2C" w14:textId="1EFAC31D" w:rsidR="00FC35C1" w:rsidRDefault="00FC35C1" w:rsidP="00CC335A">
                            <w:r>
                              <w:t>contents bottom-right = 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Text Box 84" o:spid="_x0000_s1043" type="#_x0000_t202" style="position:absolute;margin-left:156pt;margin-top:-.35pt;width:161.7pt;height:242.45pt;z-index:2517104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" filled="f" stroked="f">
                <v:textbox>
                  <w:txbxContent>
                    <w:p w14:paraId="79BA8BC2" w14:textId="5B297002" w:rsidR="00FC35C1" w:rsidRDefault="00FC35C1" w:rsidP="00CC335A">
                      <w:pPr>
                        <w:rPr>
                          <w:rFonts w:hint="eastAsia"/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這些變數用來儲存當前遊戲狀態。</w:t>
                      </w:r>
                    </w:p>
                    <w:p w14:paraId="5FBADBBC" w14:textId="5E051DC9" w:rsidR="00FC35C1" w:rsidRDefault="00FC35C1" w:rsidP="00CC335A">
                      <w:pPr>
                        <w:rPr>
                          <w:rFonts w:hint="eastAsia"/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舉例來說：目前（如左圖）</w:t>
                      </w:r>
                    </w:p>
                    <w:p w14:paraId="2CEA8278" w14:textId="77777777" w:rsidR="00FC35C1" w:rsidRDefault="00FC35C1" w:rsidP="00F45455">
                      <w:proofErr w:type="gramStart"/>
                      <w:r>
                        <w:t>contents</w:t>
                      </w:r>
                      <w:proofErr w:type="gramEnd"/>
                      <w:r>
                        <w:t xml:space="preserve"> top-left = 2</w:t>
                      </w:r>
                    </w:p>
                    <w:p w14:paraId="3B9BF881" w14:textId="77777777" w:rsidR="00FC35C1" w:rsidRDefault="00FC35C1" w:rsidP="00F45455">
                      <w:proofErr w:type="gramStart"/>
                      <w:r>
                        <w:t>contents</w:t>
                      </w:r>
                      <w:proofErr w:type="gramEnd"/>
                      <w:r>
                        <w:t xml:space="preserve"> middle-middle = 3</w:t>
                      </w:r>
                    </w:p>
                    <w:p w14:paraId="69994E91" w14:textId="77777777" w:rsidR="00FC35C1" w:rsidRDefault="00FC35C1" w:rsidP="00F45455">
                      <w:proofErr w:type="gramStart"/>
                      <w:r>
                        <w:t>contents</w:t>
                      </w:r>
                      <w:proofErr w:type="gramEnd"/>
                      <w:r>
                        <w:t xml:space="preserve"> bottom-right = 1</w:t>
                      </w:r>
                    </w:p>
                    <w:p w14:paraId="4CEFF72E" w14:textId="77777777" w:rsidR="00FC35C1" w:rsidRPr="00F45455" w:rsidRDefault="00FC35C1" w:rsidP="00CC335A">
                      <w:pPr>
                        <w:rPr>
                          <w:lang w:val="en-US" w:eastAsia="zh-TW"/>
                        </w:rPr>
                      </w:pPr>
                    </w:p>
                    <w:p w14:paraId="156BD937" w14:textId="77777777" w:rsidR="00FC35C1" w:rsidRDefault="00FC35C1" w:rsidP="00CC335A">
                      <w:r>
                        <w:t xml:space="preserve">Variables are used to store the current state of the game. </w:t>
                      </w:r>
                    </w:p>
                    <w:p w14:paraId="699DF76B" w14:textId="77777777" w:rsidR="00FC35C1" w:rsidRDefault="00FC35C1" w:rsidP="00CC335A"/>
                    <w:p w14:paraId="76F88837" w14:textId="77777777" w:rsidR="00FC35C1" w:rsidRDefault="00FC35C1" w:rsidP="00CC335A">
                      <w:r>
                        <w:t>For example, at this point:</w:t>
                      </w:r>
                    </w:p>
                    <w:p w14:paraId="72CA1603" w14:textId="77777777" w:rsidR="00FC35C1" w:rsidRDefault="00FC35C1" w:rsidP="00CC335A"/>
                    <w:p w14:paraId="32F2B08B" w14:textId="6C5D546E" w:rsidR="00FC35C1" w:rsidRDefault="00FC35C1" w:rsidP="00CC335A">
                      <w:r>
                        <w:t>contents top-left = 2</w:t>
                      </w:r>
                    </w:p>
                    <w:p w14:paraId="101AB9FA" w14:textId="76F15C7F" w:rsidR="00FC35C1" w:rsidRDefault="00FC35C1" w:rsidP="00CC335A">
                      <w:r>
                        <w:t>contents middle-middle = 3</w:t>
                      </w:r>
                    </w:p>
                    <w:p w14:paraId="5D71EF2C" w14:textId="1EFAC31D" w:rsidR="00FC35C1" w:rsidRDefault="00FC35C1" w:rsidP="00CC335A">
                      <w:r>
                        <w:t>contents bottom-right = 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A1E87">
        <w:rPr>
          <w:noProof/>
          <w:sz w:val="40"/>
          <w:lang w:val="en-US" w:eastAsia="zh-TW"/>
        </w:rPr>
        <mc:AlternateContent>
          <mc:Choice Requires="wpg">
            <w:drawing>
              <wp:anchor distT="0" distB="0" distL="114300" distR="114300" simplePos="0" relativeHeight="251708416" behindDoc="0" locked="0" layoutInCell="1" allowOverlap="1" wp14:anchorId="2D6FD359" wp14:editId="09D6C08F">
                <wp:simplePos x="0" y="0"/>
                <wp:positionH relativeFrom="column">
                  <wp:posOffset>-152400</wp:posOffset>
                </wp:positionH>
                <wp:positionV relativeFrom="paragraph">
                  <wp:posOffset>-5080</wp:posOffset>
                </wp:positionV>
                <wp:extent cx="1830070" cy="1828800"/>
                <wp:effectExtent l="0" t="0" r="24130" b="25400"/>
                <wp:wrapThrough wrapText="bothSides">
                  <wp:wrapPolygon edited="0">
                    <wp:start x="6296" y="0"/>
                    <wp:lineTo x="2099" y="600"/>
                    <wp:lineTo x="1199" y="1500"/>
                    <wp:lineTo x="1199" y="4800"/>
                    <wp:lineTo x="0" y="6300"/>
                    <wp:lineTo x="0" y="7200"/>
                    <wp:lineTo x="6296" y="9600"/>
                    <wp:lineTo x="0" y="14400"/>
                    <wp:lineTo x="0" y="15300"/>
                    <wp:lineTo x="6296" y="19200"/>
                    <wp:lineTo x="6296" y="21600"/>
                    <wp:lineTo x="15289" y="21600"/>
                    <wp:lineTo x="15289" y="19200"/>
                    <wp:lineTo x="21585" y="15300"/>
                    <wp:lineTo x="21585" y="14400"/>
                    <wp:lineTo x="15289" y="9600"/>
                    <wp:lineTo x="21585" y="7200"/>
                    <wp:lineTo x="21585" y="6000"/>
                    <wp:lineTo x="15289" y="4800"/>
                    <wp:lineTo x="15289" y="0"/>
                    <wp:lineTo x="6296" y="0"/>
                  </wp:wrapPolygon>
                </wp:wrapThrough>
                <wp:docPr id="22" name="群組 2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830070" cy="1828800"/>
                          <a:chOff x="0" y="0"/>
                          <a:chExt cx="1830070" cy="1828800"/>
                        </a:xfrm>
                      </wpg:grpSpPr>
                      <wps:wsp>
                        <wps:cNvPr id="71" name="Straight Connector 71"/>
                        <wps:cNvCnPr/>
                        <wps:spPr>
                          <a:xfrm flipH="1">
                            <a:off x="609600" y="0"/>
                            <a:ext cx="0" cy="1828800"/>
                          </a:xfrm>
                          <a:prstGeom prst="line">
                            <a:avLst/>
                          </a:prstGeom>
                          <a:ln w="6350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2" name="Straight Connector 72"/>
                        <wps:cNvCnPr/>
                        <wps:spPr>
                          <a:xfrm>
                            <a:off x="1216660" y="0"/>
                            <a:ext cx="0" cy="1828800"/>
                          </a:xfrm>
                          <a:prstGeom prst="line">
                            <a:avLst/>
                          </a:prstGeom>
                          <a:ln w="6350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3" name="Straight Connector 73"/>
                        <wps:cNvCnPr/>
                        <wps:spPr>
                          <a:xfrm flipH="1" flipV="1">
                            <a:off x="0" y="563245"/>
                            <a:ext cx="1828800" cy="0"/>
                          </a:xfrm>
                          <a:prstGeom prst="line">
                            <a:avLst/>
                          </a:prstGeom>
                          <a:ln w="6350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4" name="Straight Connector 74"/>
                        <wps:cNvCnPr/>
                        <wps:spPr>
                          <a:xfrm flipH="1" flipV="1">
                            <a:off x="1270" y="1250315"/>
                            <a:ext cx="1828800" cy="0"/>
                          </a:xfrm>
                          <a:prstGeom prst="line">
                            <a:avLst/>
                          </a:prstGeom>
                          <a:ln w="63500"/>
                        </wps:spPr>
                        <wps:style>
                          <a:lnRef idx="1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tx1"/>
                          </a:fontRef>
                        </wps:style>
                        <wps:bodyPr/>
                      </wps:wsp>
                      <wps:wsp>
                        <wps:cNvPr id="75" name="Text Box 75"/>
                        <wps:cNvSpPr txBox="1"/>
                        <wps:spPr>
                          <a:xfrm>
                            <a:off x="161925" y="111760"/>
                            <a:ext cx="384810" cy="34734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7402B37F" w14:textId="4FA3B321" w:rsidR="00FC35C1" w:rsidRPr="00123613" w:rsidRDefault="00FC35C1" w:rsidP="00CC335A">
                              <w:pPr>
                                <w:jc w:val="center"/>
                                <w:rPr>
                                  <w:rFonts w:ascii="IBM Plex Sans" w:hAnsi="IBM Plex Sans"/>
                                  <w:color w:val="4472C4" w:themeColor="accent1"/>
                                  <w:sz w:val="44"/>
                                </w:rPr>
                              </w:pPr>
                              <w:r>
                                <w:rPr>
                                  <w:rFonts w:ascii="IBM Plex Sans" w:hAnsi="IBM Plex Sans"/>
                                  <w:color w:val="4472C4" w:themeColor="accent1"/>
                                  <w:sz w:val="44"/>
                                </w:rPr>
                                <w:t>O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  <wps:wsp>
                        <wps:cNvPr id="79" name="Text Box 79"/>
                        <wps:cNvSpPr txBox="1"/>
                        <wps:spPr>
                          <a:xfrm>
                            <a:off x="685165" y="734060"/>
                            <a:ext cx="384048" cy="34747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ffectLst/>
                        </wps:spPr>
                        <wps:style>
                          <a:lnRef idx="0">
                            <a:schemeClr val="accent1"/>
                          </a:lnRef>
                          <a:fillRef idx="0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dk1"/>
                          </a:fontRef>
                        </wps:style>
                        <wps:txbx>
                          <w:txbxContent>
                            <w:p w14:paraId="00F79AD2" w14:textId="7CE29D69" w:rsidR="00FC35C1" w:rsidRPr="00123613" w:rsidRDefault="00FC35C1" w:rsidP="00CC335A">
                              <w:pPr>
                                <w:jc w:val="center"/>
                                <w:rPr>
                                  <w:rFonts w:ascii="IBM Plex Sans" w:hAnsi="IBM Plex Sans"/>
                                  <w:color w:val="4472C4" w:themeColor="accent1"/>
                                  <w:sz w:val="44"/>
                                </w:rPr>
                              </w:pPr>
                              <w:r>
                                <w:rPr>
                                  <w:rFonts w:ascii="IBM Plex Sans" w:hAnsi="IBM Plex Sans"/>
                                  <w:color w:val="4472C4" w:themeColor="accent1"/>
                                  <w:sz w:val="44"/>
                                </w:rPr>
                                <w:t xml:space="preserve"> X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<a:prstTxWarp prst="textNoShape">
                            <a:avLst/>
                          </a:prstTxWarp>
                          <a:noAutofit/>
                        </wps:bodyPr>
                      </wps:wsp>
                    </wpg:wg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group id="群組 22" o:spid="_x0000_s1044" style="position:absolute;margin-left:-11.95pt;margin-top:-.35pt;width:144.1pt;height:2in;z-index:251708416" coordsize="1830070,1828800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">
                <v:line id="Straight Connector 71" o:spid="_x0000_s1045" style="position:absolute;flip:x;visibility:visible;mso-wrap-style:square" from="609600,0" to="609600,18288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" strokecolor="#4472c4 [3204]" strokeweight="5pt">
                  <v:stroke joinstyle="miter"/>
                </v:line>
                <v:line id="Straight Connector 72" o:spid="_x0000_s1046" style="position:absolute;visibility:visible;mso-wrap-style:square" from="1216660,0" to="1216660,1828800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" strokecolor="#4472c4 [3204]" strokeweight="5pt">
                  <v:stroke joinstyle="miter"/>
                </v:line>
                <v:line id="Straight Connector 73" o:spid="_x0000_s1047" style="position:absolute;flip:x y;visibility:visible;mso-wrap-style:square" from="0,563245" to="1828800,56324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vb+o1scAAADbAAAADwAAAGRycy9kb3ducmV2LnhtbESPT2vCQBTE74LfYXlCb7rxT21JXUVq&#10;BUUUtL309sw+k2D2bZrdxuin7woFj8PM/IaZzBpTiJoql1tW0O9FIIgTq3NOFXx9LruvIJxH1lhY&#10;JgVXcjCbtlsTjLW98J7qg09FgLCLUUHmfRlL6ZKMDLqeLYmDd7KVQR9klUpd4SXATSEHUTSWBnMO&#10;CxmW9J5Rcj78GgX750X98bM4Ls/D7XZ03K1v3/XmptRTp5m/gfDU+Ef4v73SCl6GcP8SfoCc/gE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C9v6jWxwAAANsAAAAPAAAAAAAA&#10;AAAAAAAAAKECAABkcnMvZG93bnJldi54bWxQSwUGAAAAAAQABAD5AAAAlQMAAAAA&#10;" strokecolor="#4472c4 [3204]" strokeweight="5pt">
                  <v:stroke joinstyle="miter"/>
                </v:line>
                <v:line id="Straight Connector 74" o:spid="_x0000_s1048" style="position:absolute;flip:x y;visibility:visible;mso-wrap-style:square" from="1270,1250315" to="1830070,1250315" o:connectortype="straight" o:gfxdata="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" strokecolor="#4472c4 [3204]" strokeweight="5pt">
                  <v:stroke joinstyle="miter"/>
                </v:line>
                <v:shape id="Text Box 75" o:spid="_x0000_s1049" type="#_x0000_t202" style="position:absolute;left:161925;top:111760;width:384810;height:347345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DlfrvhxAAA&#10;ANsAAAAPAAAAZHJzL2Rvd25yZXYueG1sRI/NasMwEITvgb6D2EIuoZFTSFpcy8ZNSdJLD077AIu1&#10;/sHWylhK4vbpo0Ahx2FmvmGSbDK9ONPoWssKVssIBHFpdcu1gp/v3dMrCOeRNfaWScEvOcjSh1mC&#10;sbYXLuh89LUIEHYxKmi8H2IpXdmQQbe0A3HwKjsa9EGOtdQjXgLc9PI5ijbSYMthocGBtg2V3fFk&#10;FFBe2L+vzu1N8f6x3Vct00IelJo/TvkbCE+Tv4f/259awcsabl/CD5DpF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5X674cQAAADbAAAADwAAAAAAAAAAAAAAAACXAgAAZHJzL2Rv&#10;d25yZXYueG1sUEsFBgAAAAAEAAQA9QAAAIgDAAAAAA==&#10;" filled="f" stroked="f">
                  <v:textbox inset="0,0,0,0">
                    <w:txbxContent>
                      <w:p w14:paraId="7402B37F" w14:textId="4FA3B321" w:rsidR="00FC35C1" w:rsidRPr="00123613" w:rsidRDefault="00FC35C1" w:rsidP="00CC335A">
                        <w:pPr>
                          <w:jc w:val="center"/>
                          <w:rPr>
                            <w:rFonts w:ascii="IBM Plex Sans" w:hAnsi="IBM Plex Sans"/>
                            <w:color w:val="4472C4" w:themeColor="accent1"/>
                            <w:sz w:val="44"/>
                          </w:rPr>
                        </w:pPr>
                        <w:r>
                          <w:rPr>
                            <w:rFonts w:ascii="IBM Plex Sans" w:hAnsi="IBM Plex Sans"/>
                            <w:color w:val="4472C4" w:themeColor="accent1"/>
                            <w:sz w:val="44"/>
                          </w:rPr>
                          <w:t>O</w:t>
                        </w:r>
                      </w:p>
                    </w:txbxContent>
                  </v:textbox>
                </v:shape>
                <v:shape id="Text Box 79" o:spid="_x0000_s1050" type="#_x0000_t202" style="position:absolute;left:685165;top:734060;width:384048;height:347472;visibility:visible;mso-wrap-style:square;v-text-anchor:middle" o:gfxdata="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" filled="f" stroked="f">
                  <v:textbox inset="0,0,0,0">
                    <w:txbxContent>
                      <w:p w14:paraId="00F79AD2" w14:textId="7CE29D69" w:rsidR="00FC35C1" w:rsidRPr="00123613" w:rsidRDefault="00FC35C1" w:rsidP="00CC335A">
                        <w:pPr>
                          <w:jc w:val="center"/>
                          <w:rPr>
                            <w:rFonts w:ascii="IBM Plex Sans" w:hAnsi="IBM Plex Sans"/>
                            <w:color w:val="4472C4" w:themeColor="accent1"/>
                            <w:sz w:val="44"/>
                          </w:rPr>
                        </w:pPr>
                        <w:r>
                          <w:rPr>
                            <w:rFonts w:ascii="IBM Plex Sans" w:hAnsi="IBM Plex Sans"/>
                            <w:color w:val="4472C4" w:themeColor="accent1"/>
                            <w:sz w:val="44"/>
                          </w:rPr>
                          <w:t xml:space="preserve"> X</w:t>
                        </w:r>
                      </w:p>
                    </w:txbxContent>
                  </v:textbox>
                </v:shape>
                <w10:wrap type="through"/>
              </v:group>
            </w:pict>
          </mc:Fallback>
        </mc:AlternateContent>
      </w:r>
    </w:p>
    <w:p w14:paraId="2F242DA7" w14:textId="77777777" w:rsidR="001A1E87" w:rsidRDefault="001A1E87">
      <w:pPr>
        <w:rPr>
          <w:sz w:val="32"/>
          <w:lang w:eastAsia="zh-TW"/>
        </w:rPr>
      </w:pPr>
    </w:p>
    <w:p w14:paraId="19F83C22" w14:textId="77777777" w:rsidR="001A1E87" w:rsidRDefault="001A1E87">
      <w:pPr>
        <w:rPr>
          <w:sz w:val="32"/>
          <w:lang w:eastAsia="zh-TW"/>
        </w:rPr>
      </w:pPr>
    </w:p>
    <w:p w14:paraId="63279D5F" w14:textId="77777777" w:rsidR="001A1E87" w:rsidRDefault="001A1E87">
      <w:pPr>
        <w:rPr>
          <w:sz w:val="32"/>
          <w:lang w:eastAsia="zh-TW"/>
        </w:rPr>
      </w:pPr>
    </w:p>
    <w:p w14:paraId="01CD281F" w14:textId="77777777" w:rsidR="001A1E87" w:rsidRDefault="001A1E87">
      <w:pPr>
        <w:rPr>
          <w:sz w:val="32"/>
          <w:lang w:eastAsia="zh-TW"/>
        </w:rPr>
      </w:pPr>
    </w:p>
    <w:p w14:paraId="3688E23D" w14:textId="77777777" w:rsidR="001A1E87" w:rsidRDefault="001A1E87">
      <w:pPr>
        <w:rPr>
          <w:sz w:val="32"/>
          <w:lang w:eastAsia="zh-TW"/>
        </w:rPr>
      </w:pPr>
    </w:p>
    <w:p w14:paraId="3C5C01C0" w14:textId="77777777" w:rsidR="001A1E87" w:rsidRDefault="001A1E87">
      <w:pPr>
        <w:rPr>
          <w:sz w:val="32"/>
          <w:lang w:eastAsia="zh-TW"/>
        </w:rPr>
      </w:pPr>
    </w:p>
    <w:p w14:paraId="30BBE716" w14:textId="77777777" w:rsidR="001A1E87" w:rsidRDefault="001A1E87">
      <w:pPr>
        <w:rPr>
          <w:sz w:val="32"/>
          <w:lang w:eastAsia="zh-TW"/>
        </w:rPr>
      </w:pPr>
    </w:p>
    <w:p w14:paraId="339D03A5" w14:textId="77777777" w:rsidR="001A1E87" w:rsidRDefault="001A1E87">
      <w:pPr>
        <w:rPr>
          <w:sz w:val="32"/>
          <w:lang w:eastAsia="zh-TW"/>
        </w:rPr>
      </w:pPr>
    </w:p>
    <w:p w14:paraId="29A1A3D0" w14:textId="77777777" w:rsidR="001A1E87" w:rsidRDefault="001A1E87">
      <w:pPr>
        <w:rPr>
          <w:sz w:val="32"/>
          <w:lang w:eastAsia="zh-TW"/>
        </w:rPr>
      </w:pPr>
    </w:p>
    <w:p w14:paraId="3916385B" w14:textId="39F7F322" w:rsidR="001A1E87" w:rsidRDefault="001A1E87">
      <w:pPr>
        <w:rPr>
          <w:sz w:val="32"/>
          <w:lang w:eastAsia="zh-TW"/>
        </w:rPr>
      </w:pPr>
    </w:p>
    <w:p w14:paraId="247CD413" w14:textId="77777777" w:rsidR="001A1E87" w:rsidRDefault="001A1E87">
      <w:pPr>
        <w:rPr>
          <w:sz w:val="32"/>
          <w:lang w:eastAsia="zh-TW"/>
        </w:rPr>
      </w:pPr>
    </w:p>
    <w:p w14:paraId="63E0AEA6" w14:textId="7837293A" w:rsidR="001A1E87" w:rsidRDefault="001F2125">
      <w:pPr>
        <w:rPr>
          <w:sz w:val="32"/>
          <w:lang w:eastAsia="zh-TW"/>
        </w:rPr>
      </w:pPr>
      <w:r>
        <w:rPr>
          <w:noProof/>
          <w:sz w:val="40"/>
          <w:lang w:val="en-US" w:eastAsia="zh-TW"/>
        </w:rPr>
        <mc:AlternateContent>
          <mc:Choice Requires="wps">
            <w:drawing>
              <wp:anchor distT="0" distB="0" distL="114300" distR="114300" simplePos="0" relativeHeight="251712512" behindDoc="0" locked="0" layoutInCell="1" allowOverlap="1" wp14:anchorId="180BB765" wp14:editId="77359A04">
                <wp:simplePos x="0" y="0"/>
                <wp:positionH relativeFrom="column">
                  <wp:posOffset>-76200</wp:posOffset>
                </wp:positionH>
                <wp:positionV relativeFrom="paragraph">
                  <wp:posOffset>104775</wp:posOffset>
                </wp:positionV>
                <wp:extent cx="4572000" cy="0"/>
                <wp:effectExtent l="0" t="0" r="25400" b="25400"/>
                <wp:wrapNone/>
                <wp:docPr id="85" name="Straight Connector 8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85" o:spid="_x0000_s1026" style="position:absolute;flip:x;z-index:2517125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-5.95pt,8.25pt" to="354.05pt,8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" strokecolor="#4472c4 [3204]" strokeweight="1.5pt">
                <v:stroke joinstyle="miter"/>
              </v:line>
            </w:pict>
          </mc:Fallback>
        </mc:AlternateContent>
      </w:r>
    </w:p>
    <w:p w14:paraId="2B5DED89" w14:textId="12649821" w:rsidR="001A1E87" w:rsidRDefault="001A1E87">
      <w:pPr>
        <w:rPr>
          <w:sz w:val="32"/>
          <w:lang w:eastAsia="zh-TW"/>
        </w:rPr>
      </w:pPr>
    </w:p>
    <w:p w14:paraId="4D6E74EA" w14:textId="12D3E95B" w:rsidR="001A1E87" w:rsidRDefault="001A1E87">
      <w:pPr>
        <w:rPr>
          <w:sz w:val="32"/>
          <w:lang w:eastAsia="zh-TW"/>
        </w:rPr>
      </w:pPr>
    </w:p>
    <w:p w14:paraId="21880E2D" w14:textId="77777777" w:rsidR="001A1E87" w:rsidRDefault="001A1E87">
      <w:pPr>
        <w:rPr>
          <w:sz w:val="32"/>
          <w:lang w:eastAsia="zh-TW"/>
        </w:rPr>
      </w:pPr>
    </w:p>
    <w:p w14:paraId="7B948DAA" w14:textId="5759EE63" w:rsidR="001A1E87" w:rsidRDefault="001A1E87">
      <w:pPr>
        <w:rPr>
          <w:sz w:val="32"/>
          <w:lang w:eastAsia="zh-TW"/>
        </w:rPr>
      </w:pPr>
    </w:p>
    <w:p w14:paraId="0D0BB13D" w14:textId="77777777" w:rsidR="001A1E87" w:rsidRDefault="001A1E87">
      <w:pPr>
        <w:rPr>
          <w:sz w:val="32"/>
          <w:lang w:eastAsia="zh-TW"/>
        </w:rPr>
      </w:pPr>
    </w:p>
    <w:p w14:paraId="149B3C04" w14:textId="77777777" w:rsidR="001A1E87" w:rsidRDefault="001A1E87">
      <w:pPr>
        <w:rPr>
          <w:sz w:val="32"/>
          <w:lang w:eastAsia="zh-TW"/>
        </w:rPr>
      </w:pPr>
    </w:p>
    <w:p w14:paraId="225A2A8A" w14:textId="77777777" w:rsidR="001A1E87" w:rsidRDefault="001A1E87">
      <w:pPr>
        <w:rPr>
          <w:sz w:val="32"/>
          <w:lang w:eastAsia="zh-TW"/>
        </w:rPr>
      </w:pPr>
    </w:p>
    <w:p w14:paraId="781EB5BD" w14:textId="77777777" w:rsidR="001A1E87" w:rsidRDefault="001A1E87">
      <w:pPr>
        <w:rPr>
          <w:sz w:val="32"/>
          <w:lang w:eastAsia="zh-TW"/>
        </w:rPr>
      </w:pPr>
    </w:p>
    <w:p w14:paraId="4D2F0A0C" w14:textId="77777777" w:rsidR="001A1E87" w:rsidRDefault="001A1E87">
      <w:pPr>
        <w:rPr>
          <w:sz w:val="32"/>
          <w:lang w:eastAsia="zh-TW"/>
        </w:rPr>
      </w:pPr>
    </w:p>
    <w:p w14:paraId="20A147E7" w14:textId="301B2B46" w:rsidR="001A1E87" w:rsidRDefault="00AA2A54">
      <w:pPr>
        <w:rPr>
          <w:sz w:val="32"/>
          <w:lang w:eastAsia="zh-TW"/>
        </w:rPr>
      </w:pPr>
      <w:r>
        <w:rPr>
          <w:noProof/>
          <w:sz w:val="40"/>
          <w:lang w:val="en-US" w:eastAsia="zh-TW"/>
        </w:rPr>
        <mc:AlternateContent>
          <mc:Choice Requires="wps">
            <w:drawing>
              <wp:anchor distT="0" distB="0" distL="114300" distR="114300" simplePos="0" relativeHeight="251715584" behindDoc="0" locked="0" layoutInCell="1" allowOverlap="1" wp14:anchorId="37589E77" wp14:editId="1D57F812">
                <wp:simplePos x="0" y="0"/>
                <wp:positionH relativeFrom="column">
                  <wp:posOffset>4724400</wp:posOffset>
                </wp:positionH>
                <wp:positionV relativeFrom="paragraph">
                  <wp:posOffset>94615</wp:posOffset>
                </wp:positionV>
                <wp:extent cx="2053590" cy="1773555"/>
                <wp:effectExtent l="0" t="0" r="0" b="4445"/>
                <wp:wrapSquare wrapText="bothSides"/>
                <wp:docPr id="87" name="Text Box 8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053590" cy="17735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FEE2E6F" w14:textId="6BE58B53" w:rsidR="00FC35C1" w:rsidRDefault="00FC35C1" w:rsidP="00A77D6D">
                            <w:pPr>
                              <w:rPr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lang w:eastAsia="zh-TW"/>
                              </w:rPr>
                              <w:t>綠色列中的積木用來檢查哪方獲勝。當每輪結束後都會執行這個動作。</w:t>
                            </w:r>
                          </w:p>
                          <w:p w14:paraId="25CA2F43" w14:textId="77777777" w:rsidR="00FC35C1" w:rsidRDefault="00FC35C1" w:rsidP="00A77D6D">
                            <w:r>
                              <w:t xml:space="preserve">Each of the green row and column sprites check to see if someone has won. </w:t>
                            </w:r>
                          </w:p>
                          <w:p w14:paraId="5877FF59" w14:textId="77777777" w:rsidR="00FC35C1" w:rsidRDefault="00FC35C1" w:rsidP="00A77D6D"/>
                          <w:p w14:paraId="2BF48B46" w14:textId="7D69C166" w:rsidR="00FC35C1" w:rsidRDefault="00FC35C1" w:rsidP="00A77D6D">
                            <w:r>
                              <w:t xml:space="preserve">This happens after every move. 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Text Box 87" o:spid="_x0000_s1051" type="#_x0000_t202" style="position:absolute;margin-left:372pt;margin-top:7.45pt;width:161.7pt;height:139.65pt;z-index:2517155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" filled="f" stroked="f">
                <v:textbox>
                  <w:txbxContent>
                    <w:p w14:paraId="2FEE2E6F" w14:textId="6BE58B53" w:rsidR="00FC35C1" w:rsidRDefault="00FC35C1" w:rsidP="00A77D6D">
                      <w:pPr>
                        <w:rPr>
                          <w:rFonts w:hint="eastAsia"/>
                          <w:lang w:eastAsia="zh-TW"/>
                        </w:rPr>
                      </w:pPr>
                      <w:r>
                        <w:rPr>
                          <w:rFonts w:hint="eastAsia"/>
                          <w:lang w:eastAsia="zh-TW"/>
                        </w:rPr>
                        <w:t>綠色列中的積木用來檢查哪方獲勝。當每輪結束後都會執行這個動作。</w:t>
                      </w:r>
                    </w:p>
                    <w:p w14:paraId="25CA2F43" w14:textId="77777777" w:rsidR="00FC35C1" w:rsidRDefault="00FC35C1" w:rsidP="00A77D6D">
                      <w:r>
                        <w:t xml:space="preserve">Each of the green row and column sprites check to see if someone has won. </w:t>
                      </w:r>
                    </w:p>
                    <w:p w14:paraId="5877FF59" w14:textId="77777777" w:rsidR="00FC35C1" w:rsidRDefault="00FC35C1" w:rsidP="00A77D6D"/>
                    <w:p w14:paraId="2BF48B46" w14:textId="7D69C166" w:rsidR="00FC35C1" w:rsidRDefault="00FC35C1" w:rsidP="00A77D6D">
                      <w:r>
                        <w:t xml:space="preserve">This happens after every move. 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Pr="00A77D6D">
        <w:rPr>
          <w:noProof/>
          <w:sz w:val="32"/>
          <w:lang w:val="en-US" w:eastAsia="zh-TW"/>
        </w:rPr>
        <w:drawing>
          <wp:anchor distT="0" distB="0" distL="114300" distR="114300" simplePos="0" relativeHeight="251713536" behindDoc="0" locked="0" layoutInCell="1" allowOverlap="1" wp14:anchorId="44C5E303" wp14:editId="2E7D95C8">
            <wp:simplePos x="0" y="0"/>
            <wp:positionH relativeFrom="column">
              <wp:posOffset>0</wp:posOffset>
            </wp:positionH>
            <wp:positionV relativeFrom="paragraph">
              <wp:posOffset>94615</wp:posOffset>
            </wp:positionV>
            <wp:extent cx="4598035" cy="1764665"/>
            <wp:effectExtent l="25400" t="25400" r="24765" b="13335"/>
            <wp:wrapNone/>
            <wp:docPr id="86" name="Picture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8035" cy="176466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6501EB7" w14:textId="77777777" w:rsidR="001A1E87" w:rsidRDefault="001A1E87">
      <w:pPr>
        <w:rPr>
          <w:sz w:val="32"/>
          <w:lang w:val="en-US" w:eastAsia="zh-TW"/>
        </w:rPr>
      </w:pPr>
    </w:p>
    <w:p w14:paraId="14FBE875" w14:textId="77777777" w:rsidR="00AA2A54" w:rsidRDefault="00AA2A54">
      <w:pPr>
        <w:rPr>
          <w:sz w:val="32"/>
          <w:lang w:val="en-US" w:eastAsia="zh-TW"/>
        </w:rPr>
      </w:pPr>
    </w:p>
    <w:p w14:paraId="1F1181BC" w14:textId="77777777" w:rsidR="00AA2A54" w:rsidRDefault="00AA2A54">
      <w:pPr>
        <w:rPr>
          <w:sz w:val="32"/>
          <w:lang w:val="en-US" w:eastAsia="zh-TW"/>
        </w:rPr>
      </w:pPr>
    </w:p>
    <w:p w14:paraId="7DAAC9BB" w14:textId="77777777" w:rsidR="00AA2A54" w:rsidRDefault="00AA2A54">
      <w:pPr>
        <w:rPr>
          <w:sz w:val="32"/>
          <w:lang w:val="en-US" w:eastAsia="zh-TW"/>
        </w:rPr>
      </w:pPr>
    </w:p>
    <w:p w14:paraId="1C0A133B" w14:textId="77777777" w:rsidR="00AA2A54" w:rsidRDefault="00AA2A54">
      <w:pPr>
        <w:rPr>
          <w:sz w:val="32"/>
          <w:lang w:val="en-US" w:eastAsia="zh-TW"/>
        </w:rPr>
      </w:pPr>
    </w:p>
    <w:p w14:paraId="4990817F" w14:textId="77777777" w:rsidR="00AA2A54" w:rsidRDefault="00AA2A54">
      <w:pPr>
        <w:rPr>
          <w:sz w:val="32"/>
          <w:lang w:val="en-US" w:eastAsia="zh-TW"/>
        </w:rPr>
      </w:pPr>
    </w:p>
    <w:p w14:paraId="47C4AE6B" w14:textId="77777777" w:rsidR="00AA2A54" w:rsidRDefault="00AA2A54">
      <w:pPr>
        <w:rPr>
          <w:sz w:val="32"/>
          <w:lang w:val="en-US" w:eastAsia="zh-TW"/>
        </w:rPr>
      </w:pPr>
    </w:p>
    <w:p w14:paraId="396509AC" w14:textId="77777777" w:rsidR="00AA2A54" w:rsidRPr="00AA2A54" w:rsidRDefault="00AA2A54">
      <w:pPr>
        <w:rPr>
          <w:sz w:val="32"/>
          <w:lang w:val="en-US" w:eastAsia="zh-TW"/>
        </w:rPr>
      </w:pPr>
    </w:p>
    <w:p w14:paraId="2AB73C5B" w14:textId="77777777" w:rsidR="001A1E87" w:rsidRPr="00123613" w:rsidRDefault="001A1E87">
      <w:pPr>
        <w:rPr>
          <w:sz w:val="32"/>
          <w:lang w:eastAsia="zh-TW"/>
        </w:rPr>
      </w:pPr>
    </w:p>
    <w:p w14:paraId="240942C0" w14:textId="77777777" w:rsidR="00F6003A" w:rsidRDefault="00F6003A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接下來要做什麼？</w:t>
      </w:r>
    </w:p>
    <w:p w14:paraId="0B33EEC0" w14:textId="12528762" w:rsidR="0052796C" w:rsidRPr="0066410F" w:rsidRDefault="0052796C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</w:t>
      </w:r>
      <w:r>
        <w:rPr>
          <w:rFonts w:ascii="Garamond" w:hAnsi="Garamond"/>
          <w:b/>
          <w:color w:val="385623" w:themeColor="accent6" w:themeShade="80"/>
          <w:sz w:val="40"/>
        </w:rPr>
        <w:t>are you going to do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625AFBBD" w14:textId="77777777" w:rsidR="0052796C" w:rsidRDefault="0052796C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17C27F3F" w14:textId="6583F640" w:rsidR="00BC3540" w:rsidRPr="0066410F" w:rsidRDefault="00BC3540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</w:t>
      </w:r>
      <w:r w:rsidR="009D074C">
        <w:rPr>
          <w:rFonts w:ascii="Garamond" w:hAnsi="Garamond" w:hint="eastAsia"/>
          <w:sz w:val="36"/>
          <w:lang w:eastAsia="zh-TW"/>
        </w:rPr>
        <w:t>要</w:t>
      </w:r>
      <w:r>
        <w:rPr>
          <w:rFonts w:ascii="Garamond" w:hAnsi="Garamond" w:hint="eastAsia"/>
          <w:sz w:val="36"/>
          <w:lang w:eastAsia="zh-TW"/>
        </w:rPr>
        <w:t>給電腦一些</w:t>
      </w:r>
      <w:r w:rsidR="009D074C">
        <w:rPr>
          <w:rFonts w:ascii="Garamond" w:hAnsi="Garamond" w:hint="eastAsia"/>
          <w:sz w:val="36"/>
          <w:lang w:eastAsia="zh-TW"/>
        </w:rPr>
        <w:t>遊戲過程</w:t>
      </w:r>
      <w:r>
        <w:rPr>
          <w:rFonts w:ascii="Garamond" w:hAnsi="Garamond" w:hint="eastAsia"/>
          <w:sz w:val="36"/>
          <w:lang w:eastAsia="zh-TW"/>
        </w:rPr>
        <w:t>範例</w:t>
      </w:r>
      <w:r w:rsidR="00787293">
        <w:rPr>
          <w:rFonts w:ascii="Garamond" w:hAnsi="Garamond" w:hint="eastAsia"/>
          <w:sz w:val="36"/>
          <w:lang w:eastAsia="zh-TW"/>
        </w:rPr>
        <w:t>，</w:t>
      </w:r>
      <w:r>
        <w:rPr>
          <w:rFonts w:ascii="Garamond" w:hAnsi="Garamond" w:hint="eastAsia"/>
          <w:sz w:val="36"/>
          <w:lang w:eastAsia="zh-TW"/>
        </w:rPr>
        <w:t>訓練電腦玩圈叉遊戲</w:t>
      </w:r>
    </w:p>
    <w:p w14:paraId="586F8998" w14:textId="29F9F084" w:rsidR="0052796C" w:rsidRDefault="0052796C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You’</w:t>
      </w:r>
      <w:r>
        <w:rPr>
          <w:rFonts w:ascii="Garamond" w:hAnsi="Garamond"/>
          <w:sz w:val="36"/>
        </w:rPr>
        <w:t xml:space="preserve">re going to train a </w:t>
      </w:r>
      <w:r w:rsidR="00862829">
        <w:rPr>
          <w:rFonts w:ascii="Garamond" w:hAnsi="Garamond"/>
          <w:sz w:val="36"/>
        </w:rPr>
        <w:t xml:space="preserve">computer to play noughts and crosses. </w:t>
      </w:r>
      <w:r w:rsidR="00C853A9">
        <w:rPr>
          <w:rFonts w:ascii="Garamond" w:hAnsi="Garamond"/>
          <w:sz w:val="36"/>
        </w:rPr>
        <w:t>You’ll</w:t>
      </w:r>
      <w:r w:rsidR="00FD4FE5">
        <w:rPr>
          <w:rFonts w:ascii="Garamond" w:hAnsi="Garamond"/>
          <w:sz w:val="36"/>
        </w:rPr>
        <w:t xml:space="preserve"> do this by showing it examples </w:t>
      </w:r>
      <w:r w:rsidR="00230AAB">
        <w:rPr>
          <w:rFonts w:ascii="Garamond" w:hAnsi="Garamond"/>
          <w:sz w:val="36"/>
        </w:rPr>
        <w:t>of</w:t>
      </w:r>
      <w:r w:rsidR="00FD4FE5">
        <w:rPr>
          <w:rFonts w:ascii="Garamond" w:hAnsi="Garamond"/>
          <w:sz w:val="36"/>
        </w:rPr>
        <w:t xml:space="preserve"> how you play the game. </w:t>
      </w:r>
    </w:p>
    <w:p w14:paraId="4551C95D" w14:textId="77777777" w:rsidR="00D11AA1" w:rsidRDefault="00D11AA1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5318F664" w14:textId="77777777" w:rsidR="00D11AA1" w:rsidRDefault="00D11AA1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7FB14001" w14:textId="77777777" w:rsidR="00D11AA1" w:rsidRDefault="00D11AA1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4DF152DC" w14:textId="77777777" w:rsidR="00D11AA1" w:rsidRDefault="00D11AA1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3E049C5C" w14:textId="77777777" w:rsidR="00D11AA1" w:rsidRDefault="00D11AA1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51EF587A" w14:textId="77777777" w:rsidR="00D11AA1" w:rsidRDefault="00D11AA1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66221F1A" w14:textId="77777777" w:rsidR="00D11AA1" w:rsidRDefault="00D11AA1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46102008" w14:textId="77777777" w:rsidR="00D11AA1" w:rsidRDefault="00D11AA1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73A9A8D9" w14:textId="77777777" w:rsidR="00D11AA1" w:rsidRDefault="00D11AA1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4EBF73C8" w14:textId="77777777" w:rsidR="00D11AA1" w:rsidRDefault="00D11AA1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21C9AFAD" w14:textId="77777777" w:rsidR="00D11AA1" w:rsidRDefault="00D11AA1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51654887" w14:textId="77777777" w:rsidR="00D11AA1" w:rsidRDefault="00D11AA1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359C443A" w14:textId="77777777" w:rsidR="00D11AA1" w:rsidRDefault="00D11AA1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46F22F19" w14:textId="77777777" w:rsidR="00D11AA1" w:rsidRDefault="00D11AA1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5405BD9A" w14:textId="77777777" w:rsidR="00D11AA1" w:rsidRDefault="00D11AA1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7B47AFE2" w14:textId="77777777" w:rsidR="00D11AA1" w:rsidRDefault="00D11AA1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0833635F" w14:textId="77777777" w:rsidR="00D11AA1" w:rsidRDefault="00D11AA1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7EF36CD3" w14:textId="17E62324" w:rsidR="00C853A9" w:rsidRDefault="009B4793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/>
          <w:noProof/>
          <w:sz w:val="36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B347E03" wp14:editId="22E7EC7D">
                <wp:simplePos x="0" y="0"/>
                <wp:positionH relativeFrom="column">
                  <wp:posOffset>3467100</wp:posOffset>
                </wp:positionH>
                <wp:positionV relativeFrom="paragraph">
                  <wp:posOffset>175260</wp:posOffset>
                </wp:positionV>
                <wp:extent cx="2971165" cy="5882640"/>
                <wp:effectExtent l="0" t="0" r="0" b="10160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165" cy="588264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A0B3AFA" w14:textId="77777777" w:rsidR="00FC35C1" w:rsidRDefault="00FC35C1" w:rsidP="00D11AA1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  <w:lang w:eastAsia="zh-TW"/>
                              </w:rPr>
                            </w:pPr>
                          </w:p>
                          <w:p w14:paraId="4BE27D42" w14:textId="3C122F66" w:rsidR="00FC35C1" w:rsidRPr="00D11AA1" w:rsidRDefault="00FC35C1" w:rsidP="00D11AA1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  <w:lang w:val="en-US" w:eastAsia="zh-TW"/>
                              </w:rPr>
                            </w:pPr>
                            <w:r>
                              <w:rPr>
                                <w:rFonts w:ascii="Garamond" w:hAnsi="Garamond" w:hint="eastAsia"/>
                                <w:sz w:val="28"/>
                                <w:szCs w:val="36"/>
                                <w:lang w:eastAsia="zh-TW"/>
                              </w:rPr>
                              <w:t>假設這是目前狀態，接下來是</w:t>
                            </w:r>
                            <w:r>
                              <w:rPr>
                                <w:rFonts w:ascii="Garamond" w:hAnsi="Garamond"/>
                                <w:sz w:val="28"/>
                                <w:szCs w:val="36"/>
                                <w:lang w:val="en-US" w:eastAsia="zh-TW"/>
                              </w:rPr>
                              <w:t>O</w:t>
                            </w:r>
                            <w:r>
                              <w:rPr>
                                <w:rFonts w:ascii="Garamond" w:hAnsi="Garamond" w:hint="eastAsia"/>
                                <w:sz w:val="28"/>
                                <w:szCs w:val="36"/>
                                <w:lang w:val="en-US" w:eastAsia="zh-TW"/>
                              </w:rPr>
                              <w:t>方動作</w:t>
                            </w:r>
                          </w:p>
                          <w:p w14:paraId="6A6C8F09" w14:textId="6FD51BC0" w:rsidR="00FC35C1" w:rsidRPr="007C5A93" w:rsidRDefault="00FC35C1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 xml:space="preserve">Imagine the board looks like this </w:t>
                            </w:r>
                            <w: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 xml:space="preserve">and </w:t>
                            </w: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it’s O’s turn.</w:t>
                            </w:r>
                          </w:p>
                          <w:p w14:paraId="61B8474D" w14:textId="77777777" w:rsidR="00FC35C1" w:rsidRDefault="00FC35C1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47CAF26F" w14:textId="43A56E88" w:rsidR="00FC35C1" w:rsidRDefault="00FC35C1" w:rsidP="006746DE">
                            <w:pPr>
                              <w:jc w:val="center"/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  <w:r w:rsidRPr="00C853A9">
                              <w:rPr>
                                <w:rFonts w:ascii="Garamond" w:hAnsi="Garamond"/>
                                <w:noProof/>
                                <w:sz w:val="36"/>
                                <w:lang w:val="en-US" w:eastAsia="zh-TW"/>
                              </w:rPr>
                              <w:drawing>
                                <wp:inline distT="0" distB="0" distL="0" distR="0" wp14:anchorId="3C8E21F6" wp14:editId="57A7B84F">
                                  <wp:extent cx="1216152" cy="1234440"/>
                                  <wp:effectExtent l="0" t="0" r="3175" b="10160"/>
                                  <wp:docPr id="134" name="Picture 134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2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216152" cy="123444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7594388D" w14:textId="2C4764E6" w:rsidR="00FC35C1" w:rsidRPr="007C5A93" w:rsidRDefault="00FC35C1" w:rsidP="00C853A9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48BE0BC0" w14:textId="4B4714B7" w:rsidR="00FC35C1" w:rsidRDefault="00FC35C1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  <w:lang w:eastAsia="zh-TW"/>
                              </w:rPr>
                            </w:pPr>
                            <w:r>
                              <w:rPr>
                                <w:rFonts w:ascii="Garamond" w:hAnsi="Garamond" w:hint="eastAsia"/>
                                <w:sz w:val="28"/>
                                <w:szCs w:val="36"/>
                                <w:lang w:eastAsia="zh-TW"/>
                              </w:rPr>
                              <w:t>假設你決定把</w:t>
                            </w:r>
                            <w:r>
                              <w:rPr>
                                <w:rFonts w:ascii="Garamond" w:hAnsi="Garamond"/>
                                <w:sz w:val="28"/>
                                <w:szCs w:val="36"/>
                                <w:lang w:val="en-US" w:eastAsia="zh-TW"/>
                              </w:rPr>
                              <w:t>X</w:t>
                            </w:r>
                            <w:r>
                              <w:rPr>
                                <w:rFonts w:ascii="Garamond" w:hAnsi="Garamond" w:hint="eastAsia"/>
                                <w:sz w:val="28"/>
                                <w:szCs w:val="36"/>
                                <w:lang w:val="en-US" w:eastAsia="zh-TW"/>
                              </w:rPr>
                              <w:t>放在中間下方的位置</w:t>
                            </w:r>
                          </w:p>
                          <w:p w14:paraId="347839F0" w14:textId="77777777" w:rsidR="00FC35C1" w:rsidRDefault="00FC35C1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 xml:space="preserve">Imagine you decide to put your O in </w:t>
                            </w:r>
                          </w:p>
                          <w:p w14:paraId="0AAEA3FA" w14:textId="035368A9" w:rsidR="00FC35C1" w:rsidRPr="007C5A93" w:rsidRDefault="00FC35C1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the bottom middle space.</w:t>
                            </w:r>
                          </w:p>
                          <w:p w14:paraId="68D56005" w14:textId="77777777" w:rsidR="00FC35C1" w:rsidRPr="007C5A93" w:rsidRDefault="00FC35C1" w:rsidP="00C853A9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5CD1947A" w14:textId="01B2E3EA" w:rsidR="00FC35C1" w:rsidRDefault="00FC35C1" w:rsidP="006746DE">
                            <w:pPr>
                              <w:jc w:val="center"/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  <w:r w:rsidRPr="00C853A9">
                              <w:rPr>
                                <w:rFonts w:ascii="Garamond" w:hAnsi="Garamond"/>
                                <w:noProof/>
                                <w:sz w:val="36"/>
                                <w:szCs w:val="36"/>
                                <w:lang w:val="en-US" w:eastAsia="zh-TW"/>
                              </w:rPr>
                              <w:drawing>
                                <wp:inline distT="0" distB="0" distL="0" distR="0" wp14:anchorId="46DE4646" wp14:editId="7FED4308">
                                  <wp:extent cx="1773936" cy="1737360"/>
                                  <wp:effectExtent l="0" t="0" r="4445" b="0"/>
                                  <wp:docPr id="135" name="Picture 13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3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73936" cy="17373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6F3A0567" w14:textId="77777777" w:rsidR="00FC35C1" w:rsidRDefault="00FC35C1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1FEE2EA4" w14:textId="77777777" w:rsidR="00FC35C1" w:rsidRDefault="00FC35C1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0F80048D" w14:textId="77777777" w:rsidR="00FC35C1" w:rsidRDefault="00FC35C1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3D3B46D3" w14:textId="77777777" w:rsidR="00FC35C1" w:rsidRPr="007A4079" w:rsidRDefault="00FC35C1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5B347E03" id="_x0000_t202" coordsize="21600,21600" o:spt="202" path="m,l,21600r21600,l21600,xe">
                <v:stroke joinstyle="miter"/>
                <v:path gradientshapeok="t" o:connecttype="rect"/>
              </v:shapetype>
              <v:shape id="Text Box 107" o:spid="_x0000_s1052" type="#_x0000_t202" style="position:absolute;margin-left:273pt;margin-top:13.8pt;width:233.95pt;height:463.2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" filled="f" stroked="f">
                <v:textbox>
                  <w:txbxContent>
                    <w:p w14:paraId="6A0B3AFA" w14:textId="77777777" w:rsidR="00FC35C1" w:rsidRDefault="00FC35C1" w:rsidP="00D11AA1">
                      <w:pPr>
                        <w:rPr>
                          <w:rFonts w:ascii="Garamond" w:hAnsi="Garamond"/>
                          <w:sz w:val="28"/>
                          <w:szCs w:val="36"/>
                          <w:lang w:eastAsia="zh-TW"/>
                        </w:rPr>
                      </w:pPr>
                    </w:p>
                    <w:p w14:paraId="4BE27D42" w14:textId="3C122F66" w:rsidR="00FC35C1" w:rsidRPr="00D11AA1" w:rsidRDefault="00FC35C1" w:rsidP="00D11AA1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  <w:lang w:val="en-US" w:eastAsia="zh-TW"/>
                        </w:rPr>
                      </w:pPr>
                      <w:r>
                        <w:rPr>
                          <w:rFonts w:ascii="Garamond" w:hAnsi="Garamond" w:hint="eastAsia"/>
                          <w:sz w:val="28"/>
                          <w:szCs w:val="36"/>
                          <w:lang w:eastAsia="zh-TW"/>
                        </w:rPr>
                        <w:t>假設這是目前狀態，接下來是</w:t>
                      </w:r>
                      <w:r>
                        <w:rPr>
                          <w:rFonts w:ascii="Garamond" w:hAnsi="Garamond"/>
                          <w:sz w:val="28"/>
                          <w:szCs w:val="36"/>
                          <w:lang w:val="en-US" w:eastAsia="zh-TW"/>
                        </w:rPr>
                        <w:t>O</w:t>
                      </w:r>
                      <w:r>
                        <w:rPr>
                          <w:rFonts w:ascii="Garamond" w:hAnsi="Garamond" w:hint="eastAsia"/>
                          <w:sz w:val="28"/>
                          <w:szCs w:val="36"/>
                          <w:lang w:val="en-US" w:eastAsia="zh-TW"/>
                        </w:rPr>
                        <w:t>方動作</w:t>
                      </w:r>
                    </w:p>
                    <w:p w14:paraId="6A6C8F09" w14:textId="6FD51BC0" w:rsidR="00FC35C1" w:rsidRPr="007C5A93" w:rsidRDefault="00FC35C1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 xml:space="preserve">Imagine the board looks like this </w:t>
                      </w:r>
                      <w:r>
                        <w:rPr>
                          <w:rFonts w:ascii="Garamond" w:hAnsi="Garamond"/>
                          <w:sz w:val="28"/>
                          <w:szCs w:val="36"/>
                        </w:rPr>
                        <w:t xml:space="preserve">and </w:t>
                      </w: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>it’s O’s turn.</w:t>
                      </w:r>
                    </w:p>
                    <w:p w14:paraId="61B8474D" w14:textId="77777777" w:rsidR="00FC35C1" w:rsidRDefault="00FC35C1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47CAF26F" w14:textId="43A56E88" w:rsidR="00FC35C1" w:rsidRDefault="00FC35C1" w:rsidP="006746DE">
                      <w:pPr>
                        <w:jc w:val="center"/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  <w:r w:rsidRPr="00C853A9">
                        <w:rPr>
                          <w:rFonts w:ascii="Garamond" w:hAnsi="Garamond"/>
                          <w:noProof/>
                          <w:sz w:val="36"/>
                          <w:lang w:val="en-US" w:eastAsia="zh-TW"/>
                        </w:rPr>
                        <w:drawing>
                          <wp:inline distT="0" distB="0" distL="0" distR="0" wp14:anchorId="3C8E21F6" wp14:editId="57A7B84F">
                            <wp:extent cx="1216152" cy="1234440"/>
                            <wp:effectExtent l="0" t="0" r="3175" b="10160"/>
                            <wp:docPr id="134" name="Picture 134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2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216152" cy="123444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7594388D" w14:textId="2C4764E6" w:rsidR="00FC35C1" w:rsidRPr="007C5A93" w:rsidRDefault="00FC35C1" w:rsidP="00C853A9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48BE0BC0" w14:textId="4B4714B7" w:rsidR="00FC35C1" w:rsidRDefault="00FC35C1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  <w:lang w:eastAsia="zh-TW"/>
                        </w:rPr>
                      </w:pPr>
                      <w:r>
                        <w:rPr>
                          <w:rFonts w:ascii="Garamond" w:hAnsi="Garamond" w:hint="eastAsia"/>
                          <w:sz w:val="28"/>
                          <w:szCs w:val="36"/>
                          <w:lang w:eastAsia="zh-TW"/>
                        </w:rPr>
                        <w:t>假設你決定把</w:t>
                      </w:r>
                      <w:r>
                        <w:rPr>
                          <w:rFonts w:ascii="Garamond" w:hAnsi="Garamond"/>
                          <w:sz w:val="28"/>
                          <w:szCs w:val="36"/>
                          <w:lang w:val="en-US" w:eastAsia="zh-TW"/>
                        </w:rPr>
                        <w:t>X</w:t>
                      </w:r>
                      <w:r>
                        <w:rPr>
                          <w:rFonts w:ascii="Garamond" w:hAnsi="Garamond" w:hint="eastAsia"/>
                          <w:sz w:val="28"/>
                          <w:szCs w:val="36"/>
                          <w:lang w:val="en-US" w:eastAsia="zh-TW"/>
                        </w:rPr>
                        <w:t>放在中間下方的位置</w:t>
                      </w:r>
                    </w:p>
                    <w:p w14:paraId="347839F0" w14:textId="77777777" w:rsidR="00FC35C1" w:rsidRDefault="00FC35C1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 xml:space="preserve">Imagine you decide to put your O in </w:t>
                      </w:r>
                    </w:p>
                    <w:p w14:paraId="0AAEA3FA" w14:textId="035368A9" w:rsidR="00FC35C1" w:rsidRPr="007C5A93" w:rsidRDefault="00FC35C1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>the bottom middle space.</w:t>
                      </w:r>
                    </w:p>
                    <w:p w14:paraId="68D56005" w14:textId="77777777" w:rsidR="00FC35C1" w:rsidRPr="007C5A93" w:rsidRDefault="00FC35C1" w:rsidP="00C853A9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5CD1947A" w14:textId="01B2E3EA" w:rsidR="00FC35C1" w:rsidRDefault="00FC35C1" w:rsidP="006746DE">
                      <w:pPr>
                        <w:jc w:val="center"/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  <w:r w:rsidRPr="00C853A9">
                        <w:rPr>
                          <w:rFonts w:ascii="Garamond" w:hAnsi="Garamond"/>
                          <w:noProof/>
                          <w:sz w:val="36"/>
                          <w:szCs w:val="36"/>
                          <w:lang w:val="en-US" w:eastAsia="zh-TW"/>
                        </w:rPr>
                        <w:drawing>
                          <wp:inline distT="0" distB="0" distL="0" distR="0" wp14:anchorId="46DE4646" wp14:editId="7FED4308">
                            <wp:extent cx="1773936" cy="1737360"/>
                            <wp:effectExtent l="0" t="0" r="4445" b="0"/>
                            <wp:docPr id="135" name="Picture 13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3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73936" cy="1737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6F3A0567" w14:textId="77777777" w:rsidR="00FC35C1" w:rsidRDefault="00FC35C1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1FEE2EA4" w14:textId="77777777" w:rsidR="00FC35C1" w:rsidRDefault="00FC35C1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0F80048D" w14:textId="77777777" w:rsidR="00FC35C1" w:rsidRDefault="00FC35C1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3D3B46D3" w14:textId="77777777" w:rsidR="00FC35C1" w:rsidRPr="007A4079" w:rsidRDefault="00FC35C1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D11AA1">
        <w:rPr>
          <w:rFonts w:ascii="Garamond" w:hAnsi="Garamond"/>
          <w:noProof/>
          <w:sz w:val="36"/>
          <w:lang w:val="en-US" w:eastAsia="zh-TW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92F2655" wp14:editId="72DEC9DB">
                <wp:simplePos x="0" y="0"/>
                <wp:positionH relativeFrom="column">
                  <wp:posOffset>-39370</wp:posOffset>
                </wp:positionH>
                <wp:positionV relativeFrom="paragraph">
                  <wp:posOffset>174625</wp:posOffset>
                </wp:positionV>
                <wp:extent cx="2971165" cy="5768975"/>
                <wp:effectExtent l="0" t="0" r="0" b="0"/>
                <wp:wrapNone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165" cy="576897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DA6BF30" w14:textId="53C2C017" w:rsidR="00FC35C1" w:rsidRPr="00D11AA1" w:rsidRDefault="00FC35C1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  <w:lang w:val="en-US" w:eastAsia="zh-TW"/>
                              </w:rPr>
                            </w:pPr>
                            <w:r>
                              <w:rPr>
                                <w:rFonts w:ascii="Garamond" w:hAnsi="Garamond" w:hint="eastAsia"/>
                                <w:sz w:val="28"/>
                                <w:szCs w:val="36"/>
                                <w:lang w:eastAsia="zh-TW"/>
                              </w:rPr>
                              <w:t>假設這是目前狀態，接下來是</w:t>
                            </w:r>
                            <w:r>
                              <w:rPr>
                                <w:rFonts w:ascii="Garamond" w:hAnsi="Garamond" w:hint="eastAsia"/>
                                <w:sz w:val="28"/>
                                <w:szCs w:val="36"/>
                                <w:lang w:val="en-US" w:eastAsia="zh-TW"/>
                              </w:rPr>
                              <w:t>X</w:t>
                            </w:r>
                            <w:r>
                              <w:rPr>
                                <w:rFonts w:ascii="Garamond" w:hAnsi="Garamond" w:hint="eastAsia"/>
                                <w:sz w:val="28"/>
                                <w:szCs w:val="36"/>
                                <w:lang w:val="en-US" w:eastAsia="zh-TW"/>
                              </w:rPr>
                              <w:t>方動作</w:t>
                            </w:r>
                          </w:p>
                          <w:p w14:paraId="0093C3F5" w14:textId="67BAF1FB" w:rsidR="00FC35C1" w:rsidRPr="007C5A93" w:rsidRDefault="00FC35C1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 xml:space="preserve">Imagine the board looks like this and </w:t>
                            </w:r>
                            <w:proofErr w:type="gramStart"/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it’s</w:t>
                            </w:r>
                            <w:proofErr w:type="gramEnd"/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 xml:space="preserve"> X’s turn.</w:t>
                            </w:r>
                          </w:p>
                          <w:p w14:paraId="2D591EC1" w14:textId="50004C03" w:rsidR="00FC35C1" w:rsidRDefault="00FC35C1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14FF572D" w14:textId="3C38D0A3" w:rsidR="00FC35C1" w:rsidRDefault="00FC35C1" w:rsidP="006746DE">
                            <w:pPr>
                              <w:jc w:val="center"/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  <w:r w:rsidRPr="00230AAB">
                              <w:rPr>
                                <w:rFonts w:ascii="Garamond" w:hAnsi="Garamond"/>
                                <w:noProof/>
                                <w:sz w:val="36"/>
                                <w:lang w:val="en-US" w:eastAsia="zh-TW"/>
                              </w:rPr>
                              <w:drawing>
                                <wp:inline distT="0" distB="0" distL="0" distR="0" wp14:anchorId="38C43165" wp14:editId="59A7CA0E">
                                  <wp:extent cx="1316572" cy="1265498"/>
                                  <wp:effectExtent l="0" t="0" r="4445" b="5080"/>
                                  <wp:docPr id="132" name="Picture 1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4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357541" cy="1304878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5D94BAC" w14:textId="77777777" w:rsidR="00FC35C1" w:rsidRDefault="00FC35C1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279912EB" w14:textId="024667C7" w:rsidR="00FC35C1" w:rsidRPr="00D11AA1" w:rsidRDefault="00FC35C1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  <w:lang w:val="en-US" w:eastAsia="zh-TW"/>
                              </w:rPr>
                            </w:pPr>
                            <w:r>
                              <w:rPr>
                                <w:rFonts w:ascii="Garamond" w:hAnsi="Garamond" w:hint="eastAsia"/>
                                <w:sz w:val="28"/>
                                <w:szCs w:val="36"/>
                                <w:lang w:eastAsia="zh-TW"/>
                              </w:rPr>
                              <w:t>假設你決定把</w:t>
                            </w:r>
                            <w:r>
                              <w:rPr>
                                <w:rFonts w:ascii="Garamond" w:hAnsi="Garamond"/>
                                <w:sz w:val="28"/>
                                <w:szCs w:val="36"/>
                                <w:lang w:val="en-US" w:eastAsia="zh-TW"/>
                              </w:rPr>
                              <w:t>X</w:t>
                            </w:r>
                            <w:r>
                              <w:rPr>
                                <w:rFonts w:ascii="Garamond" w:hAnsi="Garamond" w:hint="eastAsia"/>
                                <w:sz w:val="28"/>
                                <w:szCs w:val="36"/>
                                <w:lang w:val="en-US" w:eastAsia="zh-TW"/>
                              </w:rPr>
                              <w:t>放在正中的位置</w:t>
                            </w:r>
                          </w:p>
                          <w:p w14:paraId="5D967B2D" w14:textId="77777777" w:rsidR="00FC35C1" w:rsidRDefault="00FC35C1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 xml:space="preserve">Imagine you decide to put your X in </w:t>
                            </w:r>
                          </w:p>
                          <w:p w14:paraId="55F8306E" w14:textId="710052DF" w:rsidR="00FC35C1" w:rsidRDefault="00FC35C1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the centre space.</w:t>
                            </w:r>
                          </w:p>
                          <w:p w14:paraId="78B7FFB2" w14:textId="77777777" w:rsidR="00FC35C1" w:rsidRPr="007C5A93" w:rsidRDefault="00FC35C1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5F1F5C24" w14:textId="511EC418" w:rsidR="00FC35C1" w:rsidRDefault="00FC35C1" w:rsidP="006746DE">
                            <w:pPr>
                              <w:jc w:val="center"/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  <w:r w:rsidRPr="007A4079">
                              <w:rPr>
                                <w:rFonts w:ascii="Garamond" w:hAnsi="Garamond"/>
                                <w:noProof/>
                                <w:sz w:val="36"/>
                                <w:lang w:val="en-US" w:eastAsia="zh-TW"/>
                              </w:rPr>
                              <w:drawing>
                                <wp:inline distT="0" distB="0" distL="0" distR="0" wp14:anchorId="24559F97" wp14:editId="1F16757D">
                                  <wp:extent cx="1773936" cy="1737360"/>
                                  <wp:effectExtent l="0" t="0" r="4445" b="0"/>
                                  <wp:docPr id="133" name="Picture 13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1" name=""/>
                                          <pic:cNvPicPr/>
                                        </pic:nvPicPr>
                                        <pic:blipFill>
                                          <a:blip r:embed="rId25"/>
                                          <a:stretch>
                                            <a:fillRect/>
                                          </a:stretch>
                                        </pic:blipFill>
                                        <pic:spPr>
                                          <a:xfrm>
                                            <a:off x="0" y="0"/>
                                            <a:ext cx="1773936" cy="1737360"/>
                                          </a:xfrm>
                                          <a:prstGeom prst="rect">
                                            <a:avLst/>
                                          </a:prstGeom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14:paraId="45ABD046" w14:textId="77777777" w:rsidR="00FC35C1" w:rsidRDefault="00FC35C1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6B61F49B" w14:textId="77777777" w:rsidR="00FC35C1" w:rsidRDefault="00FC35C1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322D779C" w14:textId="77777777" w:rsidR="00FC35C1" w:rsidRDefault="00FC35C1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156D8B8B" w14:textId="77777777" w:rsidR="00FC35C1" w:rsidRPr="007A4079" w:rsidRDefault="00FC35C1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Text Box 105" o:spid="_x0000_s1053" type="#_x0000_t202" style="position:absolute;margin-left:-3.05pt;margin-top:13.75pt;width:233.95pt;height:454.2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" filled="f" stroked="f">
                <v:textbox>
                  <w:txbxContent>
                    <w:p w14:paraId="6DA6BF30" w14:textId="53C2C017" w:rsidR="00FC35C1" w:rsidRPr="00D11AA1" w:rsidRDefault="00FC35C1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  <w:lang w:val="en-US" w:eastAsia="zh-TW"/>
                        </w:rPr>
                      </w:pPr>
                      <w:r>
                        <w:rPr>
                          <w:rFonts w:ascii="Garamond" w:hAnsi="Garamond" w:hint="eastAsia"/>
                          <w:sz w:val="28"/>
                          <w:szCs w:val="36"/>
                          <w:lang w:eastAsia="zh-TW"/>
                        </w:rPr>
                        <w:t>假設這是目前狀態，接下來是</w:t>
                      </w:r>
                      <w:r>
                        <w:rPr>
                          <w:rFonts w:ascii="Garamond" w:hAnsi="Garamond" w:hint="eastAsia"/>
                          <w:sz w:val="28"/>
                          <w:szCs w:val="36"/>
                          <w:lang w:val="en-US" w:eastAsia="zh-TW"/>
                        </w:rPr>
                        <w:t>X</w:t>
                      </w:r>
                      <w:r>
                        <w:rPr>
                          <w:rFonts w:ascii="Garamond" w:hAnsi="Garamond" w:hint="eastAsia"/>
                          <w:sz w:val="28"/>
                          <w:szCs w:val="36"/>
                          <w:lang w:val="en-US" w:eastAsia="zh-TW"/>
                        </w:rPr>
                        <w:t>方動作</w:t>
                      </w:r>
                    </w:p>
                    <w:p w14:paraId="0093C3F5" w14:textId="67BAF1FB" w:rsidR="00FC35C1" w:rsidRPr="007C5A93" w:rsidRDefault="00FC35C1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 xml:space="preserve">Imagine the board looks like this and </w:t>
                      </w:r>
                      <w:proofErr w:type="gramStart"/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>it’s</w:t>
                      </w:r>
                      <w:proofErr w:type="gramEnd"/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 xml:space="preserve"> X’s turn.</w:t>
                      </w:r>
                    </w:p>
                    <w:p w14:paraId="2D591EC1" w14:textId="50004C03" w:rsidR="00FC35C1" w:rsidRDefault="00FC35C1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14FF572D" w14:textId="3C38D0A3" w:rsidR="00FC35C1" w:rsidRDefault="00FC35C1" w:rsidP="006746DE">
                      <w:pPr>
                        <w:jc w:val="center"/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  <w:r w:rsidRPr="00230AAB">
                        <w:rPr>
                          <w:rFonts w:ascii="Garamond" w:hAnsi="Garamond"/>
                          <w:noProof/>
                          <w:sz w:val="36"/>
                          <w:lang w:val="en-US" w:eastAsia="zh-TW"/>
                        </w:rPr>
                        <w:drawing>
                          <wp:inline distT="0" distB="0" distL="0" distR="0" wp14:anchorId="38C43165" wp14:editId="59A7CA0E">
                            <wp:extent cx="1316572" cy="1265498"/>
                            <wp:effectExtent l="0" t="0" r="4445" b="5080"/>
                            <wp:docPr id="132" name="Picture 1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6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357541" cy="1304878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5D94BAC" w14:textId="77777777" w:rsidR="00FC35C1" w:rsidRDefault="00FC35C1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279912EB" w14:textId="024667C7" w:rsidR="00FC35C1" w:rsidRPr="00D11AA1" w:rsidRDefault="00FC35C1" w:rsidP="007C5A93">
                      <w:pPr>
                        <w:jc w:val="center"/>
                        <w:rPr>
                          <w:rFonts w:ascii="Garamond" w:hAnsi="Garamond" w:hint="eastAsia"/>
                          <w:sz w:val="28"/>
                          <w:szCs w:val="36"/>
                          <w:lang w:val="en-US" w:eastAsia="zh-TW"/>
                        </w:rPr>
                      </w:pPr>
                      <w:r>
                        <w:rPr>
                          <w:rFonts w:ascii="Garamond" w:hAnsi="Garamond" w:hint="eastAsia"/>
                          <w:sz w:val="28"/>
                          <w:szCs w:val="36"/>
                          <w:lang w:eastAsia="zh-TW"/>
                        </w:rPr>
                        <w:t>假設你決定把</w:t>
                      </w:r>
                      <w:r>
                        <w:rPr>
                          <w:rFonts w:ascii="Garamond" w:hAnsi="Garamond"/>
                          <w:sz w:val="28"/>
                          <w:szCs w:val="36"/>
                          <w:lang w:val="en-US" w:eastAsia="zh-TW"/>
                        </w:rPr>
                        <w:t>X</w:t>
                      </w:r>
                      <w:r>
                        <w:rPr>
                          <w:rFonts w:ascii="Garamond" w:hAnsi="Garamond" w:hint="eastAsia"/>
                          <w:sz w:val="28"/>
                          <w:szCs w:val="36"/>
                          <w:lang w:val="en-US" w:eastAsia="zh-TW"/>
                        </w:rPr>
                        <w:t>放在正中的位置</w:t>
                      </w:r>
                    </w:p>
                    <w:p w14:paraId="5D967B2D" w14:textId="77777777" w:rsidR="00FC35C1" w:rsidRDefault="00FC35C1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 xml:space="preserve">Imagine you decide to put your X in </w:t>
                      </w:r>
                    </w:p>
                    <w:p w14:paraId="55F8306E" w14:textId="710052DF" w:rsidR="00FC35C1" w:rsidRDefault="00FC35C1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>the centre space.</w:t>
                      </w:r>
                    </w:p>
                    <w:p w14:paraId="78B7FFB2" w14:textId="77777777" w:rsidR="00FC35C1" w:rsidRPr="007C5A93" w:rsidRDefault="00FC35C1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5F1F5C24" w14:textId="511EC418" w:rsidR="00FC35C1" w:rsidRDefault="00FC35C1" w:rsidP="006746DE">
                      <w:pPr>
                        <w:jc w:val="center"/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  <w:r w:rsidRPr="007A4079">
                        <w:rPr>
                          <w:rFonts w:ascii="Garamond" w:hAnsi="Garamond"/>
                          <w:noProof/>
                          <w:sz w:val="36"/>
                          <w:lang w:val="en-US" w:eastAsia="zh-TW"/>
                        </w:rPr>
                        <w:drawing>
                          <wp:inline distT="0" distB="0" distL="0" distR="0" wp14:anchorId="24559F97" wp14:editId="1F16757D">
                            <wp:extent cx="1773936" cy="1737360"/>
                            <wp:effectExtent l="0" t="0" r="4445" b="0"/>
                            <wp:docPr id="133" name="Picture 13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1" name=""/>
                                    <pic:cNvPicPr/>
                                  </pic:nvPicPr>
                                  <pic:blipFill>
                                    <a:blip r:embed="rId27"/>
                                    <a:stretch>
                                      <a:fillRect/>
                                    </a:stretch>
                                  </pic:blipFill>
                                  <pic:spPr>
                                    <a:xfrm>
                                      <a:off x="0" y="0"/>
                                      <a:ext cx="1773936" cy="1737360"/>
                                    </a:xfrm>
                                    <a:prstGeom prst="rect">
                                      <a:avLst/>
                                    </a:prstGeom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14:paraId="45ABD046" w14:textId="77777777" w:rsidR="00FC35C1" w:rsidRDefault="00FC35C1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6B61F49B" w14:textId="77777777" w:rsidR="00FC35C1" w:rsidRDefault="00FC35C1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322D779C" w14:textId="77777777" w:rsidR="00FC35C1" w:rsidRDefault="00FC35C1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156D8B8B" w14:textId="77777777" w:rsidR="00FC35C1" w:rsidRPr="007A4079" w:rsidRDefault="00FC35C1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 w:rsidR="007C5A93">
        <w:rPr>
          <w:rFonts w:ascii="Garamond" w:hAnsi="Garamond"/>
          <w:noProof/>
          <w:sz w:val="36"/>
          <w:lang w:val="en-US" w:eastAsia="zh-TW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8C6D5ED" wp14:editId="0DF1B32C">
                <wp:simplePos x="0" y="0"/>
                <wp:positionH relativeFrom="column">
                  <wp:posOffset>3156585</wp:posOffset>
                </wp:positionH>
                <wp:positionV relativeFrom="paragraph">
                  <wp:posOffset>237490</wp:posOffset>
                </wp:positionV>
                <wp:extent cx="0" cy="4343400"/>
                <wp:effectExtent l="0" t="0" r="25400" b="25400"/>
                <wp:wrapNone/>
                <wp:docPr id="136" name="Straight Connector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0" cy="4343400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136" o:spid="_x0000_s1026" style="position:absolute;z-index:25173094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248.55pt,18.7pt" to="248.55pt,360.7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" strokecolor="#4472c4 [3204]" strokeweight=".5pt">
                <v:stroke joinstyle="miter"/>
              </v:line>
            </w:pict>
          </mc:Fallback>
        </mc:AlternateContent>
      </w:r>
    </w:p>
    <w:p w14:paraId="4C4D99F0" w14:textId="4D0B468C" w:rsidR="00230AAB" w:rsidRDefault="00230AAB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26A5D62" w14:textId="50F8C55B" w:rsidR="007A4079" w:rsidRDefault="007A407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5A94765" w14:textId="126FA520" w:rsidR="007A4079" w:rsidRDefault="007A407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6383906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5F04990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E42DD7F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6383638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584B72C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73C8A2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7E4CACA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0740DBF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F4017D9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8DFDA44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EC54071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045EB72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5663753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D654CDC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242685E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46560B1" w14:textId="77777777" w:rsidR="00D11AA1" w:rsidRDefault="00D11AA1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103B3521" w14:textId="77777777" w:rsidR="00D11AA1" w:rsidRDefault="00D11AA1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4A71E9C3" w14:textId="77777777" w:rsidR="00D11AA1" w:rsidRDefault="00D11AA1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0F21AF37" w14:textId="77777777" w:rsidR="00D11AA1" w:rsidRDefault="00D11AA1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1A4B8E80" w14:textId="77777777" w:rsidR="00D11AA1" w:rsidRDefault="00D11AA1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5FA67CD8" w14:textId="77777777" w:rsidR="00D11AA1" w:rsidRDefault="00D11AA1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11105B17" w14:textId="2CD7416F" w:rsidR="00D11AA1" w:rsidRPr="009B4793" w:rsidRDefault="009B4793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</w:rPr>
      </w:pPr>
      <w:r>
        <w:rPr>
          <w:rFonts w:ascii="Garamond" w:hAnsi="Garamond" w:hint="eastAsia"/>
          <w:sz w:val="36"/>
          <w:lang w:eastAsia="zh-TW"/>
        </w:rPr>
        <w:t>用對手</w:t>
      </w:r>
      <w:r>
        <w:rPr>
          <w:rFonts w:ascii="Garamond" w:hAnsi="Garamond"/>
          <w:sz w:val="36"/>
          <w:lang w:val="en-US" w:eastAsia="zh-TW"/>
        </w:rPr>
        <w:t>(</w:t>
      </w:r>
      <w:r>
        <w:rPr>
          <w:rFonts w:ascii="Garamond" w:hAnsi="Garamond"/>
          <w:sz w:val="36"/>
        </w:rPr>
        <w:t>opponent</w:t>
      </w:r>
      <w:r>
        <w:rPr>
          <w:rFonts w:ascii="Garamond" w:hAnsi="Garamond"/>
          <w:sz w:val="36"/>
          <w:lang w:val="en-US" w:eastAsia="zh-TW"/>
        </w:rPr>
        <w:t>)</w:t>
      </w:r>
      <w:r>
        <w:rPr>
          <w:rFonts w:ascii="Garamond" w:hAnsi="Garamond" w:hint="eastAsia"/>
          <w:sz w:val="36"/>
          <w:lang w:eastAsia="zh-TW"/>
        </w:rPr>
        <w:t>和玩家</w:t>
      </w:r>
      <w:r>
        <w:rPr>
          <w:rFonts w:ascii="Garamond" w:hAnsi="Garamond"/>
          <w:sz w:val="36"/>
          <w:lang w:val="en-US" w:eastAsia="zh-TW"/>
        </w:rPr>
        <w:t>(</w:t>
      </w:r>
      <w:r>
        <w:rPr>
          <w:rFonts w:ascii="Garamond" w:hAnsi="Garamond"/>
          <w:sz w:val="36"/>
        </w:rPr>
        <w:t>player)</w:t>
      </w:r>
      <w:r>
        <w:rPr>
          <w:rFonts w:ascii="Garamond" w:hAnsi="Garamond" w:hint="eastAsia"/>
          <w:sz w:val="36"/>
          <w:lang w:eastAsia="zh-TW"/>
        </w:rPr>
        <w:t>取代圈圈</w:t>
      </w:r>
      <w:r>
        <w:rPr>
          <w:rFonts w:ascii="Garamond" w:hAnsi="Garamond"/>
          <w:sz w:val="36"/>
          <w:lang w:val="en-US" w:eastAsia="zh-TW"/>
        </w:rPr>
        <w:t>(</w:t>
      </w:r>
      <w:r>
        <w:rPr>
          <w:rFonts w:ascii="Garamond" w:hAnsi="Garamond"/>
          <w:sz w:val="36"/>
        </w:rPr>
        <w:t>nought)</w:t>
      </w:r>
      <w:r>
        <w:rPr>
          <w:rFonts w:ascii="Garamond" w:hAnsi="Garamond" w:hint="eastAsia"/>
          <w:sz w:val="36"/>
          <w:lang w:eastAsia="zh-TW"/>
        </w:rPr>
        <w:t>和叉叉</w:t>
      </w:r>
      <w:r>
        <w:rPr>
          <w:rFonts w:ascii="Garamond" w:hAnsi="Garamond"/>
          <w:sz w:val="36"/>
          <w:lang w:val="en-US" w:eastAsia="zh-TW"/>
        </w:rPr>
        <w:t>(</w:t>
      </w:r>
      <w:del w:id="11" w:author="Sung-Shine Lee" w:date="2019-05-31T23:08:00Z">
        <w:r w:rsidDel="00774B26">
          <w:rPr>
            <w:rFonts w:ascii="Garamond" w:hAnsi="Garamond" w:hint="eastAsia"/>
            <w:sz w:val="36"/>
            <w:lang w:eastAsia="zh-TW"/>
          </w:rPr>
          <w:delText>nought</w:delText>
        </w:r>
      </w:del>
      <w:ins w:id="12" w:author="Sung-Shine Lee" w:date="2019-05-31T23:08:00Z">
        <w:r w:rsidR="00774B26">
          <w:rPr>
            <w:rFonts w:ascii="Garamond" w:hAnsi="Garamond"/>
            <w:sz w:val="36"/>
            <w:lang w:val="en-US" w:eastAsia="zh-TW"/>
          </w:rPr>
          <w:t>cross</w:t>
        </w:r>
      </w:ins>
      <w:r>
        <w:rPr>
          <w:rFonts w:ascii="Garamond" w:hAnsi="Garamond" w:hint="eastAsia"/>
          <w:sz w:val="36"/>
          <w:lang w:eastAsia="zh-TW"/>
        </w:rPr>
        <w:t>)</w:t>
      </w:r>
      <w:r>
        <w:rPr>
          <w:rFonts w:ascii="Garamond" w:hAnsi="Garamond" w:hint="eastAsia"/>
          <w:sz w:val="36"/>
          <w:lang w:eastAsia="zh-TW"/>
        </w:rPr>
        <w:t>可以讓電腦學習到兩方的動作</w:t>
      </w:r>
    </w:p>
    <w:p w14:paraId="2B01CF8E" w14:textId="5A057A63" w:rsidR="008E5DD3" w:rsidRDefault="00623805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U</w:t>
      </w:r>
      <w:r w:rsidR="007A4079">
        <w:rPr>
          <w:rFonts w:ascii="Garamond" w:hAnsi="Garamond"/>
          <w:sz w:val="36"/>
        </w:rPr>
        <w:t>sing “opponent” and “player” instead of “nought” and “cross” m</w:t>
      </w:r>
      <w:r w:rsidR="00C853A9">
        <w:rPr>
          <w:rFonts w:ascii="Garamond" w:hAnsi="Garamond"/>
          <w:sz w:val="36"/>
        </w:rPr>
        <w:t xml:space="preserve">eans the computer </w:t>
      </w:r>
      <w:r>
        <w:rPr>
          <w:rFonts w:ascii="Garamond" w:hAnsi="Garamond"/>
          <w:sz w:val="36"/>
        </w:rPr>
        <w:t>can</w:t>
      </w:r>
      <w:r w:rsidR="00C853A9">
        <w:rPr>
          <w:rFonts w:ascii="Garamond" w:hAnsi="Garamond"/>
          <w:sz w:val="36"/>
        </w:rPr>
        <w:t xml:space="preserve"> learn from both nought and cross moves. </w:t>
      </w:r>
    </w:p>
    <w:p w14:paraId="195C3027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07A27E7D" w14:textId="38B8B82C" w:rsidR="00CC4158" w:rsidRDefault="00CC4158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你將使用獲得勝利的玩家範例來訓練電腦。</w:t>
      </w:r>
    </w:p>
    <w:p w14:paraId="00B004CA" w14:textId="541B8B6B" w:rsidR="00C853A9" w:rsidRDefault="00623805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You</w:t>
      </w:r>
      <w:r w:rsidR="00C853A9">
        <w:rPr>
          <w:rFonts w:ascii="Garamond" w:hAnsi="Garamond"/>
          <w:sz w:val="36"/>
        </w:rPr>
        <w:t xml:space="preserve">’ll </w:t>
      </w:r>
      <w:r>
        <w:rPr>
          <w:rFonts w:ascii="Garamond" w:hAnsi="Garamond"/>
          <w:sz w:val="36"/>
        </w:rPr>
        <w:t>use examples of moves from</w:t>
      </w:r>
      <w:r w:rsidR="00341937">
        <w:rPr>
          <w:rFonts w:ascii="Garamond" w:hAnsi="Garamond"/>
          <w:sz w:val="36"/>
        </w:rPr>
        <w:t xml:space="preserve"> the player that wins the game to train the computer.</w:t>
      </w:r>
    </w:p>
    <w:p w14:paraId="6B59C00C" w14:textId="77777777" w:rsidR="00C20B62" w:rsidRDefault="00C20B62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17E4E06" w14:textId="618FF150" w:rsidR="00CC4158" w:rsidRPr="00CC4158" w:rsidRDefault="00CC4158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</w:rPr>
      </w:pPr>
      <w:r>
        <w:rPr>
          <w:rFonts w:ascii="Garamond" w:hAnsi="Garamond" w:hint="eastAsia"/>
          <w:sz w:val="36"/>
          <w:lang w:eastAsia="zh-TW"/>
        </w:rPr>
        <w:lastRenderedPageBreak/>
        <w:t>如果你</w:t>
      </w:r>
      <w:r>
        <w:rPr>
          <w:rFonts w:ascii="Garamond" w:hAnsi="Garamond"/>
          <w:sz w:val="36"/>
          <w:lang w:eastAsia="zh-TW"/>
        </w:rPr>
        <w:t>(X)</w:t>
      </w:r>
      <w:r>
        <w:rPr>
          <w:rFonts w:ascii="Garamond" w:hAnsi="Garamond" w:hint="eastAsia"/>
          <w:sz w:val="36"/>
          <w:lang w:val="en-US" w:eastAsia="zh-TW"/>
        </w:rPr>
        <w:t>贏了，就用你</w:t>
      </w:r>
      <w:ins w:id="13" w:author="Sung-Shine Lee" w:date="2019-05-31T23:10:00Z">
        <w:r w:rsidR="00774B26">
          <w:rPr>
            <w:rFonts w:ascii="Garamond" w:hAnsi="Garamond" w:hint="eastAsia"/>
            <w:sz w:val="36"/>
            <w:lang w:val="en-US" w:eastAsia="zh-TW"/>
          </w:rPr>
          <w:t>下</w:t>
        </w:r>
      </w:ins>
      <w:r>
        <w:rPr>
          <w:rFonts w:ascii="Garamond" w:hAnsi="Garamond" w:hint="eastAsia"/>
          <w:sz w:val="36"/>
          <w:lang w:val="en-US" w:eastAsia="zh-TW"/>
        </w:rPr>
        <w:t>的</w:t>
      </w:r>
      <w:ins w:id="14" w:author="Sung-Shine Lee" w:date="2019-05-31T23:09:00Z">
        <w:r w:rsidR="00774B26">
          <w:rPr>
            <w:rFonts w:ascii="Garamond" w:hAnsi="Garamond" w:hint="eastAsia"/>
            <w:sz w:val="36"/>
            <w:lang w:val="en-US" w:eastAsia="zh-TW"/>
          </w:rPr>
          <w:t>棋</w:t>
        </w:r>
      </w:ins>
      <w:r>
        <w:rPr>
          <w:rFonts w:ascii="Garamond" w:hAnsi="Garamond" w:hint="eastAsia"/>
          <w:sz w:val="36"/>
          <w:lang w:val="en-US" w:eastAsia="zh-TW"/>
        </w:rPr>
        <w:t>當作範例來訓練電腦，如果電腦</w:t>
      </w:r>
      <w:r>
        <w:rPr>
          <w:rFonts w:ascii="Garamond" w:hAnsi="Garamond"/>
          <w:sz w:val="36"/>
          <w:lang w:eastAsia="zh-TW"/>
        </w:rPr>
        <w:t>(O)</w:t>
      </w:r>
      <w:r>
        <w:rPr>
          <w:rFonts w:ascii="Garamond" w:hAnsi="Garamond" w:hint="eastAsia"/>
          <w:sz w:val="36"/>
          <w:lang w:val="en-US" w:eastAsia="zh-TW"/>
        </w:rPr>
        <w:t>贏了，就用電腦</w:t>
      </w:r>
      <w:ins w:id="15" w:author="Sung-Shine Lee" w:date="2019-05-31T23:10:00Z">
        <w:r w:rsidR="00774B26">
          <w:rPr>
            <w:rFonts w:ascii="Garamond" w:hAnsi="Garamond" w:hint="eastAsia"/>
            <w:sz w:val="36"/>
            <w:lang w:val="en-US" w:eastAsia="zh-TW"/>
          </w:rPr>
          <w:t>下</w:t>
        </w:r>
      </w:ins>
      <w:r>
        <w:rPr>
          <w:rFonts w:ascii="Garamond" w:hAnsi="Garamond" w:hint="eastAsia"/>
          <w:sz w:val="36"/>
          <w:lang w:val="en-US" w:eastAsia="zh-TW"/>
        </w:rPr>
        <w:t>的</w:t>
      </w:r>
      <w:ins w:id="16" w:author="Sung-Shine Lee" w:date="2019-05-31T23:10:00Z">
        <w:r w:rsidR="00774B26">
          <w:rPr>
            <w:rFonts w:ascii="Garamond" w:hAnsi="Garamond" w:hint="eastAsia"/>
            <w:sz w:val="36"/>
            <w:lang w:val="en-US" w:eastAsia="zh-TW"/>
          </w:rPr>
          <w:t>棋</w:t>
        </w:r>
      </w:ins>
      <w:r>
        <w:rPr>
          <w:rFonts w:ascii="Garamond" w:hAnsi="Garamond" w:hint="eastAsia"/>
          <w:sz w:val="36"/>
          <w:lang w:val="en-US" w:eastAsia="zh-TW"/>
        </w:rPr>
        <w:t>當作範例</w:t>
      </w:r>
    </w:p>
    <w:p w14:paraId="6D2981EB" w14:textId="6081EBF8" w:rsidR="00C20B62" w:rsidRDefault="00C20B62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If you (X) win, </w:t>
      </w:r>
      <w:r w:rsidR="00341937">
        <w:rPr>
          <w:rFonts w:ascii="Garamond" w:hAnsi="Garamond"/>
          <w:sz w:val="36"/>
        </w:rPr>
        <w:t xml:space="preserve">you’ll </w:t>
      </w:r>
      <w:r>
        <w:rPr>
          <w:rFonts w:ascii="Garamond" w:hAnsi="Garamond"/>
          <w:sz w:val="36"/>
        </w:rPr>
        <w:t xml:space="preserve">use </w:t>
      </w:r>
      <w:r w:rsidR="007C5A93">
        <w:rPr>
          <w:rFonts w:ascii="Garamond" w:hAnsi="Garamond"/>
          <w:sz w:val="36"/>
        </w:rPr>
        <w:t xml:space="preserve">your </w:t>
      </w:r>
      <w:r>
        <w:rPr>
          <w:rFonts w:ascii="Garamond" w:hAnsi="Garamond"/>
          <w:sz w:val="36"/>
        </w:rPr>
        <w:t xml:space="preserve">moves </w:t>
      </w:r>
      <w:r w:rsidR="007C5A93">
        <w:rPr>
          <w:rFonts w:ascii="Garamond" w:hAnsi="Garamond"/>
          <w:sz w:val="36"/>
        </w:rPr>
        <w:t xml:space="preserve">as examples </w:t>
      </w:r>
      <w:r>
        <w:rPr>
          <w:rFonts w:ascii="Garamond" w:hAnsi="Garamond"/>
          <w:sz w:val="36"/>
        </w:rPr>
        <w:t xml:space="preserve">to train the computer. </w:t>
      </w:r>
    </w:p>
    <w:p w14:paraId="611094AE" w14:textId="57DC4CDF" w:rsidR="00C20B62" w:rsidRDefault="00C20B62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If the computer (O) wins, </w:t>
      </w:r>
      <w:r w:rsidR="00341937">
        <w:rPr>
          <w:rFonts w:ascii="Garamond" w:hAnsi="Garamond"/>
          <w:sz w:val="36"/>
        </w:rPr>
        <w:t xml:space="preserve">you’ll </w:t>
      </w:r>
      <w:r>
        <w:rPr>
          <w:rFonts w:ascii="Garamond" w:hAnsi="Garamond"/>
          <w:sz w:val="36"/>
        </w:rPr>
        <w:t xml:space="preserve">use the </w:t>
      </w:r>
      <w:r w:rsidR="007C5A93">
        <w:rPr>
          <w:rFonts w:ascii="Garamond" w:hAnsi="Garamond"/>
          <w:sz w:val="36"/>
        </w:rPr>
        <w:t>computer’s</w:t>
      </w:r>
      <w:r>
        <w:rPr>
          <w:rFonts w:ascii="Garamond" w:hAnsi="Garamond"/>
          <w:sz w:val="36"/>
        </w:rPr>
        <w:t xml:space="preserve"> moves </w:t>
      </w:r>
      <w:r w:rsidR="007C5A93">
        <w:rPr>
          <w:rFonts w:ascii="Garamond" w:hAnsi="Garamond"/>
          <w:sz w:val="36"/>
        </w:rPr>
        <w:t>to train with.</w:t>
      </w:r>
    </w:p>
    <w:p w14:paraId="459D6742" w14:textId="77777777" w:rsidR="007C5A93" w:rsidRDefault="007C5A93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67F07137" w14:textId="0DF2EDCB" w:rsidR="004938DE" w:rsidRDefault="004938DE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這些</w:t>
      </w:r>
      <w:r>
        <w:rPr>
          <w:rFonts w:ascii="Garamond" w:hAnsi="Garamond" w:hint="eastAsia"/>
          <w:b/>
          <w:sz w:val="36"/>
          <w:lang w:eastAsia="zh-TW"/>
        </w:rPr>
        <w:t>獲勝的範例</w:t>
      </w:r>
      <w:r>
        <w:rPr>
          <w:rFonts w:ascii="Garamond" w:hAnsi="Garamond" w:hint="eastAsia"/>
          <w:sz w:val="36"/>
          <w:lang w:eastAsia="zh-TW"/>
        </w:rPr>
        <w:t>會教電腦怎麼贏這個遊戲！</w:t>
      </w:r>
    </w:p>
    <w:p w14:paraId="73F7A711" w14:textId="2F1C4EE8" w:rsidR="007C5A93" w:rsidRPr="007225C7" w:rsidRDefault="007C5A93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These </w:t>
      </w:r>
      <w:r w:rsidRPr="00953918">
        <w:rPr>
          <w:rFonts w:ascii="Garamond" w:hAnsi="Garamond"/>
          <w:b/>
          <w:sz w:val="36"/>
        </w:rPr>
        <w:t>examples of moves that lead to win</w:t>
      </w:r>
      <w:r w:rsidR="00953918">
        <w:rPr>
          <w:rFonts w:ascii="Garamond" w:hAnsi="Garamond"/>
          <w:b/>
          <w:sz w:val="36"/>
        </w:rPr>
        <w:t>ning</w:t>
      </w:r>
      <w:r>
        <w:rPr>
          <w:rFonts w:ascii="Garamond" w:hAnsi="Garamond"/>
          <w:sz w:val="36"/>
        </w:rPr>
        <w:t xml:space="preserve"> will</w:t>
      </w:r>
      <w:r w:rsidR="004A534D">
        <w:rPr>
          <w:rFonts w:ascii="Garamond" w:hAnsi="Garamond"/>
          <w:sz w:val="36"/>
        </w:rPr>
        <w:t xml:space="preserve"> teach the computer how to play to win!</w:t>
      </w:r>
    </w:p>
    <w:p w14:paraId="3C24DEF8" w14:textId="54E14811" w:rsidR="00F128EE" w:rsidRDefault="00F128EE" w:rsidP="0001188E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關閉</w:t>
      </w:r>
      <w:r>
        <w:rPr>
          <w:sz w:val="32"/>
          <w:lang w:val="en-US" w:eastAsia="zh-TW"/>
        </w:rPr>
        <w:t>Scratch</w:t>
      </w:r>
      <w:r>
        <w:rPr>
          <w:rFonts w:hint="eastAsia"/>
          <w:sz w:val="32"/>
          <w:lang w:val="en-US" w:eastAsia="zh-TW"/>
        </w:rPr>
        <w:t>視窗，搜尋網頁</w:t>
      </w:r>
      <w:r w:rsidRPr="00EB5B98">
        <w:rPr>
          <w:rStyle w:val="Hyperlink"/>
          <w:sz w:val="30"/>
          <w:szCs w:val="30"/>
        </w:rPr>
        <w:t>https://machinelearningforkids.co.uk</w:t>
      </w:r>
    </w:p>
    <w:p w14:paraId="66E0ED0D" w14:textId="05BE7550" w:rsidR="0001188E" w:rsidRPr="00EB5B98" w:rsidRDefault="00EB5B98" w:rsidP="00F128EE">
      <w:pPr>
        <w:pStyle w:val="ListParagraph"/>
        <w:ind w:firstLine="720"/>
        <w:rPr>
          <w:sz w:val="32"/>
        </w:rPr>
      </w:pPr>
      <w:r w:rsidRPr="00EB5B98">
        <w:rPr>
          <w:sz w:val="32"/>
        </w:rPr>
        <w:t xml:space="preserve">Close Scratch window </w:t>
      </w:r>
      <w:r>
        <w:rPr>
          <w:sz w:val="32"/>
        </w:rPr>
        <w:t>then</w:t>
      </w:r>
      <w:r w:rsidRPr="00EB5B98">
        <w:rPr>
          <w:sz w:val="32"/>
        </w:rPr>
        <w:t xml:space="preserve"> go to</w:t>
      </w:r>
      <w:r w:rsidR="0001188E" w:rsidRPr="00EB5B98">
        <w:rPr>
          <w:sz w:val="32"/>
        </w:rPr>
        <w:t xml:space="preserve"> </w:t>
      </w:r>
      <w:r w:rsidR="005C0201" w:rsidRPr="00EB5B98">
        <w:rPr>
          <w:rStyle w:val="Hyperlink"/>
          <w:sz w:val="30"/>
          <w:szCs w:val="30"/>
        </w:rPr>
        <w:t>https://machinelearningforkids.co.uk</w:t>
      </w:r>
      <w:r>
        <w:rPr>
          <w:sz w:val="32"/>
        </w:rPr>
        <w:br/>
      </w:r>
    </w:p>
    <w:p w14:paraId="785BFC2D" w14:textId="7729FDDB" w:rsidR="006F4E67" w:rsidRDefault="006E6FE3" w:rsidP="00384420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  <w:r>
        <w:rPr>
          <w:rFonts w:hint="eastAsia"/>
          <w:sz w:val="32"/>
        </w:rPr>
        <w:t>按鈕</w:t>
      </w:r>
    </w:p>
    <w:p w14:paraId="7BF807C3" w14:textId="6ADAD0A0" w:rsidR="0001188E" w:rsidRDefault="0001188E" w:rsidP="006F4E67">
      <w:pPr>
        <w:pStyle w:val="ListParagraph"/>
        <w:ind w:firstLine="720"/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7A5D226B" w14:textId="77777777" w:rsidR="006E6FE3" w:rsidRPr="00393AB8" w:rsidRDefault="006E6FE3" w:rsidP="006E6FE3">
      <w:pPr>
        <w:pStyle w:val="ListParagraph"/>
        <w:numPr>
          <w:ilvl w:val="0"/>
          <w:numId w:val="1"/>
        </w:numPr>
        <w:rPr>
          <w:i/>
          <w:lang w:eastAsia="zh-TW"/>
        </w:rPr>
      </w:pPr>
      <w:r>
        <w:rPr>
          <w:rFonts w:hint="eastAsia"/>
          <w:sz w:val="32"/>
        </w:rPr>
        <w:t>點選</w:t>
      </w:r>
      <w:r w:rsidRPr="005E559D">
        <w:rPr>
          <w:sz w:val="32"/>
        </w:rPr>
        <w:t>“</w:t>
      </w:r>
      <w:r w:rsidRPr="005E559D">
        <w:rPr>
          <w:b/>
          <w:sz w:val="32"/>
        </w:rPr>
        <w:t>Log In</w:t>
      </w:r>
      <w:r w:rsidRPr="005E559D">
        <w:rPr>
          <w:sz w:val="32"/>
        </w:rPr>
        <w:t>”</w:t>
      </w:r>
      <w:r>
        <w:rPr>
          <w:rFonts w:hint="eastAsia"/>
          <w:sz w:val="32"/>
          <w:lang w:eastAsia="zh-TW"/>
        </w:rPr>
        <w:t>按鈕並登入系統</w:t>
      </w:r>
    </w:p>
    <w:p w14:paraId="61FE6D69" w14:textId="77777777" w:rsidR="006E6FE3" w:rsidRDefault="006E6FE3" w:rsidP="006E6FE3">
      <w:pPr>
        <w:pStyle w:val="ListParagraph"/>
        <w:ind w:left="1440"/>
        <w:rPr>
          <w:i/>
          <w:lang w:eastAsia="zh-TW"/>
        </w:rPr>
      </w:pPr>
      <w:r w:rsidRPr="00CF7456">
        <w:rPr>
          <w:rFonts w:hint="eastAsia"/>
          <w:i/>
          <w:lang w:eastAsia="zh-TW"/>
        </w:rPr>
        <w:t>如果你沒有帳號，請你的老師幫你建立一個帳號。</w:t>
      </w:r>
    </w:p>
    <w:p w14:paraId="7BE6338B" w14:textId="78B84FCD" w:rsidR="006F4E67" w:rsidRDefault="006E6FE3" w:rsidP="006E6FE3">
      <w:pPr>
        <w:pStyle w:val="ListParagraph"/>
        <w:ind w:firstLine="720"/>
        <w:rPr>
          <w:sz w:val="32"/>
          <w:lang w:eastAsia="zh-TW"/>
        </w:rPr>
      </w:pPr>
      <w:r>
        <w:rPr>
          <w:rFonts w:hint="eastAsia"/>
          <w:i/>
          <w:lang w:eastAsia="zh-TW"/>
        </w:rPr>
        <w:t>如果你不記得你的帳號或密碼，請你的老師幫你重新設定一次。</w:t>
      </w:r>
    </w:p>
    <w:p w14:paraId="54C23BA1" w14:textId="637738D8" w:rsidR="006812AE" w:rsidRPr="006812AE" w:rsidRDefault="006812AE" w:rsidP="006F4E67">
      <w:pPr>
        <w:pStyle w:val="ListParagraph"/>
        <w:ind w:firstLine="720"/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to create one for you.</w:t>
      </w:r>
      <w:r>
        <w:rPr>
          <w:i/>
          <w:sz w:val="32"/>
        </w:rPr>
        <w:br/>
        <w:t>If you can’t remember your password, ask your teacher to reset it for you.</w:t>
      </w:r>
    </w:p>
    <w:p w14:paraId="6D5CFA0B" w14:textId="439B2875" w:rsidR="006812AE" w:rsidRPr="006812AE" w:rsidRDefault="006812AE" w:rsidP="006812AE">
      <w:pPr>
        <w:rPr>
          <w:i/>
          <w:sz w:val="32"/>
        </w:rPr>
      </w:pPr>
    </w:p>
    <w:p w14:paraId="49545C99" w14:textId="503CE539" w:rsidR="006F4E67" w:rsidRDefault="00DE3E75" w:rsidP="006812AE">
      <w:pPr>
        <w:pStyle w:val="ListParagraph"/>
        <w:numPr>
          <w:ilvl w:val="0"/>
          <w:numId w:val="1"/>
        </w:numPr>
        <w:rPr>
          <w:sz w:val="32"/>
        </w:rPr>
      </w:pPr>
      <w:r w:rsidRPr="001B5EF3">
        <w:rPr>
          <w:rFonts w:hint="eastAsia"/>
          <w:sz w:val="32"/>
        </w:rPr>
        <w:t>點選上方清單中的</w:t>
      </w:r>
      <w:r w:rsidRPr="001B5EF3">
        <w:rPr>
          <w:sz w:val="32"/>
        </w:rPr>
        <w:t xml:space="preserve"> </w:t>
      </w:r>
      <w:r w:rsidRPr="001B5EF3">
        <w:rPr>
          <w:b/>
          <w:sz w:val="32"/>
        </w:rPr>
        <w:t>”Projects”</w:t>
      </w:r>
      <w:r w:rsidRPr="001B5EF3">
        <w:rPr>
          <w:sz w:val="32"/>
        </w:rPr>
        <w:t xml:space="preserve"> </w:t>
      </w:r>
      <w:r w:rsidRPr="001B5EF3">
        <w:rPr>
          <w:rFonts w:hint="eastAsia"/>
          <w:sz w:val="32"/>
        </w:rPr>
        <w:t>按鈕</w:t>
      </w:r>
    </w:p>
    <w:p w14:paraId="36C7FB78" w14:textId="77777777" w:rsidR="006812AE" w:rsidRDefault="006812AE" w:rsidP="006F4E67">
      <w:pPr>
        <w:pStyle w:val="ListParagraph"/>
        <w:ind w:firstLine="720"/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6F973452" w:rsidR="006812AE" w:rsidRPr="006812AE" w:rsidRDefault="006812AE" w:rsidP="006812AE">
      <w:pPr>
        <w:rPr>
          <w:sz w:val="32"/>
        </w:rPr>
      </w:pPr>
    </w:p>
    <w:p w14:paraId="44713239" w14:textId="6C90B7D5" w:rsidR="006F4E67" w:rsidRDefault="00DE3E75" w:rsidP="006812AE">
      <w:pPr>
        <w:pStyle w:val="ListParagraph"/>
        <w:numPr>
          <w:ilvl w:val="0"/>
          <w:numId w:val="1"/>
        </w:numPr>
        <w:rPr>
          <w:sz w:val="32"/>
        </w:rPr>
      </w:pPr>
      <w:r w:rsidRPr="005E0388">
        <w:rPr>
          <w:rFonts w:hint="eastAsia"/>
          <w:sz w:val="32"/>
          <w:szCs w:val="32"/>
          <w:lang w:eastAsia="zh-TW"/>
        </w:rPr>
        <w:t>點選</w:t>
      </w:r>
      <w:r w:rsidRPr="005E0388">
        <w:rPr>
          <w:rFonts w:hint="eastAsia"/>
          <w:sz w:val="32"/>
          <w:szCs w:val="32"/>
          <w:lang w:eastAsia="zh-TW"/>
        </w:rPr>
        <w:t xml:space="preserve"> </w:t>
      </w:r>
      <w:r w:rsidRPr="005E0388">
        <w:rPr>
          <w:sz w:val="32"/>
          <w:szCs w:val="32"/>
          <w:lang w:val="en-US" w:eastAsia="zh-TW"/>
        </w:rPr>
        <w:t>“</w:t>
      </w:r>
      <w:r w:rsidRPr="005E0388">
        <w:rPr>
          <w:b/>
          <w:sz w:val="32"/>
          <w:szCs w:val="32"/>
        </w:rPr>
        <w:t>+ Add a new project</w:t>
      </w:r>
      <w:r w:rsidRPr="005E0388">
        <w:rPr>
          <w:sz w:val="32"/>
          <w:szCs w:val="32"/>
          <w:lang w:val="en-US" w:eastAsia="zh-TW"/>
        </w:rPr>
        <w:t>”</w:t>
      </w:r>
      <w:r w:rsidRPr="005E0388">
        <w:rPr>
          <w:rFonts w:hint="eastAsia"/>
          <w:sz w:val="32"/>
          <w:szCs w:val="32"/>
          <w:lang w:val="en-US" w:eastAsia="zh-TW"/>
        </w:rPr>
        <w:t xml:space="preserve"> </w:t>
      </w:r>
      <w:r w:rsidRPr="005E0388">
        <w:rPr>
          <w:rFonts w:hint="eastAsia"/>
          <w:sz w:val="32"/>
          <w:szCs w:val="32"/>
          <w:lang w:val="en-US" w:eastAsia="zh-TW"/>
        </w:rPr>
        <w:t>按鈕</w:t>
      </w:r>
    </w:p>
    <w:p w14:paraId="2E579C8B" w14:textId="710A025C" w:rsidR="006812AE" w:rsidRDefault="006812AE" w:rsidP="006F4E67">
      <w:pPr>
        <w:pStyle w:val="ListParagraph"/>
        <w:ind w:firstLine="720"/>
        <w:rPr>
          <w:sz w:val="32"/>
        </w:rPr>
      </w:pPr>
      <w:r>
        <w:rPr>
          <w:sz w:val="32"/>
        </w:rPr>
        <w:t xml:space="preserve">Click on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3E71252A" w:rsidR="006812AE" w:rsidRPr="006812AE" w:rsidRDefault="006812AE" w:rsidP="006812AE">
      <w:pPr>
        <w:rPr>
          <w:sz w:val="32"/>
        </w:rPr>
      </w:pPr>
    </w:p>
    <w:p w14:paraId="45A089FA" w14:textId="67763182" w:rsidR="006F4E67" w:rsidRDefault="00DE3E75" w:rsidP="006812AE">
      <w:pPr>
        <w:pStyle w:val="ListParagraph"/>
        <w:numPr>
          <w:ilvl w:val="0"/>
          <w:numId w:val="1"/>
        </w:numPr>
        <w:rPr>
          <w:sz w:val="32"/>
        </w:rPr>
      </w:pPr>
      <w:r w:rsidRPr="005E0388">
        <w:rPr>
          <w:rFonts w:hint="eastAsia"/>
          <w:sz w:val="32"/>
          <w:szCs w:val="32"/>
          <w:lang w:eastAsia="zh-TW"/>
        </w:rPr>
        <w:t>將你的專案命名為</w:t>
      </w:r>
      <w:r w:rsidRPr="005E0388">
        <w:rPr>
          <w:rFonts w:hint="eastAsia"/>
          <w:sz w:val="32"/>
          <w:szCs w:val="32"/>
          <w:lang w:eastAsia="zh-TW"/>
        </w:rPr>
        <w:t xml:space="preserve"> </w:t>
      </w:r>
      <w:r>
        <w:rPr>
          <w:sz w:val="32"/>
        </w:rPr>
        <w:t>“noughts and crosses”</w:t>
      </w:r>
      <w:r>
        <w:rPr>
          <w:rFonts w:hint="eastAsia"/>
          <w:sz w:val="32"/>
          <w:szCs w:val="32"/>
          <w:lang w:val="en-US" w:eastAsia="zh-TW"/>
        </w:rPr>
        <w:t>並</w:t>
      </w:r>
      <w:r w:rsidRPr="005E0388">
        <w:rPr>
          <w:rFonts w:hint="eastAsia"/>
          <w:sz w:val="32"/>
          <w:szCs w:val="32"/>
          <w:lang w:val="en-US" w:eastAsia="zh-TW"/>
        </w:rPr>
        <w:t>設定</w:t>
      </w:r>
      <w:r>
        <w:rPr>
          <w:rFonts w:hint="eastAsia"/>
          <w:sz w:val="32"/>
          <w:szCs w:val="32"/>
          <w:lang w:val="en-US" w:eastAsia="zh-TW"/>
        </w:rPr>
        <w:t>成</w:t>
      </w:r>
      <w:r w:rsidRPr="005E0388">
        <w:rPr>
          <w:rFonts w:hint="eastAsia"/>
          <w:sz w:val="32"/>
          <w:szCs w:val="32"/>
          <w:lang w:val="en-US" w:eastAsia="zh-TW"/>
        </w:rPr>
        <w:t>辨識</w:t>
      </w:r>
      <w:r w:rsidRPr="005E0388">
        <w:rPr>
          <w:sz w:val="32"/>
          <w:szCs w:val="32"/>
          <w:lang w:val="en-US" w:eastAsia="zh-TW"/>
        </w:rPr>
        <w:t xml:space="preserve"> </w:t>
      </w:r>
      <w:r>
        <w:rPr>
          <w:sz w:val="32"/>
        </w:rPr>
        <w:t>“</w:t>
      </w:r>
      <w:r>
        <w:rPr>
          <w:b/>
          <w:sz w:val="32"/>
        </w:rPr>
        <w:t>numbers</w:t>
      </w:r>
      <w:r>
        <w:rPr>
          <w:sz w:val="32"/>
        </w:rPr>
        <w:t>”</w:t>
      </w:r>
      <w:r w:rsidRPr="005E0388">
        <w:rPr>
          <w:rFonts w:hint="eastAsia"/>
          <w:sz w:val="32"/>
          <w:szCs w:val="32"/>
          <w:lang w:val="en-US" w:eastAsia="zh-TW"/>
        </w:rPr>
        <w:t>類別</w:t>
      </w:r>
    </w:p>
    <w:p w14:paraId="38AA7ABF" w14:textId="77777777" w:rsidR="00CB794F" w:rsidRDefault="00312AAF" w:rsidP="006F4E67">
      <w:pPr>
        <w:pStyle w:val="ListParagraph"/>
        <w:ind w:firstLine="720"/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925F74">
        <w:rPr>
          <w:sz w:val="32"/>
        </w:rPr>
        <w:t>noughts and crosses</w:t>
      </w:r>
      <w:r w:rsidR="006812AE">
        <w:rPr>
          <w:sz w:val="32"/>
        </w:rPr>
        <w:t>” and set it to learn how to recognise “</w:t>
      </w:r>
      <w:r w:rsidR="00925F74">
        <w:rPr>
          <w:b/>
          <w:sz w:val="32"/>
        </w:rPr>
        <w:t>numbers</w:t>
      </w:r>
      <w:r w:rsidR="006812AE">
        <w:rPr>
          <w:sz w:val="32"/>
        </w:rPr>
        <w:t>”</w:t>
      </w:r>
    </w:p>
    <w:p w14:paraId="7F33B964" w14:textId="77777777" w:rsidR="00CB794F" w:rsidRPr="00CB794F" w:rsidRDefault="00CB794F" w:rsidP="00CB794F">
      <w:pPr>
        <w:pStyle w:val="ListParagraph"/>
        <w:rPr>
          <w:sz w:val="32"/>
        </w:rPr>
      </w:pPr>
    </w:p>
    <w:p w14:paraId="3ADA0A6C" w14:textId="608DB36D" w:rsidR="006F4E67" w:rsidRDefault="00CC3AB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lastRenderedPageBreak/>
        <w:t>點選</w:t>
      </w:r>
      <w:r>
        <w:rPr>
          <w:sz w:val="32"/>
        </w:rPr>
        <w:t>“</w:t>
      </w:r>
      <w:r w:rsidRPr="007A4718">
        <w:rPr>
          <w:b/>
          <w:sz w:val="32"/>
        </w:rPr>
        <w:t>Add a value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按鈕</w:t>
      </w:r>
    </w:p>
    <w:p w14:paraId="0BD096EF" w14:textId="59CE9977" w:rsidR="006812AE" w:rsidRDefault="00CB794F" w:rsidP="006F4E67">
      <w:pPr>
        <w:pStyle w:val="ListParagraph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7D4838CA" wp14:editId="368A2B44">
                <wp:simplePos x="0" y="0"/>
                <wp:positionH relativeFrom="column">
                  <wp:posOffset>1098550</wp:posOffset>
                </wp:positionH>
                <wp:positionV relativeFrom="paragraph">
                  <wp:posOffset>2025015</wp:posOffset>
                </wp:positionV>
                <wp:extent cx="2146300" cy="438785"/>
                <wp:effectExtent l="0" t="114300" r="12700" b="56515"/>
                <wp:wrapNone/>
                <wp:docPr id="35" name="Straight Connector 3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46300" cy="43878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35" o:spid="_x0000_s1026" style="position:absolute;flip:x y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6.5pt,159.45pt" to="255.5pt,19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" strokecolor="#4472c4 [3204]" strokeweight="7.5pt">
                <v:stroke endarrow="block" joinstyle="miter"/>
              </v:line>
            </w:pict>
          </mc:Fallback>
        </mc:AlternateContent>
      </w:r>
      <w:r w:rsidR="006F4E67">
        <w:rPr>
          <w:rFonts w:hint="eastAsia"/>
          <w:sz w:val="32"/>
          <w:lang w:eastAsia="zh-TW"/>
        </w:rPr>
        <w:tab/>
      </w:r>
      <w:r>
        <w:rPr>
          <w:sz w:val="32"/>
        </w:rPr>
        <w:t>Click “</w:t>
      </w:r>
      <w:r w:rsidRPr="00CB794F">
        <w:rPr>
          <w:b/>
          <w:sz w:val="32"/>
        </w:rPr>
        <w:t>Add a value</w:t>
      </w:r>
      <w:r>
        <w:rPr>
          <w:sz w:val="32"/>
        </w:rPr>
        <w:t>”</w:t>
      </w:r>
      <w:r w:rsidR="006812AE">
        <w:rPr>
          <w:sz w:val="32"/>
        </w:rPr>
        <w:br/>
      </w:r>
      <w:r w:rsidR="00E811EF" w:rsidRPr="00E811EF">
        <w:rPr>
          <w:noProof/>
          <w:sz w:val="32"/>
          <w:lang w:val="en-US" w:eastAsia="zh-TW"/>
        </w:rPr>
        <w:drawing>
          <wp:inline distT="0" distB="0" distL="0" distR="0" wp14:anchorId="11D43CB0" wp14:editId="72AA8096">
            <wp:extent cx="5276891" cy="2237105"/>
            <wp:effectExtent l="12700" t="12700" r="19050" b="1079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t="4133"/>
                    <a:stretch/>
                  </pic:blipFill>
                  <pic:spPr bwMode="auto">
                    <a:xfrm>
                      <a:off x="0" y="0"/>
                      <a:ext cx="5279874" cy="223836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65E247F7" w14:textId="51305972" w:rsidR="006F4E67" w:rsidRDefault="00CC3ABE" w:rsidP="002858AE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命名為</w:t>
      </w:r>
      <w:r>
        <w:rPr>
          <w:sz w:val="32"/>
        </w:rPr>
        <w:t>“</w:t>
      </w:r>
      <w:proofErr w:type="spellStart"/>
      <w:r w:rsidRPr="009A5C63">
        <w:rPr>
          <w:b/>
          <w:sz w:val="32"/>
        </w:rPr>
        <w:t>TopLeft</w:t>
      </w:r>
      <w:proofErr w:type="spellEnd"/>
      <w:r>
        <w:rPr>
          <w:sz w:val="32"/>
        </w:rPr>
        <w:t>”</w:t>
      </w:r>
      <w:r>
        <w:rPr>
          <w:rFonts w:hint="eastAsia"/>
          <w:sz w:val="32"/>
          <w:lang w:eastAsia="zh-TW"/>
        </w:rPr>
        <w:t>，類別選擇</w:t>
      </w:r>
      <w:r>
        <w:rPr>
          <w:sz w:val="32"/>
        </w:rPr>
        <w:t xml:space="preserve"> “</w:t>
      </w:r>
      <w:r>
        <w:rPr>
          <w:b/>
          <w:sz w:val="32"/>
        </w:rPr>
        <w:t>multiple-</w:t>
      </w:r>
      <w:r w:rsidRPr="009A5C63">
        <w:rPr>
          <w:b/>
          <w:sz w:val="32"/>
        </w:rPr>
        <w:t>choice</w:t>
      </w:r>
      <w:r>
        <w:rPr>
          <w:sz w:val="32"/>
        </w:rPr>
        <w:t>”</w:t>
      </w:r>
    </w:p>
    <w:p w14:paraId="2408447F" w14:textId="0EF43D70" w:rsidR="002858AE" w:rsidRPr="00CB794F" w:rsidRDefault="00EB5B98" w:rsidP="006F4E67">
      <w:pPr>
        <w:pStyle w:val="ListParagraph"/>
        <w:ind w:firstLine="720"/>
        <w:rPr>
          <w:sz w:val="32"/>
        </w:rPr>
      </w:pPr>
      <w:r>
        <w:rPr>
          <w:sz w:val="32"/>
        </w:rPr>
        <w:t>N</w:t>
      </w:r>
      <w:r w:rsidR="00EC7525">
        <w:rPr>
          <w:sz w:val="32"/>
        </w:rPr>
        <w:t xml:space="preserve">ame a </w:t>
      </w:r>
      <w:r w:rsidR="00AF70F6">
        <w:rPr>
          <w:sz w:val="32"/>
        </w:rPr>
        <w:t>value “</w:t>
      </w:r>
      <w:proofErr w:type="spellStart"/>
      <w:r w:rsidR="00AF70F6" w:rsidRPr="009A5C63">
        <w:rPr>
          <w:b/>
          <w:sz w:val="32"/>
        </w:rPr>
        <w:t>TopLeft</w:t>
      </w:r>
      <w:proofErr w:type="spellEnd"/>
      <w:r w:rsidR="00AF70F6">
        <w:rPr>
          <w:sz w:val="32"/>
        </w:rPr>
        <w:t xml:space="preserve">” and make it </w:t>
      </w:r>
      <w:r w:rsidR="00517FD7">
        <w:rPr>
          <w:sz w:val="32"/>
        </w:rPr>
        <w:t>“</w:t>
      </w:r>
      <w:r w:rsidR="009A5C63">
        <w:rPr>
          <w:b/>
          <w:sz w:val="32"/>
        </w:rPr>
        <w:t>multiple-</w:t>
      </w:r>
      <w:r w:rsidR="00AF70F6" w:rsidRPr="009A5C63">
        <w:rPr>
          <w:b/>
          <w:sz w:val="32"/>
        </w:rPr>
        <w:t>choice</w:t>
      </w:r>
      <w:r w:rsidR="009A5C63">
        <w:rPr>
          <w:sz w:val="32"/>
        </w:rPr>
        <w:t>”</w:t>
      </w:r>
      <w:r w:rsidR="00AF70F6">
        <w:rPr>
          <w:sz w:val="32"/>
        </w:rPr>
        <w:br/>
      </w:r>
      <w:r w:rsidR="00AF70F6" w:rsidRPr="00AF70F6">
        <w:rPr>
          <w:noProof/>
          <w:sz w:val="32"/>
          <w:lang w:val="en-US" w:eastAsia="zh-TW"/>
        </w:rPr>
        <w:drawing>
          <wp:inline distT="0" distB="0" distL="0" distR="0" wp14:anchorId="736A895C" wp14:editId="7F59B212">
            <wp:extent cx="5400000" cy="1587673"/>
            <wp:effectExtent l="12700" t="12700" r="10795" b="1270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15612"/>
                    <a:stretch/>
                  </pic:blipFill>
                  <pic:spPr bwMode="auto">
                    <a:xfrm>
                      <a:off x="0" y="0"/>
                      <a:ext cx="5400000" cy="158767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="00517FD7">
        <w:rPr>
          <w:sz w:val="32"/>
        </w:rPr>
        <w:t xml:space="preserve"> </w:t>
      </w:r>
    </w:p>
    <w:p w14:paraId="34EFB17D" w14:textId="42CDEE67" w:rsidR="006F4E67" w:rsidRPr="00BD08E3" w:rsidRDefault="00906B33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val="en-US" w:eastAsia="zh-TW"/>
        </w:rPr>
        <w:t>在</w:t>
      </w:r>
      <w:r w:rsidRPr="00936E46">
        <w:rPr>
          <w:b/>
          <w:sz w:val="32"/>
        </w:rPr>
        <w:t>add a choice</w:t>
      </w:r>
      <w:r>
        <w:rPr>
          <w:rFonts w:hint="eastAsia"/>
          <w:sz w:val="32"/>
          <w:lang w:val="en-US" w:eastAsia="zh-TW"/>
        </w:rPr>
        <w:t>區域輸入</w:t>
      </w:r>
      <w:r>
        <w:rPr>
          <w:sz w:val="32"/>
        </w:rPr>
        <w:t>EMPTY</w:t>
      </w:r>
      <w:r>
        <w:rPr>
          <w:rFonts w:hint="eastAsia"/>
          <w:sz w:val="32"/>
          <w:lang w:val="en-US" w:eastAsia="zh-TW"/>
        </w:rPr>
        <w:t>，按下</w:t>
      </w:r>
      <w:r>
        <w:rPr>
          <w:sz w:val="32"/>
          <w:lang w:val="en-US" w:eastAsia="zh-TW"/>
        </w:rPr>
        <w:t>enter</w:t>
      </w:r>
      <w:r>
        <w:rPr>
          <w:rFonts w:hint="eastAsia"/>
          <w:sz w:val="32"/>
          <w:lang w:val="en-US" w:eastAsia="zh-TW"/>
        </w:rPr>
        <w:t>鍵，再如法炮製，輸入</w:t>
      </w:r>
      <w:r>
        <w:rPr>
          <w:sz w:val="32"/>
          <w:lang w:val="en-US" w:eastAsia="zh-TW"/>
        </w:rPr>
        <w:t>PLAYER</w:t>
      </w:r>
      <w:r>
        <w:rPr>
          <w:rFonts w:hint="eastAsia"/>
          <w:sz w:val="32"/>
          <w:lang w:val="en-US" w:eastAsia="zh-TW"/>
        </w:rPr>
        <w:t>和</w:t>
      </w:r>
      <w:r>
        <w:rPr>
          <w:sz w:val="32"/>
          <w:lang w:val="en-US" w:eastAsia="zh-TW"/>
        </w:rPr>
        <w:t>OPPONENT</w:t>
      </w:r>
      <w:r>
        <w:rPr>
          <w:rFonts w:hint="eastAsia"/>
          <w:sz w:val="32"/>
          <w:lang w:val="en-US" w:eastAsia="zh-TW"/>
        </w:rPr>
        <w:t>（如下圖）</w:t>
      </w:r>
    </w:p>
    <w:p w14:paraId="21CBA741" w14:textId="791FD72E" w:rsidR="00BD08E3" w:rsidRDefault="00BD08E3" w:rsidP="00BD08E3">
      <w:pPr>
        <w:pStyle w:val="ListParagraph"/>
        <w:ind w:left="1440"/>
        <w:rPr>
          <w:i/>
          <w:sz w:val="32"/>
          <w:lang w:val="en-US" w:eastAsia="zh-TW"/>
        </w:rPr>
      </w:pPr>
      <w:r>
        <w:rPr>
          <w:rFonts w:hint="eastAsia"/>
          <w:i/>
          <w:sz w:val="32"/>
          <w:lang w:val="en-US" w:eastAsia="zh-TW"/>
        </w:rPr>
        <w:t>這些是圈叉遊戲左上方方格可能出現的內容，可能是空白、</w:t>
      </w:r>
      <w:r w:rsidR="00F75F3C">
        <w:rPr>
          <w:rFonts w:hint="eastAsia"/>
          <w:i/>
          <w:sz w:val="32"/>
          <w:lang w:val="en-US" w:eastAsia="zh-TW"/>
        </w:rPr>
        <w:t>玩家</w:t>
      </w:r>
      <w:r w:rsidR="001E4F83">
        <w:rPr>
          <w:rFonts w:hint="eastAsia"/>
          <w:i/>
          <w:sz w:val="32"/>
          <w:lang w:val="en-US" w:eastAsia="zh-TW"/>
        </w:rPr>
        <w:t>（</w:t>
      </w:r>
      <w:r>
        <w:rPr>
          <w:rFonts w:hint="eastAsia"/>
          <w:i/>
          <w:sz w:val="32"/>
          <w:lang w:val="en-US" w:eastAsia="zh-TW"/>
        </w:rPr>
        <w:t>圈圈</w:t>
      </w:r>
      <w:r w:rsidR="001E4F83">
        <w:rPr>
          <w:rFonts w:hint="eastAsia"/>
          <w:i/>
          <w:sz w:val="32"/>
          <w:lang w:val="en-US" w:eastAsia="zh-TW"/>
        </w:rPr>
        <w:t>）</w:t>
      </w:r>
      <w:r>
        <w:rPr>
          <w:rFonts w:hint="eastAsia"/>
          <w:i/>
          <w:sz w:val="32"/>
          <w:lang w:val="en-US" w:eastAsia="zh-TW"/>
        </w:rPr>
        <w:t>或</w:t>
      </w:r>
      <w:r w:rsidR="001E4F83">
        <w:rPr>
          <w:rFonts w:hint="eastAsia"/>
          <w:i/>
          <w:sz w:val="32"/>
          <w:lang w:val="en-US" w:eastAsia="zh-TW"/>
        </w:rPr>
        <w:t>對手（</w:t>
      </w:r>
      <w:r>
        <w:rPr>
          <w:rFonts w:hint="eastAsia"/>
          <w:i/>
          <w:sz w:val="32"/>
          <w:lang w:val="en-US" w:eastAsia="zh-TW"/>
        </w:rPr>
        <w:t>叉叉</w:t>
      </w:r>
      <w:r w:rsidR="001E4F83">
        <w:rPr>
          <w:rFonts w:hint="eastAsia"/>
          <w:i/>
          <w:sz w:val="32"/>
          <w:lang w:val="en-US" w:eastAsia="zh-TW"/>
        </w:rPr>
        <w:t>）</w:t>
      </w:r>
    </w:p>
    <w:p w14:paraId="69224C13" w14:textId="77777777" w:rsidR="00906B33" w:rsidRPr="00BD08E3" w:rsidRDefault="00906B33" w:rsidP="00BD08E3">
      <w:pPr>
        <w:rPr>
          <w:sz w:val="32"/>
          <w:lang w:eastAsia="zh-TW"/>
        </w:rPr>
      </w:pPr>
    </w:p>
    <w:p w14:paraId="0313A864" w14:textId="7F549CD8" w:rsidR="00936E46" w:rsidRDefault="00936E46" w:rsidP="006F4E67">
      <w:pPr>
        <w:pStyle w:val="ListParagraph"/>
        <w:ind w:firstLine="720"/>
        <w:rPr>
          <w:sz w:val="32"/>
        </w:rPr>
      </w:pPr>
      <w:r>
        <w:rPr>
          <w:sz w:val="32"/>
        </w:rPr>
        <w:t>Type “EMPTY” into the “</w:t>
      </w:r>
      <w:r w:rsidRPr="00936E46">
        <w:rPr>
          <w:b/>
          <w:sz w:val="32"/>
        </w:rPr>
        <w:t>add a choice</w:t>
      </w:r>
      <w:r>
        <w:rPr>
          <w:sz w:val="32"/>
        </w:rPr>
        <w:t>” box and press Enter</w:t>
      </w:r>
      <w:r>
        <w:rPr>
          <w:sz w:val="32"/>
        </w:rPr>
        <w:br/>
        <w:t>Type “PLAYER” into the “</w:t>
      </w:r>
      <w:r w:rsidRPr="00936E46">
        <w:rPr>
          <w:b/>
          <w:sz w:val="32"/>
        </w:rPr>
        <w:t>add a choice</w:t>
      </w:r>
      <w:r>
        <w:rPr>
          <w:sz w:val="32"/>
        </w:rPr>
        <w:t>” box and press Enter</w:t>
      </w:r>
      <w:r>
        <w:rPr>
          <w:sz w:val="32"/>
        </w:rPr>
        <w:br/>
        <w:t>Type “OPPONENT”</w:t>
      </w:r>
      <w:r w:rsidRPr="00936E46">
        <w:rPr>
          <w:sz w:val="32"/>
        </w:rPr>
        <w:t xml:space="preserve"> </w:t>
      </w:r>
      <w:r>
        <w:rPr>
          <w:sz w:val="32"/>
        </w:rPr>
        <w:t>into the “</w:t>
      </w:r>
      <w:r w:rsidRPr="00936E46">
        <w:rPr>
          <w:b/>
          <w:sz w:val="32"/>
        </w:rPr>
        <w:t>add a choice</w:t>
      </w:r>
      <w:r>
        <w:rPr>
          <w:sz w:val="32"/>
        </w:rPr>
        <w:t>” box and press Enter</w:t>
      </w:r>
      <w:r w:rsidR="0008220F">
        <w:rPr>
          <w:sz w:val="32"/>
        </w:rPr>
        <w:br/>
      </w:r>
      <w:r w:rsidR="0008220F">
        <w:rPr>
          <w:i/>
          <w:sz w:val="32"/>
        </w:rPr>
        <w:t xml:space="preserve">These are the possible contents for the top-left </w:t>
      </w:r>
      <w:r w:rsidR="007C6605">
        <w:rPr>
          <w:i/>
          <w:sz w:val="32"/>
        </w:rPr>
        <w:t>space</w:t>
      </w:r>
      <w:r w:rsidR="0008220F">
        <w:rPr>
          <w:i/>
          <w:sz w:val="32"/>
        </w:rPr>
        <w:t xml:space="preserve"> in the noughts and crosses board. It can be empty, or it can have the player’s own shape </w:t>
      </w:r>
      <w:r w:rsidR="0008220F">
        <w:rPr>
          <w:i/>
          <w:sz w:val="32"/>
        </w:rPr>
        <w:lastRenderedPageBreak/>
        <w:t>(cross) in it, or it can have t</w:t>
      </w:r>
      <w:r w:rsidR="007C6605">
        <w:rPr>
          <w:i/>
          <w:sz w:val="32"/>
        </w:rPr>
        <w:t>he opponent’s shape in it (</w:t>
      </w:r>
      <w:r w:rsidR="0099558F">
        <w:rPr>
          <w:i/>
          <w:sz w:val="32"/>
        </w:rPr>
        <w:t>nought</w:t>
      </w:r>
      <w:r w:rsidR="0008220F">
        <w:rPr>
          <w:i/>
          <w:sz w:val="32"/>
        </w:rPr>
        <w:t>).</w:t>
      </w:r>
      <w:r w:rsidR="0008220F">
        <w:rPr>
          <w:i/>
          <w:sz w:val="32"/>
        </w:rPr>
        <w:br/>
      </w:r>
      <w:r w:rsidR="0008220F" w:rsidRPr="0008220F">
        <w:rPr>
          <w:noProof/>
          <w:sz w:val="32"/>
          <w:lang w:val="en-US" w:eastAsia="zh-TW"/>
        </w:rPr>
        <w:drawing>
          <wp:inline distT="0" distB="0" distL="0" distR="0" wp14:anchorId="6E1712D7" wp14:editId="24D996F5">
            <wp:extent cx="4819888" cy="1980000"/>
            <wp:effectExtent l="12700" t="12700" r="19050" b="1397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r="5439" b="8520"/>
                    <a:stretch/>
                  </pic:blipFill>
                  <pic:spPr bwMode="auto">
                    <a:xfrm>
                      <a:off x="0" y="0"/>
                      <a:ext cx="4819888" cy="19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564F0423" w14:textId="77777777" w:rsidR="00936E46" w:rsidRPr="00936E46" w:rsidRDefault="00936E46" w:rsidP="00936E46">
      <w:pPr>
        <w:rPr>
          <w:sz w:val="32"/>
        </w:rPr>
      </w:pPr>
    </w:p>
    <w:p w14:paraId="2BCB5630" w14:textId="6EFA3AAF" w:rsidR="006F4E67" w:rsidRDefault="00BC2F2C" w:rsidP="00706A87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val="en-US" w:eastAsia="zh-TW"/>
        </w:rPr>
        <w:t>點選</w:t>
      </w:r>
      <w:r w:rsidRPr="0008220F">
        <w:rPr>
          <w:sz w:val="32"/>
        </w:rPr>
        <w:t>“</w:t>
      </w:r>
      <w:r w:rsidRPr="00C0344D">
        <w:rPr>
          <w:b/>
          <w:sz w:val="32"/>
        </w:rPr>
        <w:t>Add another value</w:t>
      </w:r>
      <w:r w:rsidRPr="0008220F">
        <w:rPr>
          <w:sz w:val="32"/>
        </w:rPr>
        <w:t>”</w:t>
      </w:r>
    </w:p>
    <w:p w14:paraId="3AA6C396" w14:textId="32B630A0" w:rsidR="00113B08" w:rsidRDefault="00517FD7" w:rsidP="006F4E67">
      <w:pPr>
        <w:pStyle w:val="ListParagraph"/>
        <w:ind w:firstLine="720"/>
        <w:rPr>
          <w:sz w:val="32"/>
        </w:rPr>
      </w:pPr>
      <w:r w:rsidRPr="0008220F">
        <w:rPr>
          <w:sz w:val="32"/>
        </w:rPr>
        <w:t>Click “</w:t>
      </w:r>
      <w:r w:rsidRPr="007C6605">
        <w:rPr>
          <w:b/>
          <w:sz w:val="32"/>
        </w:rPr>
        <w:t>Add another value</w:t>
      </w:r>
      <w:r w:rsidRPr="0008220F">
        <w:rPr>
          <w:sz w:val="32"/>
        </w:rPr>
        <w:t xml:space="preserve">” </w:t>
      </w:r>
    </w:p>
    <w:p w14:paraId="2AAA36A6" w14:textId="6EDAC7B5" w:rsidR="00113B08" w:rsidRPr="00113B08" w:rsidRDefault="007C6605" w:rsidP="00113B08">
      <w:pPr>
        <w:pStyle w:val="ListParagraph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A2C55D3" wp14:editId="75DB35E4">
                <wp:simplePos x="0" y="0"/>
                <wp:positionH relativeFrom="column">
                  <wp:posOffset>1289050</wp:posOffset>
                </wp:positionH>
                <wp:positionV relativeFrom="paragraph">
                  <wp:posOffset>1675130</wp:posOffset>
                </wp:positionV>
                <wp:extent cx="3200400" cy="419100"/>
                <wp:effectExtent l="25400" t="50800" r="12700" b="139700"/>
                <wp:wrapNone/>
                <wp:docPr id="69" name="Straight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200400" cy="4191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69" o:spid="_x0000_s1026" style="position:absolute;flip:x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1.5pt,131.9pt" to="353.5pt,164.9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r w:rsidRPr="007C6605">
        <w:rPr>
          <w:noProof/>
          <w:sz w:val="32"/>
          <w:lang w:val="en-US" w:eastAsia="zh-TW"/>
        </w:rPr>
        <w:drawing>
          <wp:inline distT="0" distB="0" distL="0" distR="0" wp14:anchorId="2870A3C0" wp14:editId="4BD4955C">
            <wp:extent cx="5024500" cy="2340000"/>
            <wp:effectExtent l="12700" t="12700" r="17780" b="952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2362" b="4060"/>
                    <a:stretch/>
                  </pic:blipFill>
                  <pic:spPr bwMode="auto">
                    <a:xfrm>
                      <a:off x="0" y="0"/>
                      <a:ext cx="5024500" cy="23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2744504" w14:textId="777F38DE" w:rsidR="006F4E67" w:rsidRDefault="008F0E0A" w:rsidP="00706A87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命名為</w:t>
      </w:r>
      <w:r>
        <w:rPr>
          <w:sz w:val="32"/>
        </w:rPr>
        <w:t>“</w:t>
      </w:r>
      <w:proofErr w:type="spellStart"/>
      <w:r w:rsidRPr="007C6605">
        <w:rPr>
          <w:b/>
          <w:sz w:val="32"/>
        </w:rPr>
        <w:t>TopMiddle</w:t>
      </w:r>
      <w:proofErr w:type="spellEnd"/>
      <w:r>
        <w:rPr>
          <w:sz w:val="32"/>
        </w:rPr>
        <w:t>”</w:t>
      </w:r>
      <w:r>
        <w:rPr>
          <w:rFonts w:hint="eastAsia"/>
          <w:sz w:val="32"/>
          <w:lang w:eastAsia="zh-TW"/>
        </w:rPr>
        <w:t>，類別選擇</w:t>
      </w:r>
      <w:r>
        <w:rPr>
          <w:sz w:val="32"/>
        </w:rPr>
        <w:t xml:space="preserve"> “</w:t>
      </w:r>
      <w:r>
        <w:rPr>
          <w:b/>
          <w:sz w:val="32"/>
        </w:rPr>
        <w:t>multiple-</w:t>
      </w:r>
      <w:r w:rsidRPr="009A5C63">
        <w:rPr>
          <w:b/>
          <w:sz w:val="32"/>
        </w:rPr>
        <w:t>choice</w:t>
      </w:r>
      <w:r>
        <w:rPr>
          <w:sz w:val="32"/>
        </w:rPr>
        <w:t>”</w:t>
      </w:r>
    </w:p>
    <w:p w14:paraId="529A4FED" w14:textId="6B624F27" w:rsidR="007C6605" w:rsidRDefault="007C6605" w:rsidP="006F4E67">
      <w:pPr>
        <w:pStyle w:val="ListParagraph"/>
        <w:ind w:firstLine="720"/>
        <w:rPr>
          <w:sz w:val="32"/>
        </w:rPr>
      </w:pPr>
      <w:r>
        <w:rPr>
          <w:sz w:val="32"/>
        </w:rPr>
        <w:t>Call the next value “</w:t>
      </w:r>
      <w:proofErr w:type="spellStart"/>
      <w:r w:rsidRPr="007C6605">
        <w:rPr>
          <w:b/>
          <w:sz w:val="32"/>
        </w:rPr>
        <w:t>TopMiddle</w:t>
      </w:r>
      <w:proofErr w:type="spellEnd"/>
      <w:r>
        <w:rPr>
          <w:sz w:val="32"/>
        </w:rPr>
        <w:t>” and make it “</w:t>
      </w:r>
      <w:r w:rsidRPr="007C6605">
        <w:rPr>
          <w:b/>
          <w:sz w:val="32"/>
        </w:rPr>
        <w:t>multiple-choice</w:t>
      </w:r>
      <w:r>
        <w:rPr>
          <w:sz w:val="32"/>
        </w:rPr>
        <w:t xml:space="preserve">” </w:t>
      </w:r>
      <w:r>
        <w:rPr>
          <w:sz w:val="32"/>
        </w:rPr>
        <w:br/>
      </w:r>
      <w:r w:rsidRPr="007C6605">
        <w:rPr>
          <w:noProof/>
          <w:sz w:val="32"/>
          <w:lang w:val="en-US" w:eastAsia="zh-TW"/>
        </w:rPr>
        <w:drawing>
          <wp:inline distT="0" distB="0" distL="0" distR="0" wp14:anchorId="358378B7" wp14:editId="4004996A">
            <wp:extent cx="4658561" cy="1980000"/>
            <wp:effectExtent l="12700" t="12700" r="15240" b="13970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658561" cy="19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1886A98" w14:textId="68C72763" w:rsidR="006F4E67" w:rsidRDefault="00F75F3C" w:rsidP="00706A87">
      <w:pPr>
        <w:pStyle w:val="ListParagraph"/>
        <w:numPr>
          <w:ilvl w:val="0"/>
          <w:numId w:val="1"/>
        </w:numPr>
        <w:rPr>
          <w:sz w:val="32"/>
        </w:rPr>
      </w:pPr>
      <w:proofErr w:type="spellStart"/>
      <w:r>
        <w:rPr>
          <w:rFonts w:hint="eastAsia"/>
          <w:sz w:val="32"/>
        </w:rPr>
        <w:t>為加入三個選項：</w:t>
      </w:r>
      <w:r>
        <w:rPr>
          <w:sz w:val="32"/>
          <w:lang w:val="en-US"/>
        </w:rPr>
        <w:t>EMPTY</w:t>
      </w:r>
      <w:proofErr w:type="spellEnd"/>
      <w:r>
        <w:rPr>
          <w:rFonts w:hint="eastAsia"/>
          <w:sz w:val="32"/>
          <w:lang w:val="en-US" w:eastAsia="zh-TW"/>
        </w:rPr>
        <w:t>、</w:t>
      </w:r>
      <w:r>
        <w:rPr>
          <w:sz w:val="32"/>
          <w:lang w:val="en-US" w:eastAsia="zh-TW"/>
        </w:rPr>
        <w:t>PLAYER</w:t>
      </w:r>
      <w:r>
        <w:rPr>
          <w:rFonts w:hint="eastAsia"/>
          <w:sz w:val="32"/>
          <w:lang w:val="en-US" w:eastAsia="zh-TW"/>
        </w:rPr>
        <w:t>和</w:t>
      </w:r>
      <w:proofErr w:type="spellStart"/>
      <w:r>
        <w:rPr>
          <w:sz w:val="32"/>
          <w:lang w:val="en-US" w:eastAsia="zh-TW"/>
        </w:rPr>
        <w:t>OPPONENT</w:t>
      </w:r>
      <w:r>
        <w:rPr>
          <w:rFonts w:hint="eastAsia"/>
          <w:sz w:val="32"/>
        </w:rPr>
        <w:t>，如同剛剛的</w:t>
      </w:r>
      <w:r>
        <w:rPr>
          <w:sz w:val="32"/>
          <w:lang w:val="en-US"/>
        </w:rPr>
        <w:t>TopLeft</w:t>
      </w:r>
      <w:proofErr w:type="spellEnd"/>
      <w:r>
        <w:rPr>
          <w:rFonts w:hint="eastAsia"/>
          <w:sz w:val="32"/>
          <w:lang w:val="en-US" w:eastAsia="zh-TW"/>
        </w:rPr>
        <w:t>一樣</w:t>
      </w:r>
    </w:p>
    <w:p w14:paraId="4C3EBECB" w14:textId="767C186B" w:rsidR="007C6605" w:rsidRDefault="007C6605" w:rsidP="006F4E67">
      <w:pPr>
        <w:pStyle w:val="ListParagraph"/>
        <w:ind w:firstLine="720"/>
        <w:rPr>
          <w:sz w:val="32"/>
        </w:rPr>
      </w:pPr>
      <w:r>
        <w:rPr>
          <w:sz w:val="32"/>
        </w:rPr>
        <w:lastRenderedPageBreak/>
        <w:t>Add “EMPTY”, “PLAYER”, and “OPPONENT” to “</w:t>
      </w:r>
      <w:proofErr w:type="spellStart"/>
      <w:r>
        <w:rPr>
          <w:sz w:val="32"/>
        </w:rPr>
        <w:t>TopMiddle</w:t>
      </w:r>
      <w:proofErr w:type="spellEnd"/>
      <w:r>
        <w:rPr>
          <w:sz w:val="32"/>
        </w:rPr>
        <w:t xml:space="preserve">” </w:t>
      </w:r>
      <w:r w:rsidR="00073EB3">
        <w:rPr>
          <w:sz w:val="32"/>
        </w:rPr>
        <w:br/>
      </w:r>
      <w:r>
        <w:rPr>
          <w:sz w:val="32"/>
        </w:rPr>
        <w:t>as you did to “</w:t>
      </w:r>
      <w:proofErr w:type="spellStart"/>
      <w:r>
        <w:rPr>
          <w:sz w:val="32"/>
        </w:rPr>
        <w:t>TopLeft</w:t>
      </w:r>
      <w:proofErr w:type="spellEnd"/>
      <w:r>
        <w:rPr>
          <w:sz w:val="32"/>
        </w:rPr>
        <w:t>”</w:t>
      </w:r>
      <w:r>
        <w:rPr>
          <w:sz w:val="32"/>
        </w:rPr>
        <w:br/>
      </w:r>
    </w:p>
    <w:p w14:paraId="396E0F47" w14:textId="24F7A2D8" w:rsidR="006F4E67" w:rsidRPr="00010526" w:rsidRDefault="00010526" w:rsidP="008D23AC">
      <w:pPr>
        <w:pStyle w:val="ListParagraph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val="en-US" w:eastAsia="zh-TW"/>
        </w:rPr>
        <w:t>重複動作，新增遊戲板上的其他位置（如下方清單），並一一加入</w:t>
      </w:r>
      <w:r>
        <w:rPr>
          <w:sz w:val="32"/>
          <w:lang w:val="en-US" w:eastAsia="zh-TW"/>
        </w:rPr>
        <w:t>EMPTY</w:t>
      </w:r>
      <w:r>
        <w:rPr>
          <w:rFonts w:hint="eastAsia"/>
          <w:sz w:val="32"/>
          <w:lang w:val="en-US" w:eastAsia="zh-TW"/>
        </w:rPr>
        <w:t>、</w:t>
      </w:r>
      <w:r>
        <w:rPr>
          <w:sz w:val="32"/>
          <w:lang w:val="en-US" w:eastAsia="zh-TW"/>
        </w:rPr>
        <w:t>PLAYER</w:t>
      </w:r>
      <w:r>
        <w:rPr>
          <w:rFonts w:hint="eastAsia"/>
          <w:sz w:val="32"/>
          <w:lang w:val="en-US" w:eastAsia="zh-TW"/>
        </w:rPr>
        <w:t>和</w:t>
      </w:r>
      <w:r>
        <w:rPr>
          <w:sz w:val="32"/>
          <w:lang w:val="en-US" w:eastAsia="zh-TW"/>
        </w:rPr>
        <w:t>OPPONENT</w:t>
      </w:r>
      <w:r>
        <w:rPr>
          <w:rFonts w:hint="eastAsia"/>
          <w:sz w:val="32"/>
          <w:lang w:val="en-US" w:eastAsia="zh-TW"/>
        </w:rPr>
        <w:t>三個選項</w:t>
      </w:r>
      <w:del w:id="17" w:author="Sung-Shine Lee" w:date="2019-05-31T23:12:00Z">
        <w:r w:rsidDel="007754F4">
          <w:rPr>
            <w:rFonts w:hint="eastAsia"/>
            <w:sz w:val="32"/>
            <w:lang w:val="en-US" w:eastAsia="zh-TW"/>
          </w:rPr>
          <w:delText>（</w:delText>
        </w:r>
        <w:r w:rsidRPr="00010526" w:rsidDel="007754F4">
          <w:rPr>
            <w:rFonts w:hint="eastAsia"/>
            <w:b/>
            <w:sz w:val="32"/>
            <w:lang w:val="en-US" w:eastAsia="zh-TW"/>
          </w:rPr>
          <w:delText>這非常重要！</w:delText>
        </w:r>
        <w:r w:rsidDel="007754F4">
          <w:rPr>
            <w:rFonts w:hint="eastAsia"/>
            <w:sz w:val="32"/>
            <w:lang w:val="en-US" w:eastAsia="zh-TW"/>
          </w:rPr>
          <w:delText>）</w:delText>
        </w:r>
      </w:del>
    </w:p>
    <w:p w14:paraId="58636254" w14:textId="77777777" w:rsidR="007754F4" w:rsidRDefault="00010526" w:rsidP="000634DD">
      <w:pPr>
        <w:pStyle w:val="ListParagraph"/>
        <w:ind w:left="1440"/>
        <w:rPr>
          <w:ins w:id="18" w:author="Sung-Shine Lee" w:date="2019-05-31T23:11:00Z"/>
          <w:i/>
          <w:sz w:val="32"/>
        </w:rPr>
      </w:pPr>
      <w:proofErr w:type="spellStart"/>
      <w:proofErr w:type="gramStart"/>
      <w:r>
        <w:rPr>
          <w:i/>
          <w:sz w:val="32"/>
        </w:rPr>
        <w:t>TopLeft</w:t>
      </w:r>
      <w:proofErr w:type="spellEnd"/>
      <w:r>
        <w:rPr>
          <w:i/>
          <w:sz w:val="32"/>
        </w:rPr>
        <w:t xml:space="preserve">,   </w:t>
      </w:r>
      <w:proofErr w:type="gramEnd"/>
      <w:r>
        <w:rPr>
          <w:i/>
          <w:sz w:val="32"/>
        </w:rPr>
        <w:t xml:space="preserve">    </w:t>
      </w:r>
      <w:proofErr w:type="spellStart"/>
      <w:r w:rsidRPr="0008220F">
        <w:rPr>
          <w:i/>
          <w:sz w:val="32"/>
        </w:rPr>
        <w:t>TopMiddle</w:t>
      </w:r>
      <w:proofErr w:type="spellEnd"/>
      <w:r w:rsidRPr="0008220F">
        <w:rPr>
          <w:i/>
          <w:sz w:val="32"/>
        </w:rPr>
        <w:t xml:space="preserve">, </w:t>
      </w:r>
      <w:r>
        <w:rPr>
          <w:i/>
          <w:sz w:val="32"/>
        </w:rPr>
        <w:t xml:space="preserve">     </w:t>
      </w:r>
      <w:proofErr w:type="spellStart"/>
      <w:r w:rsidRPr="0008220F">
        <w:rPr>
          <w:i/>
          <w:sz w:val="32"/>
        </w:rPr>
        <w:t>TopRight</w:t>
      </w:r>
      <w:proofErr w:type="spellEnd"/>
      <w:r w:rsidRPr="0008220F">
        <w:rPr>
          <w:i/>
          <w:sz w:val="32"/>
        </w:rPr>
        <w:t xml:space="preserve">, </w:t>
      </w:r>
      <w:r>
        <w:rPr>
          <w:i/>
          <w:sz w:val="32"/>
        </w:rPr>
        <w:br/>
      </w:r>
      <w:proofErr w:type="spellStart"/>
      <w:r w:rsidRPr="0008220F">
        <w:rPr>
          <w:i/>
          <w:sz w:val="32"/>
        </w:rPr>
        <w:t>MiddleLeft</w:t>
      </w:r>
      <w:proofErr w:type="spellEnd"/>
      <w:r w:rsidRPr="0008220F">
        <w:rPr>
          <w:i/>
          <w:sz w:val="32"/>
        </w:rPr>
        <w:t xml:space="preserve">, </w:t>
      </w:r>
      <w:proofErr w:type="spellStart"/>
      <w:r w:rsidRPr="0008220F">
        <w:rPr>
          <w:i/>
          <w:sz w:val="32"/>
        </w:rPr>
        <w:t>MiddleMiddle</w:t>
      </w:r>
      <w:proofErr w:type="spellEnd"/>
      <w:r w:rsidRPr="0008220F">
        <w:rPr>
          <w:i/>
          <w:sz w:val="32"/>
        </w:rPr>
        <w:t xml:space="preserve">, </w:t>
      </w:r>
      <w:proofErr w:type="spellStart"/>
      <w:r w:rsidRPr="0008220F">
        <w:rPr>
          <w:i/>
          <w:sz w:val="32"/>
        </w:rPr>
        <w:t>MiddleRight</w:t>
      </w:r>
      <w:proofErr w:type="spellEnd"/>
      <w:r w:rsidRPr="0008220F">
        <w:rPr>
          <w:i/>
          <w:sz w:val="32"/>
        </w:rPr>
        <w:t xml:space="preserve">, </w:t>
      </w:r>
      <w:r>
        <w:rPr>
          <w:i/>
          <w:sz w:val="32"/>
        </w:rPr>
        <w:br/>
      </w:r>
      <w:proofErr w:type="spellStart"/>
      <w:r w:rsidRPr="0008220F">
        <w:rPr>
          <w:i/>
          <w:sz w:val="32"/>
        </w:rPr>
        <w:t>BottomLeft</w:t>
      </w:r>
      <w:proofErr w:type="spellEnd"/>
      <w:r w:rsidRPr="0008220F">
        <w:rPr>
          <w:i/>
          <w:sz w:val="32"/>
        </w:rPr>
        <w:t xml:space="preserve">, </w:t>
      </w:r>
      <w:proofErr w:type="spellStart"/>
      <w:r w:rsidRPr="0008220F">
        <w:rPr>
          <w:i/>
          <w:sz w:val="32"/>
        </w:rPr>
        <w:t>BottomMiddle</w:t>
      </w:r>
      <w:proofErr w:type="spellEnd"/>
      <w:r w:rsidRPr="0008220F">
        <w:rPr>
          <w:i/>
          <w:sz w:val="32"/>
        </w:rPr>
        <w:t xml:space="preserve">, </w:t>
      </w:r>
      <w:proofErr w:type="spellStart"/>
      <w:r w:rsidRPr="0008220F">
        <w:rPr>
          <w:i/>
          <w:sz w:val="32"/>
        </w:rPr>
        <w:t>BottomRight</w:t>
      </w:r>
      <w:proofErr w:type="spellEnd"/>
    </w:p>
    <w:p w14:paraId="70016895" w14:textId="77777777" w:rsidR="007754F4" w:rsidRDefault="007754F4" w:rsidP="000634DD">
      <w:pPr>
        <w:pStyle w:val="ListParagraph"/>
        <w:ind w:left="1440"/>
        <w:rPr>
          <w:ins w:id="19" w:author="Sung-Shine Lee" w:date="2019-05-31T23:12:00Z"/>
          <w:iCs/>
          <w:sz w:val="32"/>
          <w:lang w:eastAsia="zh-TW"/>
        </w:rPr>
      </w:pPr>
    </w:p>
    <w:p w14:paraId="379FD156" w14:textId="07D97590" w:rsidR="00010526" w:rsidRPr="007754F4" w:rsidRDefault="007754F4" w:rsidP="000634DD">
      <w:pPr>
        <w:pStyle w:val="ListParagraph"/>
        <w:ind w:left="1440"/>
        <w:rPr>
          <w:iCs/>
          <w:sz w:val="32"/>
          <w:lang w:val="en-US" w:eastAsia="zh-TW"/>
        </w:rPr>
      </w:pPr>
      <w:ins w:id="20" w:author="Sung-Shine Lee" w:date="2019-05-31T23:11:00Z">
        <w:r w:rsidRPr="007754F4">
          <w:rPr>
            <w:rFonts w:hint="eastAsia"/>
            <w:iCs/>
            <w:sz w:val="32"/>
            <w:lang w:eastAsia="zh-TW"/>
            <w:rPrChange w:id="21" w:author="Sung-Shine Lee" w:date="2019-05-31T23:11:00Z">
              <w:rPr>
                <w:rFonts w:hint="eastAsia"/>
                <w:i/>
                <w:sz w:val="32"/>
                <w:lang w:eastAsia="zh-TW"/>
              </w:rPr>
            </w:rPrChange>
          </w:rPr>
          <w:t>記得</w:t>
        </w:r>
      </w:ins>
      <w:ins w:id="22" w:author="Sung-Shine Lee" w:date="2019-05-31T23:12:00Z">
        <w:r>
          <w:rPr>
            <w:rFonts w:hint="eastAsia"/>
            <w:iCs/>
            <w:sz w:val="32"/>
            <w:lang w:eastAsia="zh-TW"/>
          </w:rPr>
          <w:t>，</w:t>
        </w:r>
        <w:r>
          <w:rPr>
            <w:iCs/>
            <w:sz w:val="32"/>
            <w:lang w:val="en-US" w:eastAsia="zh-TW"/>
          </w:rPr>
          <w:t>”EMPTY”</w:t>
        </w:r>
        <w:r>
          <w:rPr>
            <w:rFonts w:hint="eastAsia"/>
            <w:iCs/>
            <w:sz w:val="32"/>
            <w:lang w:val="en-US" w:eastAsia="zh-TW"/>
          </w:rPr>
          <w:t>、</w:t>
        </w:r>
        <w:r>
          <w:rPr>
            <w:iCs/>
            <w:sz w:val="32"/>
            <w:lang w:val="en-US" w:eastAsia="zh-TW"/>
          </w:rPr>
          <w:t>”PLAYER”</w:t>
        </w:r>
        <w:r>
          <w:rPr>
            <w:rFonts w:hint="eastAsia"/>
            <w:iCs/>
            <w:sz w:val="32"/>
            <w:lang w:val="en-US" w:eastAsia="zh-TW"/>
          </w:rPr>
          <w:t>、</w:t>
        </w:r>
        <w:r>
          <w:rPr>
            <w:iCs/>
            <w:sz w:val="32"/>
            <w:lang w:val="en-US" w:eastAsia="zh-TW"/>
          </w:rPr>
          <w:t>”OPPONENT”</w:t>
        </w:r>
        <w:r>
          <w:rPr>
            <w:rFonts w:hint="eastAsia"/>
            <w:iCs/>
            <w:sz w:val="32"/>
            <w:lang w:val="en-US" w:eastAsia="zh-TW"/>
          </w:rPr>
          <w:t>一定要在這九個位置都用一樣的拼法</w:t>
        </w:r>
      </w:ins>
      <w:ins w:id="23" w:author="Sung-Shine Lee" w:date="2019-05-31T23:13:00Z">
        <w:r>
          <w:rPr>
            <w:rFonts w:hint="eastAsia"/>
            <w:iCs/>
            <w:sz w:val="32"/>
            <w:lang w:val="en-US" w:eastAsia="zh-TW"/>
          </w:rPr>
          <w:t>（包含大小寫），</w:t>
        </w:r>
      </w:ins>
      <w:ins w:id="24" w:author="Sung-Shine Lee" w:date="2019-05-31T23:12:00Z">
        <w:r w:rsidRPr="00010526">
          <w:rPr>
            <w:rFonts w:hint="eastAsia"/>
            <w:b/>
            <w:sz w:val="32"/>
            <w:lang w:val="en-US" w:eastAsia="zh-TW"/>
          </w:rPr>
          <w:t>這非常重要！</w:t>
        </w:r>
      </w:ins>
      <w:r w:rsidR="00010526" w:rsidRPr="007754F4">
        <w:rPr>
          <w:rFonts w:hint="eastAsia"/>
          <w:iCs/>
          <w:sz w:val="32"/>
          <w:lang w:eastAsia="zh-TW"/>
          <w:rPrChange w:id="25" w:author="Sung-Shine Lee" w:date="2019-05-31T23:11:00Z">
            <w:rPr>
              <w:i/>
              <w:sz w:val="32"/>
            </w:rPr>
          </w:rPrChange>
        </w:rPr>
        <w:br/>
      </w:r>
    </w:p>
    <w:p w14:paraId="22E83327" w14:textId="7AA3FE67" w:rsidR="00073EB3" w:rsidRPr="00073EB3" w:rsidRDefault="007C6605" w:rsidP="006F4E67">
      <w:pPr>
        <w:pStyle w:val="ListParagraph"/>
        <w:ind w:firstLine="720"/>
        <w:rPr>
          <w:sz w:val="32"/>
        </w:rPr>
      </w:pPr>
      <w:r>
        <w:rPr>
          <w:sz w:val="32"/>
        </w:rPr>
        <w:t>R</w:t>
      </w:r>
      <w:r w:rsidR="00517FD7" w:rsidRPr="0008220F">
        <w:rPr>
          <w:sz w:val="32"/>
        </w:rPr>
        <w:t xml:space="preserve">epeat </w:t>
      </w:r>
      <w:r>
        <w:rPr>
          <w:sz w:val="32"/>
        </w:rPr>
        <w:t>for t</w:t>
      </w:r>
      <w:r w:rsidR="002858AE" w:rsidRPr="0008220F">
        <w:rPr>
          <w:sz w:val="32"/>
        </w:rPr>
        <w:t xml:space="preserve">he </w:t>
      </w:r>
      <w:r w:rsidR="00517FD7" w:rsidRPr="0008220F">
        <w:rPr>
          <w:sz w:val="32"/>
        </w:rPr>
        <w:t xml:space="preserve">other </w:t>
      </w:r>
      <w:r w:rsidR="002858AE" w:rsidRPr="0008220F">
        <w:rPr>
          <w:sz w:val="32"/>
        </w:rPr>
        <w:t xml:space="preserve">positions on </w:t>
      </w:r>
      <w:r>
        <w:rPr>
          <w:sz w:val="32"/>
        </w:rPr>
        <w:t>a noughts-and-crosses</w:t>
      </w:r>
      <w:r w:rsidR="002858AE" w:rsidRPr="0008220F">
        <w:rPr>
          <w:sz w:val="32"/>
        </w:rPr>
        <w:t xml:space="preserve"> board</w:t>
      </w:r>
      <w:r w:rsidR="001B72FB" w:rsidRPr="0008220F">
        <w:rPr>
          <w:sz w:val="32"/>
        </w:rPr>
        <w:br/>
      </w:r>
      <w:r w:rsidR="001B72FB" w:rsidRPr="0008220F">
        <w:rPr>
          <w:i/>
          <w:sz w:val="32"/>
        </w:rPr>
        <w:t xml:space="preserve">Each example is the state of the board </w:t>
      </w:r>
      <w:r w:rsidR="002858AE" w:rsidRPr="0008220F">
        <w:rPr>
          <w:i/>
          <w:sz w:val="32"/>
        </w:rPr>
        <w:t xml:space="preserve">before a move that led to a win. </w:t>
      </w:r>
      <w:proofErr w:type="spellStart"/>
      <w:proofErr w:type="gramStart"/>
      <w:r>
        <w:rPr>
          <w:i/>
          <w:sz w:val="32"/>
        </w:rPr>
        <w:t>TopLeft</w:t>
      </w:r>
      <w:proofErr w:type="spellEnd"/>
      <w:r>
        <w:rPr>
          <w:i/>
          <w:sz w:val="32"/>
        </w:rPr>
        <w:t xml:space="preserve">, </w:t>
      </w:r>
      <w:r w:rsidR="00073EB3">
        <w:rPr>
          <w:i/>
          <w:sz w:val="32"/>
        </w:rPr>
        <w:t xml:space="preserve">  </w:t>
      </w:r>
      <w:proofErr w:type="gramEnd"/>
      <w:r w:rsidR="00073EB3">
        <w:rPr>
          <w:i/>
          <w:sz w:val="32"/>
        </w:rPr>
        <w:t xml:space="preserve">    </w:t>
      </w:r>
      <w:proofErr w:type="spellStart"/>
      <w:r w:rsidR="002858AE" w:rsidRPr="0008220F">
        <w:rPr>
          <w:i/>
          <w:sz w:val="32"/>
        </w:rPr>
        <w:t>TopMiddle</w:t>
      </w:r>
      <w:proofErr w:type="spellEnd"/>
      <w:r w:rsidR="002858AE" w:rsidRPr="0008220F">
        <w:rPr>
          <w:i/>
          <w:sz w:val="32"/>
        </w:rPr>
        <w:t xml:space="preserve">, </w:t>
      </w:r>
      <w:r w:rsidR="00073EB3">
        <w:rPr>
          <w:i/>
          <w:sz w:val="32"/>
        </w:rPr>
        <w:t xml:space="preserve">     </w:t>
      </w:r>
      <w:proofErr w:type="spellStart"/>
      <w:r w:rsidR="002858AE" w:rsidRPr="0008220F">
        <w:rPr>
          <w:i/>
          <w:sz w:val="32"/>
        </w:rPr>
        <w:t>TopRight</w:t>
      </w:r>
      <w:proofErr w:type="spellEnd"/>
      <w:r w:rsidR="002858AE" w:rsidRPr="0008220F">
        <w:rPr>
          <w:i/>
          <w:sz w:val="32"/>
        </w:rPr>
        <w:t xml:space="preserve">, </w:t>
      </w:r>
      <w:r w:rsidR="00073EB3">
        <w:rPr>
          <w:i/>
          <w:sz w:val="32"/>
        </w:rPr>
        <w:br/>
      </w:r>
      <w:proofErr w:type="spellStart"/>
      <w:r w:rsidR="002858AE" w:rsidRPr="0008220F">
        <w:rPr>
          <w:i/>
          <w:sz w:val="32"/>
        </w:rPr>
        <w:t>MiddleLeft</w:t>
      </w:r>
      <w:proofErr w:type="spellEnd"/>
      <w:r w:rsidR="002858AE" w:rsidRPr="0008220F">
        <w:rPr>
          <w:i/>
          <w:sz w:val="32"/>
        </w:rPr>
        <w:t xml:space="preserve">, </w:t>
      </w:r>
      <w:proofErr w:type="spellStart"/>
      <w:r w:rsidR="002858AE" w:rsidRPr="0008220F">
        <w:rPr>
          <w:i/>
          <w:sz w:val="32"/>
        </w:rPr>
        <w:t>MiddleMiddl</w:t>
      </w:r>
      <w:r w:rsidR="005B7A8C" w:rsidRPr="0008220F">
        <w:rPr>
          <w:i/>
          <w:sz w:val="32"/>
        </w:rPr>
        <w:t>e</w:t>
      </w:r>
      <w:proofErr w:type="spellEnd"/>
      <w:r w:rsidR="002858AE" w:rsidRPr="0008220F">
        <w:rPr>
          <w:i/>
          <w:sz w:val="32"/>
        </w:rPr>
        <w:t xml:space="preserve">, </w:t>
      </w:r>
      <w:proofErr w:type="spellStart"/>
      <w:r w:rsidR="002858AE" w:rsidRPr="0008220F">
        <w:rPr>
          <w:i/>
          <w:sz w:val="32"/>
        </w:rPr>
        <w:t>MiddleRight</w:t>
      </w:r>
      <w:proofErr w:type="spellEnd"/>
      <w:r w:rsidR="002858AE" w:rsidRPr="0008220F">
        <w:rPr>
          <w:i/>
          <w:sz w:val="32"/>
        </w:rPr>
        <w:t xml:space="preserve">, </w:t>
      </w:r>
      <w:r w:rsidR="00073EB3">
        <w:rPr>
          <w:i/>
          <w:sz w:val="32"/>
        </w:rPr>
        <w:br/>
      </w:r>
      <w:proofErr w:type="spellStart"/>
      <w:r w:rsidR="002858AE" w:rsidRPr="0008220F">
        <w:rPr>
          <w:i/>
          <w:sz w:val="32"/>
        </w:rPr>
        <w:t>BottomLeft</w:t>
      </w:r>
      <w:proofErr w:type="spellEnd"/>
      <w:r w:rsidR="002858AE" w:rsidRPr="0008220F">
        <w:rPr>
          <w:i/>
          <w:sz w:val="32"/>
        </w:rPr>
        <w:t xml:space="preserve">, </w:t>
      </w:r>
      <w:proofErr w:type="spellStart"/>
      <w:r w:rsidR="002858AE" w:rsidRPr="0008220F">
        <w:rPr>
          <w:i/>
          <w:sz w:val="32"/>
        </w:rPr>
        <w:t>BottomMiddl</w:t>
      </w:r>
      <w:r w:rsidR="005B7A8C" w:rsidRPr="0008220F">
        <w:rPr>
          <w:i/>
          <w:sz w:val="32"/>
        </w:rPr>
        <w:t>e</w:t>
      </w:r>
      <w:proofErr w:type="spellEnd"/>
      <w:r w:rsidR="002858AE" w:rsidRPr="0008220F">
        <w:rPr>
          <w:i/>
          <w:sz w:val="32"/>
        </w:rPr>
        <w:t xml:space="preserve">, </w:t>
      </w:r>
      <w:proofErr w:type="spellStart"/>
      <w:r w:rsidR="002858AE" w:rsidRPr="0008220F">
        <w:rPr>
          <w:i/>
          <w:sz w:val="32"/>
        </w:rPr>
        <w:t>BottomRight</w:t>
      </w:r>
      <w:proofErr w:type="spellEnd"/>
      <w:r w:rsidR="005333FF">
        <w:rPr>
          <w:i/>
          <w:sz w:val="32"/>
        </w:rPr>
        <w:br/>
      </w:r>
      <w:r w:rsidR="00D974ED">
        <w:rPr>
          <w:i/>
          <w:sz w:val="32"/>
        </w:rPr>
        <w:br/>
      </w:r>
      <w:r w:rsidR="005333FF">
        <w:rPr>
          <w:i/>
          <w:sz w:val="32"/>
        </w:rPr>
        <w:t xml:space="preserve">It’s </w:t>
      </w:r>
      <w:r w:rsidR="0077526F" w:rsidRPr="007C6605">
        <w:rPr>
          <w:b/>
          <w:i/>
          <w:sz w:val="32"/>
        </w:rPr>
        <w:t xml:space="preserve">very </w:t>
      </w:r>
      <w:r w:rsidR="005333FF" w:rsidRPr="007C6605">
        <w:rPr>
          <w:b/>
          <w:i/>
          <w:sz w:val="32"/>
        </w:rPr>
        <w:t>important</w:t>
      </w:r>
      <w:r w:rsidR="005333FF">
        <w:rPr>
          <w:i/>
          <w:sz w:val="32"/>
        </w:rPr>
        <w:t xml:space="preserve"> that you spell “EMPTY”, “PLAYER” and “OPPONENT” in the same way for all nine positions</w:t>
      </w:r>
      <w:r w:rsidR="00D974ED">
        <w:rPr>
          <w:i/>
          <w:sz w:val="32"/>
        </w:rPr>
        <w:t xml:space="preserve">. </w:t>
      </w:r>
      <w:r w:rsidR="00073EB3">
        <w:rPr>
          <w:i/>
          <w:sz w:val="32"/>
        </w:rPr>
        <w:br/>
      </w:r>
    </w:p>
    <w:p w14:paraId="2F80278E" w14:textId="6F32DADB" w:rsidR="00A6697D" w:rsidRDefault="000634DD" w:rsidP="008D23AC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noProof/>
          <w:sz w:val="32"/>
          <w:lang w:eastAsia="en-GB"/>
        </w:rPr>
        <w:t>“</w:t>
      </w:r>
      <w:r w:rsidRPr="00073EB3">
        <w:rPr>
          <w:b/>
          <w:noProof/>
          <w:sz w:val="32"/>
          <w:lang w:eastAsia="en-GB"/>
        </w:rPr>
        <w:t>Create</w:t>
      </w:r>
      <w:r>
        <w:rPr>
          <w:noProof/>
          <w:sz w:val="32"/>
          <w:lang w:eastAsia="en-GB"/>
        </w:rPr>
        <w:t>”</w:t>
      </w:r>
    </w:p>
    <w:p w14:paraId="6F8250A7" w14:textId="627A42FB" w:rsidR="00073EB3" w:rsidRPr="00073EB3" w:rsidRDefault="00073EB3" w:rsidP="00A6697D">
      <w:pPr>
        <w:pStyle w:val="ListParagraph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588D4455" wp14:editId="65B21951">
                <wp:simplePos x="0" y="0"/>
                <wp:positionH relativeFrom="column">
                  <wp:posOffset>1771650</wp:posOffset>
                </wp:positionH>
                <wp:positionV relativeFrom="paragraph">
                  <wp:posOffset>4302760</wp:posOffset>
                </wp:positionV>
                <wp:extent cx="3873500" cy="393700"/>
                <wp:effectExtent l="12700" t="152400" r="0" b="50800"/>
                <wp:wrapNone/>
                <wp:docPr id="115" name="Straight Connector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873500" cy="3937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115" o:spid="_x0000_s1026" style="position:absolute;flip:y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9.5pt,338.8pt" to="444.5pt,369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" strokecolor="#4472c4 [3204]" strokeweight="7.5pt">
                <v:stroke endarrow="block" joinstyle="miter"/>
              </v:line>
            </w:pict>
          </mc:Fallback>
        </mc:AlternateContent>
      </w:r>
      <w:r w:rsidRPr="005333FF">
        <w:rPr>
          <w:noProof/>
          <w:sz w:val="32"/>
          <w:lang w:val="en-US" w:eastAsia="zh-TW"/>
        </w:rPr>
        <w:drawing>
          <wp:anchor distT="0" distB="215900" distL="114300" distR="114300" simplePos="0" relativeHeight="251750400" behindDoc="0" locked="0" layoutInCell="1" allowOverlap="1" wp14:anchorId="6DE2AC35" wp14:editId="2FD3DA4A">
            <wp:simplePos x="0" y="0"/>
            <wp:positionH relativeFrom="column">
              <wp:posOffset>0</wp:posOffset>
            </wp:positionH>
            <wp:positionV relativeFrom="paragraph">
              <wp:posOffset>469265</wp:posOffset>
            </wp:positionV>
            <wp:extent cx="6552000" cy="3923257"/>
            <wp:effectExtent l="12700" t="12700" r="13970" b="13970"/>
            <wp:wrapSquare wrapText="bothSides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109" t="2439" r="1232" b="778"/>
                    <a:stretch/>
                  </pic:blipFill>
                  <pic:spPr bwMode="auto">
                    <a:xfrm>
                      <a:off x="0" y="0"/>
                      <a:ext cx="6552000" cy="392325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6697D">
        <w:rPr>
          <w:rFonts w:hint="eastAsia"/>
          <w:noProof/>
          <w:sz w:val="32"/>
          <w:lang w:eastAsia="zh-TW"/>
        </w:rPr>
        <w:tab/>
      </w:r>
      <w:r>
        <w:rPr>
          <w:noProof/>
          <w:sz w:val="32"/>
          <w:lang w:eastAsia="en-GB"/>
        </w:rPr>
        <w:t>Click “</w:t>
      </w:r>
      <w:r w:rsidRPr="00073EB3">
        <w:rPr>
          <w:b/>
          <w:noProof/>
          <w:sz w:val="32"/>
          <w:lang w:eastAsia="en-GB"/>
        </w:rPr>
        <w:t>Create</w:t>
      </w:r>
      <w:r>
        <w:rPr>
          <w:noProof/>
          <w:sz w:val="32"/>
          <w:lang w:eastAsia="en-GB"/>
        </w:rPr>
        <w:t>”</w:t>
      </w:r>
    </w:p>
    <w:p w14:paraId="44233A8C" w14:textId="6D6A032D" w:rsidR="007C6605" w:rsidRDefault="00073EB3" w:rsidP="00073EB3">
      <w:pPr>
        <w:rPr>
          <w:sz w:val="32"/>
        </w:rPr>
      </w:pPr>
      <w:r>
        <w:rPr>
          <w:sz w:val="32"/>
        </w:rPr>
        <w:lastRenderedPageBreak/>
        <w:br/>
      </w:r>
    </w:p>
    <w:p w14:paraId="24A15A14" w14:textId="52BBD3AF" w:rsidR="000F653B" w:rsidRDefault="00FF2778" w:rsidP="002858AE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你會在專案清單中看到</w:t>
      </w:r>
      <w:r w:rsidRPr="000075C0">
        <w:rPr>
          <w:sz w:val="32"/>
          <w:lang w:eastAsia="zh-TW"/>
        </w:rPr>
        <w:t>“</w:t>
      </w:r>
      <w:r w:rsidRPr="000075C0">
        <w:rPr>
          <w:b/>
          <w:sz w:val="32"/>
        </w:rPr>
        <w:t>noughts and crosses</w:t>
      </w:r>
      <w:r w:rsidRPr="000075C0">
        <w:rPr>
          <w:sz w:val="32"/>
          <w:lang w:eastAsia="zh-TW"/>
        </w:rPr>
        <w:t>”</w:t>
      </w:r>
      <w:r>
        <w:rPr>
          <w:rFonts w:hint="eastAsia"/>
          <w:sz w:val="32"/>
          <w:lang w:eastAsia="zh-TW"/>
        </w:rPr>
        <w:t>，點選此專案</w:t>
      </w:r>
    </w:p>
    <w:p w14:paraId="3E370094" w14:textId="7C821B41" w:rsidR="002858AE" w:rsidRPr="000075C0" w:rsidRDefault="002858AE" w:rsidP="000F653B">
      <w:pPr>
        <w:pStyle w:val="ListParagraph"/>
        <w:ind w:firstLine="720"/>
        <w:rPr>
          <w:sz w:val="32"/>
        </w:rPr>
      </w:pPr>
      <w:r w:rsidRPr="000075C0">
        <w:rPr>
          <w:sz w:val="32"/>
        </w:rPr>
        <w:t>You should see “</w:t>
      </w:r>
      <w:r w:rsidRPr="000075C0">
        <w:rPr>
          <w:b/>
          <w:sz w:val="32"/>
        </w:rPr>
        <w:t>noughts and crosses</w:t>
      </w:r>
      <w:r w:rsidRPr="000075C0">
        <w:rPr>
          <w:sz w:val="32"/>
        </w:rPr>
        <w:t xml:space="preserve">” in your </w:t>
      </w:r>
      <w:r w:rsidR="008D23AC">
        <w:rPr>
          <w:sz w:val="32"/>
        </w:rPr>
        <w:t xml:space="preserve">list of </w:t>
      </w:r>
      <w:r w:rsidRPr="000075C0">
        <w:rPr>
          <w:sz w:val="32"/>
        </w:rPr>
        <w:t xml:space="preserve">projects. </w:t>
      </w:r>
      <w:r w:rsidR="008D23AC">
        <w:rPr>
          <w:sz w:val="32"/>
        </w:rPr>
        <w:br/>
      </w:r>
      <w:r w:rsidRPr="000075C0">
        <w:rPr>
          <w:sz w:val="32"/>
        </w:rPr>
        <w:t>Click on it.</w:t>
      </w:r>
      <w:r w:rsidR="000075C0" w:rsidRPr="000075C0">
        <w:rPr>
          <w:sz w:val="32"/>
        </w:rPr>
        <w:br/>
      </w:r>
    </w:p>
    <w:p w14:paraId="5D09705B" w14:textId="392EBF85" w:rsidR="000F653B" w:rsidRDefault="001B4CC8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點選</w:t>
      </w:r>
      <w:r>
        <w:rPr>
          <w:rFonts w:hint="eastAsia"/>
          <w:sz w:val="32"/>
          <w:lang w:eastAsia="zh-TW"/>
        </w:rPr>
        <w:t xml:space="preserve"> </w:t>
      </w:r>
      <w:r w:rsidRPr="00D21CB5">
        <w:rPr>
          <w:b/>
          <w:sz w:val="32"/>
          <w:lang w:val="en-US" w:eastAsia="zh-TW"/>
        </w:rPr>
        <w:t xml:space="preserve">”Train” </w:t>
      </w:r>
      <w:r>
        <w:rPr>
          <w:rFonts w:hint="eastAsia"/>
          <w:sz w:val="32"/>
          <w:lang w:val="en-US" w:eastAsia="zh-TW"/>
        </w:rPr>
        <w:t>按鈕</w:t>
      </w:r>
    </w:p>
    <w:p w14:paraId="0EF66EB6" w14:textId="4E282AA6" w:rsidR="000075C0" w:rsidRDefault="00073EB3" w:rsidP="000F653B">
      <w:pPr>
        <w:pStyle w:val="ListParagraph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6FADD228" wp14:editId="3CB8F4D2">
                <wp:simplePos x="0" y="0"/>
                <wp:positionH relativeFrom="column">
                  <wp:posOffset>1911350</wp:posOffset>
                </wp:positionH>
                <wp:positionV relativeFrom="paragraph">
                  <wp:posOffset>1224280</wp:posOffset>
                </wp:positionV>
                <wp:extent cx="2235200" cy="698500"/>
                <wp:effectExtent l="25400" t="50800" r="12700" b="88900"/>
                <wp:wrapNone/>
                <wp:docPr id="118" name="Straight Connector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35200" cy="6985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118" o:spid="_x0000_s1026" style="position:absolute;flip:x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0.5pt,96.4pt" to="326.5pt,151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" strokecolor="#4472c4 [3204]" strokeweight="7.5pt">
                <v:stroke endarrow="block" joinstyle="miter"/>
              </v:line>
            </w:pict>
          </mc:Fallback>
        </mc:AlternateContent>
      </w:r>
      <w:r w:rsidR="000F653B">
        <w:rPr>
          <w:rFonts w:hint="eastAsia"/>
          <w:sz w:val="32"/>
          <w:lang w:eastAsia="zh-TW"/>
        </w:rPr>
        <w:tab/>
      </w:r>
      <w:r w:rsidR="000075C0">
        <w:rPr>
          <w:sz w:val="32"/>
        </w:rPr>
        <w:t xml:space="preserve">Click </w:t>
      </w:r>
      <w:r w:rsidR="00A94B1B">
        <w:rPr>
          <w:sz w:val="32"/>
        </w:rPr>
        <w:t>the</w:t>
      </w:r>
      <w:r w:rsidR="000075C0">
        <w:rPr>
          <w:sz w:val="32"/>
        </w:rPr>
        <w:t xml:space="preserve"> </w:t>
      </w:r>
      <w:r w:rsidR="00A94B1B">
        <w:rPr>
          <w:sz w:val="32"/>
        </w:rPr>
        <w:t>“</w:t>
      </w:r>
      <w:r w:rsidR="000075C0">
        <w:rPr>
          <w:b/>
          <w:sz w:val="32"/>
        </w:rPr>
        <w:t>Train</w:t>
      </w:r>
      <w:r w:rsidR="00A94B1B" w:rsidRPr="00A94B1B">
        <w:rPr>
          <w:sz w:val="32"/>
        </w:rPr>
        <w:t>” button</w:t>
      </w:r>
      <w:r w:rsidR="000075C0">
        <w:rPr>
          <w:sz w:val="32"/>
        </w:rPr>
        <w:br/>
      </w:r>
      <w:r w:rsidR="000075C0" w:rsidRPr="000075C0">
        <w:rPr>
          <w:noProof/>
          <w:sz w:val="32"/>
          <w:lang w:val="en-US" w:eastAsia="zh-TW"/>
        </w:rPr>
        <w:drawing>
          <wp:inline distT="0" distB="0" distL="0" distR="0" wp14:anchorId="371AE29D" wp14:editId="27EE3E8F">
            <wp:extent cx="5039518" cy="1920240"/>
            <wp:effectExtent l="25400" t="25400" r="15240" b="35560"/>
            <wp:docPr id="139" name="Picture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16904"/>
                    <a:stretch/>
                  </pic:blipFill>
                  <pic:spPr bwMode="auto">
                    <a:xfrm>
                      <a:off x="0" y="0"/>
                      <a:ext cx="5039518" cy="19202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75F9091A" w14:textId="653DBDF7" w:rsidR="000F653B" w:rsidRDefault="008039B5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 w:rsidRPr="00C01B56">
        <w:rPr>
          <w:b/>
          <w:sz w:val="32"/>
        </w:rPr>
        <w:t>+ Add new label</w:t>
      </w:r>
      <w:r>
        <w:rPr>
          <w:rFonts w:hint="eastAsia"/>
          <w:sz w:val="32"/>
        </w:rPr>
        <w:t>按鈕，將標籤命名為：</w:t>
      </w:r>
      <w:r w:rsidR="00DB20B1">
        <w:rPr>
          <w:sz w:val="32"/>
          <w:lang w:val="en-US"/>
        </w:rPr>
        <w:t xml:space="preserve">top </w:t>
      </w:r>
      <w:r>
        <w:rPr>
          <w:sz w:val="32"/>
        </w:rPr>
        <w:t>left</w:t>
      </w:r>
    </w:p>
    <w:p w14:paraId="0CAD9CFA" w14:textId="5EB87079" w:rsidR="00DB20B1" w:rsidRPr="007E6234" w:rsidRDefault="007E6234" w:rsidP="00DB20B1">
      <w:pPr>
        <w:pStyle w:val="ListParagraph"/>
        <w:ind w:left="1440"/>
        <w:rPr>
          <w:i/>
          <w:sz w:val="32"/>
          <w:lang w:eastAsia="zh-TW"/>
        </w:rPr>
      </w:pPr>
      <w:r>
        <w:rPr>
          <w:rFonts w:hint="eastAsia"/>
          <w:i/>
          <w:sz w:val="32"/>
          <w:lang w:val="en-US" w:eastAsia="zh-TW"/>
        </w:rPr>
        <w:t>獲勝範例中如果有左上方格子的動作會被紀錄在這個方框裡</w:t>
      </w:r>
    </w:p>
    <w:p w14:paraId="66F1B889" w14:textId="26EDDE12" w:rsidR="00C01B56" w:rsidRDefault="00C01B56" w:rsidP="000F653B">
      <w:pPr>
        <w:pStyle w:val="ListParagraph"/>
        <w:ind w:firstLine="720"/>
        <w:rPr>
          <w:sz w:val="32"/>
        </w:rPr>
      </w:pPr>
      <w:r>
        <w:rPr>
          <w:sz w:val="32"/>
        </w:rPr>
        <w:t>Click “</w:t>
      </w:r>
      <w:r w:rsidRPr="00C01B56">
        <w:rPr>
          <w:b/>
          <w:sz w:val="32"/>
        </w:rPr>
        <w:t>+ Add new label</w:t>
      </w:r>
      <w:r>
        <w:rPr>
          <w:sz w:val="32"/>
        </w:rPr>
        <w:t>”</w:t>
      </w:r>
      <w:r w:rsidR="00BD1E5D">
        <w:rPr>
          <w:sz w:val="32"/>
        </w:rPr>
        <w:t xml:space="preserve"> and create a label called “top </w:t>
      </w:r>
      <w:r>
        <w:rPr>
          <w:sz w:val="32"/>
        </w:rPr>
        <w:t>left”</w:t>
      </w:r>
      <w:r>
        <w:rPr>
          <w:sz w:val="32"/>
        </w:rPr>
        <w:br/>
      </w:r>
      <w:r w:rsidRPr="009124DA">
        <w:rPr>
          <w:i/>
          <w:sz w:val="32"/>
        </w:rPr>
        <w:t xml:space="preserve">Examples of </w:t>
      </w:r>
      <w:r w:rsidR="009124DA" w:rsidRPr="009124DA">
        <w:rPr>
          <w:i/>
          <w:sz w:val="32"/>
        </w:rPr>
        <w:t xml:space="preserve">making a move in the top-left </w:t>
      </w:r>
      <w:r w:rsidR="0077526F">
        <w:rPr>
          <w:i/>
          <w:sz w:val="32"/>
        </w:rPr>
        <w:t>box</w:t>
      </w:r>
      <w:r w:rsidR="009124DA" w:rsidRPr="009124DA">
        <w:rPr>
          <w:i/>
          <w:sz w:val="32"/>
        </w:rPr>
        <w:t xml:space="preserve"> </w:t>
      </w:r>
      <w:r w:rsidR="0077526F">
        <w:rPr>
          <w:i/>
          <w:sz w:val="32"/>
        </w:rPr>
        <w:t xml:space="preserve">(in games </w:t>
      </w:r>
      <w:r w:rsidR="009124DA" w:rsidRPr="009124DA">
        <w:rPr>
          <w:i/>
          <w:sz w:val="32"/>
        </w:rPr>
        <w:t xml:space="preserve">that </w:t>
      </w:r>
      <w:r w:rsidR="00F041F7">
        <w:rPr>
          <w:i/>
          <w:sz w:val="32"/>
        </w:rPr>
        <w:t>lead to a win</w:t>
      </w:r>
      <w:r w:rsidR="0077526F">
        <w:rPr>
          <w:i/>
          <w:sz w:val="32"/>
        </w:rPr>
        <w:t>)</w:t>
      </w:r>
      <w:r w:rsidR="009124DA" w:rsidRPr="009124DA">
        <w:rPr>
          <w:i/>
          <w:sz w:val="32"/>
        </w:rPr>
        <w:t xml:space="preserve"> will go in this bucket.</w:t>
      </w:r>
      <w:r>
        <w:rPr>
          <w:sz w:val="32"/>
        </w:rPr>
        <w:t xml:space="preserve"> </w:t>
      </w:r>
      <w:r>
        <w:rPr>
          <w:sz w:val="32"/>
        </w:rPr>
        <w:br/>
      </w:r>
      <w:r w:rsidR="0077526F" w:rsidRPr="0077526F">
        <w:rPr>
          <w:noProof/>
          <w:sz w:val="32"/>
          <w:lang w:val="en-US" w:eastAsia="zh-TW"/>
        </w:rPr>
        <w:drawing>
          <wp:inline distT="0" distB="0" distL="0" distR="0" wp14:anchorId="21886354" wp14:editId="3B7579E1">
            <wp:extent cx="5760000" cy="3236132"/>
            <wp:effectExtent l="12700" t="12700" r="19050" b="1524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r="3197"/>
                    <a:stretch/>
                  </pic:blipFill>
                  <pic:spPr bwMode="auto">
                    <a:xfrm>
                      <a:off x="0" y="0"/>
                      <a:ext cx="5760000" cy="323613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66B3969C" w14:textId="16949CE3" w:rsidR="00C01B56" w:rsidRPr="00C01B56" w:rsidRDefault="00C01B56" w:rsidP="00C01B56">
      <w:pPr>
        <w:rPr>
          <w:sz w:val="32"/>
        </w:rPr>
      </w:pPr>
    </w:p>
    <w:p w14:paraId="6DDF32BD" w14:textId="54FB7A95" w:rsidR="000F653B" w:rsidRDefault="007E6234" w:rsidP="00A61436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 w:rsidRPr="00C0344D">
        <w:rPr>
          <w:b/>
          <w:sz w:val="32"/>
        </w:rPr>
        <w:t>+ Add new label</w:t>
      </w:r>
      <w:r>
        <w:rPr>
          <w:rFonts w:hint="eastAsia"/>
          <w:sz w:val="32"/>
        </w:rPr>
        <w:t>按鈕，新增其他八個位置：</w:t>
      </w:r>
      <w:r>
        <w:rPr>
          <w:i/>
          <w:sz w:val="32"/>
        </w:rPr>
        <w:t xml:space="preserve">“top middle”, “top right”, “middle left”, “middle </w:t>
      </w:r>
      <w:proofErr w:type="spellStart"/>
      <w:r>
        <w:rPr>
          <w:i/>
          <w:sz w:val="32"/>
        </w:rPr>
        <w:t>middle</w:t>
      </w:r>
      <w:proofErr w:type="spellEnd"/>
      <w:r>
        <w:rPr>
          <w:i/>
          <w:sz w:val="32"/>
        </w:rPr>
        <w:t>”, “middle right”, “bottom left”, “bottom middle”, “bottom right”</w:t>
      </w:r>
      <w:r>
        <w:rPr>
          <w:rFonts w:hint="eastAsia"/>
          <w:i/>
          <w:sz w:val="32"/>
          <w:lang w:eastAsia="zh-TW"/>
        </w:rPr>
        <w:t xml:space="preserve"> </w:t>
      </w:r>
      <w:r>
        <w:rPr>
          <w:rFonts w:hint="eastAsia"/>
          <w:i/>
          <w:sz w:val="32"/>
          <w:lang w:eastAsia="zh-TW"/>
        </w:rPr>
        <w:t>（如下圖）</w:t>
      </w:r>
      <w:r>
        <w:rPr>
          <w:i/>
          <w:sz w:val="32"/>
        </w:rPr>
        <w:br/>
      </w:r>
    </w:p>
    <w:p w14:paraId="7348B09A" w14:textId="511C762E" w:rsidR="00A61436" w:rsidRPr="00AD74D7" w:rsidRDefault="009124DA" w:rsidP="000F653B">
      <w:pPr>
        <w:pStyle w:val="ListParagraph"/>
        <w:ind w:firstLine="720"/>
        <w:rPr>
          <w:sz w:val="32"/>
        </w:rPr>
      </w:pPr>
      <w:r>
        <w:rPr>
          <w:sz w:val="32"/>
        </w:rPr>
        <w:t>Click “</w:t>
      </w:r>
      <w:r w:rsidRPr="00F041F7">
        <w:rPr>
          <w:b/>
          <w:sz w:val="32"/>
        </w:rPr>
        <w:t>+ Add new label</w:t>
      </w:r>
      <w:r>
        <w:rPr>
          <w:sz w:val="32"/>
        </w:rPr>
        <w:t>” again and create labels for the other eight spaces on the board</w:t>
      </w:r>
      <w:r w:rsidR="00A61436">
        <w:rPr>
          <w:sz w:val="32"/>
        </w:rPr>
        <w:t>.</w:t>
      </w:r>
      <w:r>
        <w:rPr>
          <w:sz w:val="32"/>
        </w:rPr>
        <w:br/>
      </w:r>
      <w:r w:rsidR="00257A56">
        <w:rPr>
          <w:i/>
          <w:sz w:val="32"/>
        </w:rPr>
        <w:t>“</w:t>
      </w:r>
      <w:r>
        <w:rPr>
          <w:i/>
          <w:sz w:val="32"/>
        </w:rPr>
        <w:t>top</w:t>
      </w:r>
      <w:r w:rsidR="00257A56">
        <w:rPr>
          <w:i/>
          <w:sz w:val="32"/>
        </w:rPr>
        <w:t xml:space="preserve"> </w:t>
      </w:r>
      <w:r>
        <w:rPr>
          <w:i/>
          <w:sz w:val="32"/>
        </w:rPr>
        <w:t>middle</w:t>
      </w:r>
      <w:r w:rsidR="00257A56">
        <w:rPr>
          <w:i/>
          <w:sz w:val="32"/>
        </w:rPr>
        <w:t>”</w:t>
      </w:r>
      <w:r>
        <w:rPr>
          <w:i/>
          <w:sz w:val="32"/>
        </w:rPr>
        <w:t xml:space="preserve">, </w:t>
      </w:r>
      <w:r w:rsidR="00257A56">
        <w:rPr>
          <w:i/>
          <w:sz w:val="32"/>
        </w:rPr>
        <w:t>“</w:t>
      </w:r>
      <w:r>
        <w:rPr>
          <w:i/>
          <w:sz w:val="32"/>
        </w:rPr>
        <w:t>top</w:t>
      </w:r>
      <w:r w:rsidR="00257A56">
        <w:rPr>
          <w:i/>
          <w:sz w:val="32"/>
        </w:rPr>
        <w:t xml:space="preserve"> </w:t>
      </w:r>
      <w:r>
        <w:rPr>
          <w:i/>
          <w:sz w:val="32"/>
        </w:rPr>
        <w:t>right</w:t>
      </w:r>
      <w:r w:rsidR="00257A56">
        <w:rPr>
          <w:i/>
          <w:sz w:val="32"/>
        </w:rPr>
        <w:t>”</w:t>
      </w:r>
      <w:r>
        <w:rPr>
          <w:i/>
          <w:sz w:val="32"/>
        </w:rPr>
        <w:t xml:space="preserve">, </w:t>
      </w:r>
      <w:r w:rsidR="00F041F7">
        <w:rPr>
          <w:i/>
          <w:sz w:val="32"/>
        </w:rPr>
        <w:br/>
      </w:r>
      <w:r w:rsidR="00257A56">
        <w:rPr>
          <w:i/>
          <w:sz w:val="32"/>
        </w:rPr>
        <w:t>“</w:t>
      </w:r>
      <w:r>
        <w:rPr>
          <w:i/>
          <w:sz w:val="32"/>
        </w:rPr>
        <w:t>middle</w:t>
      </w:r>
      <w:r w:rsidR="00257A56">
        <w:rPr>
          <w:i/>
          <w:sz w:val="32"/>
        </w:rPr>
        <w:t xml:space="preserve"> </w:t>
      </w:r>
      <w:r>
        <w:rPr>
          <w:i/>
          <w:sz w:val="32"/>
        </w:rPr>
        <w:t>left</w:t>
      </w:r>
      <w:r w:rsidR="00257A56">
        <w:rPr>
          <w:i/>
          <w:sz w:val="32"/>
        </w:rPr>
        <w:t>”</w:t>
      </w:r>
      <w:r>
        <w:rPr>
          <w:i/>
          <w:sz w:val="32"/>
        </w:rPr>
        <w:t xml:space="preserve">, </w:t>
      </w:r>
      <w:r w:rsidR="00257A56">
        <w:rPr>
          <w:i/>
          <w:sz w:val="32"/>
        </w:rPr>
        <w:t>“</w:t>
      </w:r>
      <w:r>
        <w:rPr>
          <w:i/>
          <w:sz w:val="32"/>
        </w:rPr>
        <w:t>middle</w:t>
      </w:r>
      <w:r w:rsidR="00257A56"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middle</w:t>
      </w:r>
      <w:proofErr w:type="spellEnd"/>
      <w:r w:rsidR="00257A56">
        <w:rPr>
          <w:i/>
          <w:sz w:val="32"/>
        </w:rPr>
        <w:t>”</w:t>
      </w:r>
      <w:r>
        <w:rPr>
          <w:i/>
          <w:sz w:val="32"/>
        </w:rPr>
        <w:t>,</w:t>
      </w:r>
      <w:r w:rsidR="00257A56">
        <w:rPr>
          <w:i/>
          <w:sz w:val="32"/>
        </w:rPr>
        <w:t xml:space="preserve"> “</w:t>
      </w:r>
      <w:r>
        <w:rPr>
          <w:i/>
          <w:sz w:val="32"/>
        </w:rPr>
        <w:t>middle</w:t>
      </w:r>
      <w:r w:rsidR="00257A56">
        <w:rPr>
          <w:i/>
          <w:sz w:val="32"/>
        </w:rPr>
        <w:t xml:space="preserve"> </w:t>
      </w:r>
      <w:r>
        <w:rPr>
          <w:i/>
          <w:sz w:val="32"/>
        </w:rPr>
        <w:t>right</w:t>
      </w:r>
      <w:r w:rsidR="00257A56">
        <w:rPr>
          <w:i/>
          <w:sz w:val="32"/>
        </w:rPr>
        <w:t>”</w:t>
      </w:r>
      <w:r>
        <w:rPr>
          <w:i/>
          <w:sz w:val="32"/>
        </w:rPr>
        <w:t xml:space="preserve">, </w:t>
      </w:r>
      <w:r w:rsidR="00F041F7">
        <w:rPr>
          <w:i/>
          <w:sz w:val="32"/>
        </w:rPr>
        <w:br/>
      </w:r>
      <w:r w:rsidR="00257A56">
        <w:rPr>
          <w:i/>
          <w:sz w:val="32"/>
        </w:rPr>
        <w:t>“</w:t>
      </w:r>
      <w:r>
        <w:rPr>
          <w:i/>
          <w:sz w:val="32"/>
        </w:rPr>
        <w:t>bottom</w:t>
      </w:r>
      <w:r w:rsidR="00257A56">
        <w:rPr>
          <w:i/>
          <w:sz w:val="32"/>
        </w:rPr>
        <w:t xml:space="preserve"> </w:t>
      </w:r>
      <w:r>
        <w:rPr>
          <w:i/>
          <w:sz w:val="32"/>
        </w:rPr>
        <w:t>left</w:t>
      </w:r>
      <w:r w:rsidR="00257A56">
        <w:rPr>
          <w:i/>
          <w:sz w:val="32"/>
        </w:rPr>
        <w:t>”</w:t>
      </w:r>
      <w:r>
        <w:rPr>
          <w:i/>
          <w:sz w:val="32"/>
        </w:rPr>
        <w:t xml:space="preserve">, </w:t>
      </w:r>
      <w:r w:rsidR="00257A56">
        <w:rPr>
          <w:i/>
          <w:sz w:val="32"/>
        </w:rPr>
        <w:t>“</w:t>
      </w:r>
      <w:r>
        <w:rPr>
          <w:i/>
          <w:sz w:val="32"/>
        </w:rPr>
        <w:t>bottom</w:t>
      </w:r>
      <w:r w:rsidR="00257A56">
        <w:rPr>
          <w:i/>
          <w:sz w:val="32"/>
        </w:rPr>
        <w:t xml:space="preserve"> </w:t>
      </w:r>
      <w:r>
        <w:rPr>
          <w:i/>
          <w:sz w:val="32"/>
        </w:rPr>
        <w:t>middle</w:t>
      </w:r>
      <w:r w:rsidR="00257A56">
        <w:rPr>
          <w:i/>
          <w:sz w:val="32"/>
        </w:rPr>
        <w:t>”</w:t>
      </w:r>
      <w:r>
        <w:rPr>
          <w:i/>
          <w:sz w:val="32"/>
        </w:rPr>
        <w:t xml:space="preserve">, </w:t>
      </w:r>
      <w:r w:rsidR="00257A56">
        <w:rPr>
          <w:i/>
          <w:sz w:val="32"/>
        </w:rPr>
        <w:t>“</w:t>
      </w:r>
      <w:r>
        <w:rPr>
          <w:i/>
          <w:sz w:val="32"/>
        </w:rPr>
        <w:t>bottom</w:t>
      </w:r>
      <w:r w:rsidR="00257A56">
        <w:rPr>
          <w:i/>
          <w:sz w:val="32"/>
        </w:rPr>
        <w:t xml:space="preserve"> </w:t>
      </w:r>
      <w:r>
        <w:rPr>
          <w:i/>
          <w:sz w:val="32"/>
        </w:rPr>
        <w:t>right</w:t>
      </w:r>
      <w:r w:rsidR="00257A56">
        <w:rPr>
          <w:i/>
          <w:sz w:val="32"/>
        </w:rPr>
        <w:t>”</w:t>
      </w:r>
      <w:r w:rsidR="00F041F7">
        <w:rPr>
          <w:i/>
          <w:sz w:val="32"/>
        </w:rPr>
        <w:br/>
      </w:r>
      <w:r w:rsidR="00F041F7">
        <w:rPr>
          <w:i/>
          <w:sz w:val="32"/>
        </w:rPr>
        <w:br/>
        <w:t>(see the next page for a picture)</w:t>
      </w:r>
      <w:r w:rsidR="00AD69C7">
        <w:rPr>
          <w:i/>
          <w:sz w:val="32"/>
        </w:rPr>
        <w:br/>
      </w:r>
      <w:r w:rsidR="00257A56" w:rsidRPr="00257A56">
        <w:rPr>
          <w:noProof/>
          <w:sz w:val="32"/>
          <w:lang w:val="en-US" w:eastAsia="zh-TW"/>
        </w:rPr>
        <w:drawing>
          <wp:inline distT="0" distB="0" distL="0" distR="0" wp14:anchorId="2ABEE118" wp14:editId="61564BF8">
            <wp:extent cx="5724144" cy="3167913"/>
            <wp:effectExtent l="25400" t="25400" r="16510" b="3302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6791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0C503F">
        <w:rPr>
          <w:sz w:val="32"/>
        </w:rPr>
        <w:br/>
      </w:r>
    </w:p>
    <w:p w14:paraId="26AA6616" w14:textId="67260A40" w:rsidR="000F653B" w:rsidRDefault="00A73EA3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>
        <w:rPr>
          <w:b/>
          <w:sz w:val="32"/>
        </w:rPr>
        <w:t>&lt; Back to project</w:t>
      </w:r>
      <w:r>
        <w:rPr>
          <w:sz w:val="32"/>
        </w:rPr>
        <w:t>”</w:t>
      </w:r>
      <w:r w:rsidR="002F6FBC">
        <w:rPr>
          <w:rFonts w:hint="eastAsia"/>
          <w:sz w:val="32"/>
          <w:lang w:eastAsia="zh-TW"/>
        </w:rPr>
        <w:t>，</w:t>
      </w:r>
      <w:r w:rsidR="002F6FBC" w:rsidRPr="002F6FBC">
        <w:rPr>
          <w:rFonts w:hint="eastAsia"/>
          <w:sz w:val="32"/>
          <w:lang w:val="en-US" w:eastAsia="zh-TW"/>
        </w:rPr>
        <w:t xml:space="preserve"> </w:t>
      </w:r>
      <w:r w:rsidR="002F6FBC">
        <w:rPr>
          <w:rFonts w:hint="eastAsia"/>
          <w:sz w:val="32"/>
          <w:lang w:val="en-US" w:eastAsia="zh-TW"/>
        </w:rPr>
        <w:t>選擇</w:t>
      </w:r>
      <w:r w:rsidR="002F6FBC">
        <w:rPr>
          <w:b/>
          <w:sz w:val="32"/>
          <w:lang w:eastAsia="zh-TW"/>
        </w:rPr>
        <w:t>Scratch</w:t>
      </w:r>
    </w:p>
    <w:p w14:paraId="145FB117" w14:textId="7046AAB0" w:rsidR="00C415F1" w:rsidRDefault="00AD74D7" w:rsidP="000F653B">
      <w:pPr>
        <w:pStyle w:val="ListParagraph"/>
        <w:ind w:firstLine="720"/>
        <w:rPr>
          <w:sz w:val="32"/>
        </w:rPr>
      </w:pPr>
      <w:r>
        <w:rPr>
          <w:sz w:val="32"/>
        </w:rPr>
        <w:t>Click the “</w:t>
      </w:r>
      <w:r w:rsidRPr="00AD74D7">
        <w:rPr>
          <w:b/>
          <w:sz w:val="32"/>
        </w:rPr>
        <w:t>&lt; Back to project</w:t>
      </w:r>
      <w:r>
        <w:rPr>
          <w:sz w:val="32"/>
        </w:rPr>
        <w:t xml:space="preserve">” link then click </w:t>
      </w:r>
      <w:r>
        <w:rPr>
          <w:b/>
          <w:sz w:val="32"/>
        </w:rPr>
        <w:t>Scratch</w:t>
      </w:r>
      <w:r w:rsidR="00A611EC">
        <w:rPr>
          <w:sz w:val="32"/>
        </w:rPr>
        <w:t xml:space="preserve"> </w:t>
      </w:r>
      <w:r w:rsidR="00C415F1">
        <w:rPr>
          <w:sz w:val="32"/>
        </w:rPr>
        <w:br/>
      </w:r>
    </w:p>
    <w:p w14:paraId="721B2358" w14:textId="32B61491" w:rsidR="000F653B" w:rsidRDefault="002B7D11" w:rsidP="000648C9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b/>
          <w:sz w:val="32"/>
        </w:rPr>
        <w:t>Open in Scratch</w:t>
      </w:r>
      <w:r>
        <w:rPr>
          <w:rFonts w:hint="eastAsia"/>
          <w:sz w:val="32"/>
        </w:rPr>
        <w:t>按鈕</w:t>
      </w:r>
    </w:p>
    <w:p w14:paraId="1E7C81EE" w14:textId="1627E081" w:rsidR="00F041F7" w:rsidRDefault="0010771A" w:rsidP="000F653B">
      <w:pPr>
        <w:pStyle w:val="ListParagraph"/>
        <w:rPr>
          <w:sz w:val="32"/>
        </w:rPr>
      </w:pPr>
      <w:r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A7D777D" wp14:editId="5F8AE551">
                <wp:simplePos x="0" y="0"/>
                <wp:positionH relativeFrom="column">
                  <wp:posOffset>1085850</wp:posOffset>
                </wp:positionH>
                <wp:positionV relativeFrom="paragraph">
                  <wp:posOffset>980440</wp:posOffset>
                </wp:positionV>
                <wp:extent cx="3429000" cy="609600"/>
                <wp:effectExtent l="0" t="127000" r="12700" b="50800"/>
                <wp:wrapNone/>
                <wp:docPr id="120" name="Straight Connector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29000" cy="6096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120" o:spid="_x0000_s1026" style="position:absolute;flip:x y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5.5pt,77.2pt" to="355.5pt,125.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" strokecolor="#4472c4 [3204]" strokeweight="7.5pt">
                <v:stroke endarrow="block" joinstyle="miter"/>
              </v:line>
            </w:pict>
          </mc:Fallback>
        </mc:AlternateContent>
      </w:r>
      <w:r w:rsidR="000F653B">
        <w:rPr>
          <w:rFonts w:hint="eastAsia"/>
          <w:sz w:val="32"/>
          <w:lang w:eastAsia="zh-TW"/>
        </w:rPr>
        <w:tab/>
      </w:r>
      <w:r w:rsidR="00C415F1">
        <w:rPr>
          <w:sz w:val="32"/>
        </w:rPr>
        <w:t xml:space="preserve">Click the </w:t>
      </w:r>
      <w:r w:rsidR="00C415F1">
        <w:rPr>
          <w:b/>
          <w:sz w:val="32"/>
        </w:rPr>
        <w:t>Open in Scratch</w:t>
      </w:r>
      <w:r w:rsidR="00C415F1">
        <w:rPr>
          <w:sz w:val="32"/>
        </w:rPr>
        <w:t xml:space="preserve"> button</w:t>
      </w:r>
      <w:r w:rsidR="00F041F7">
        <w:rPr>
          <w:sz w:val="32"/>
        </w:rPr>
        <w:br/>
      </w:r>
      <w:r w:rsidR="00F041F7" w:rsidRPr="000648C9">
        <w:rPr>
          <w:i/>
          <w:noProof/>
          <w:sz w:val="32"/>
          <w:lang w:val="en-US" w:eastAsia="zh-TW"/>
        </w:rPr>
        <w:drawing>
          <wp:inline distT="0" distB="0" distL="0" distR="0" wp14:anchorId="3F96D442" wp14:editId="2EAA91F2">
            <wp:extent cx="5400000" cy="1665409"/>
            <wp:effectExtent l="12700" t="12700" r="10795" b="1143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43713"/>
                    <a:stretch/>
                  </pic:blipFill>
                  <pic:spPr bwMode="auto">
                    <a:xfrm>
                      <a:off x="0" y="0"/>
                      <a:ext cx="5400000" cy="166540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="00F041F7">
        <w:rPr>
          <w:sz w:val="32"/>
        </w:rPr>
        <w:br/>
      </w:r>
    </w:p>
    <w:p w14:paraId="1CBD90CA" w14:textId="77777777" w:rsidR="00BA4332" w:rsidRPr="008F61C5" w:rsidRDefault="00BA4332" w:rsidP="00BA4332">
      <w:pPr>
        <w:pStyle w:val="ListParagraph"/>
        <w:numPr>
          <w:ilvl w:val="0"/>
          <w:numId w:val="1"/>
        </w:numPr>
        <w:rPr>
          <w:sz w:val="32"/>
          <w:szCs w:val="32"/>
          <w:lang w:val="en-US" w:eastAsia="zh-TW"/>
        </w:rPr>
      </w:pPr>
      <w:r w:rsidRPr="008F61C5">
        <w:rPr>
          <w:rFonts w:hint="eastAsia"/>
          <w:sz w:val="32"/>
          <w:szCs w:val="32"/>
          <w:lang w:eastAsia="zh-TW"/>
        </w:rPr>
        <w:t>這時會出現一個警告，提醒你還沒有訓練電腦，但這沒關係，因為我們要用</w:t>
      </w:r>
      <w:r w:rsidRPr="008F61C5">
        <w:rPr>
          <w:sz w:val="32"/>
          <w:szCs w:val="32"/>
          <w:lang w:val="en-US" w:eastAsia="zh-TW"/>
        </w:rPr>
        <w:t>Scratch</w:t>
      </w:r>
      <w:r w:rsidRPr="008F61C5">
        <w:rPr>
          <w:rFonts w:hint="eastAsia"/>
          <w:sz w:val="32"/>
          <w:szCs w:val="32"/>
          <w:lang w:val="en-US" w:eastAsia="zh-TW"/>
        </w:rPr>
        <w:t>來搜集訓練用的範例。</w:t>
      </w:r>
    </w:p>
    <w:p w14:paraId="12DC8052" w14:textId="51DF0DA4" w:rsidR="000F653B" w:rsidRDefault="00BA4332" w:rsidP="00BA4332">
      <w:pPr>
        <w:pStyle w:val="ListParagraph"/>
        <w:ind w:left="1440"/>
        <w:rPr>
          <w:sz w:val="32"/>
        </w:rPr>
      </w:pPr>
      <w:r>
        <w:rPr>
          <w:rFonts w:hint="eastAsia"/>
          <w:sz w:val="32"/>
          <w:lang w:val="en-US" w:eastAsia="zh-TW"/>
        </w:rPr>
        <w:t>點選</w:t>
      </w:r>
      <w:r>
        <w:rPr>
          <w:b/>
          <w:sz w:val="32"/>
        </w:rPr>
        <w:t>Straight into Scratch</w:t>
      </w:r>
      <w:r>
        <w:rPr>
          <w:rFonts w:hint="eastAsia"/>
          <w:sz w:val="32"/>
          <w:lang w:val="en-US" w:eastAsia="zh-TW"/>
        </w:rPr>
        <w:t>按鈕</w:t>
      </w:r>
    </w:p>
    <w:p w14:paraId="7CB8E6AB" w14:textId="303379E5" w:rsidR="00A611EC" w:rsidRPr="00B40762" w:rsidRDefault="0010771A" w:rsidP="000F653B">
      <w:pPr>
        <w:pStyle w:val="ListParagraph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2BB31F12" wp14:editId="3506E41B">
                <wp:simplePos x="0" y="0"/>
                <wp:positionH relativeFrom="column">
                  <wp:posOffset>1695450</wp:posOffset>
                </wp:positionH>
                <wp:positionV relativeFrom="paragraph">
                  <wp:posOffset>1924050</wp:posOffset>
                </wp:positionV>
                <wp:extent cx="3429000" cy="609600"/>
                <wp:effectExtent l="0" t="127000" r="12700" b="50800"/>
                <wp:wrapNone/>
                <wp:docPr id="121" name="Straight Connector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429000" cy="6096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121" o:spid="_x0000_s1026" style="position:absolute;flip:x y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3.5pt,151.5pt" to="403.5pt,199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" strokecolor="#4472c4 [3204]" strokeweight="7.5pt">
                <v:stroke endarrow="block" joinstyle="miter"/>
              </v:line>
            </w:pict>
          </mc:Fallback>
        </mc:AlternateContent>
      </w:r>
      <w:r w:rsidR="000F653B">
        <w:rPr>
          <w:rFonts w:hint="eastAsia"/>
          <w:sz w:val="32"/>
          <w:lang w:eastAsia="zh-TW"/>
        </w:rPr>
        <w:tab/>
      </w:r>
      <w:r>
        <w:rPr>
          <w:sz w:val="32"/>
        </w:rPr>
        <w:t>You’ll get a warning that you haven’t trained the computer yet</w:t>
      </w:r>
      <w:r>
        <w:rPr>
          <w:sz w:val="32"/>
        </w:rPr>
        <w:br/>
      </w:r>
      <w:r>
        <w:rPr>
          <w:i/>
          <w:sz w:val="32"/>
        </w:rPr>
        <w:t xml:space="preserve">That’s okay – you’ll use Scratch to collect training examples. </w:t>
      </w:r>
      <w:r>
        <w:rPr>
          <w:i/>
          <w:sz w:val="32"/>
        </w:rPr>
        <w:br/>
      </w:r>
      <w:r w:rsidR="00C415F1">
        <w:rPr>
          <w:i/>
          <w:sz w:val="32"/>
        </w:rPr>
        <w:t>Click the</w:t>
      </w:r>
      <w:r w:rsidR="00111A91">
        <w:rPr>
          <w:i/>
          <w:sz w:val="32"/>
        </w:rPr>
        <w:t xml:space="preserve"> go</w:t>
      </w:r>
      <w:r w:rsidR="00C415F1">
        <w:rPr>
          <w:i/>
          <w:sz w:val="32"/>
        </w:rPr>
        <w:t xml:space="preserve"> “</w:t>
      </w:r>
      <w:r w:rsidR="00C415F1" w:rsidRPr="00C415F1">
        <w:rPr>
          <w:b/>
          <w:i/>
          <w:sz w:val="32"/>
        </w:rPr>
        <w:t>straight into Scratch</w:t>
      </w:r>
      <w:r w:rsidR="00C415F1">
        <w:rPr>
          <w:i/>
          <w:sz w:val="32"/>
        </w:rPr>
        <w:t xml:space="preserve">” </w:t>
      </w:r>
      <w:r w:rsidR="00111A91">
        <w:rPr>
          <w:i/>
          <w:sz w:val="32"/>
        </w:rPr>
        <w:t xml:space="preserve">now </w:t>
      </w:r>
      <w:r w:rsidR="007607B1">
        <w:rPr>
          <w:i/>
          <w:sz w:val="32"/>
        </w:rPr>
        <w:t>button</w:t>
      </w:r>
      <w:r w:rsidR="00C415F1">
        <w:rPr>
          <w:i/>
          <w:sz w:val="32"/>
        </w:rPr>
        <w:t xml:space="preserve">. </w:t>
      </w:r>
      <w:r>
        <w:rPr>
          <w:i/>
          <w:sz w:val="32"/>
        </w:rPr>
        <w:br/>
      </w:r>
      <w:r w:rsidRPr="0010771A">
        <w:rPr>
          <w:i/>
          <w:noProof/>
          <w:sz w:val="32"/>
          <w:lang w:val="en-US" w:eastAsia="zh-TW"/>
        </w:rPr>
        <w:drawing>
          <wp:inline distT="0" distB="0" distL="0" distR="0" wp14:anchorId="5E4BBDA7" wp14:editId="5F432CEB">
            <wp:extent cx="5398566" cy="1913255"/>
            <wp:effectExtent l="12700" t="12700" r="12065" b="1714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13019" b="15660"/>
                    <a:stretch/>
                  </pic:blipFill>
                  <pic:spPr bwMode="auto">
                    <a:xfrm>
                      <a:off x="0" y="0"/>
                      <a:ext cx="5400000" cy="191376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41D81132" w14:textId="11D26465" w:rsidR="000F653B" w:rsidRDefault="00156523" w:rsidP="00EF5F6C">
      <w:pPr>
        <w:pStyle w:val="ListParagraph"/>
        <w:numPr>
          <w:ilvl w:val="0"/>
          <w:numId w:val="1"/>
        </w:numPr>
        <w:rPr>
          <w:sz w:val="32"/>
        </w:rPr>
      </w:pPr>
      <w:r w:rsidRPr="00D8074D">
        <w:rPr>
          <w:rFonts w:hint="eastAsia"/>
          <w:noProof/>
          <w:sz w:val="32"/>
          <w:lang w:val="en-US" w:eastAsia="zh-TW"/>
        </w:rPr>
        <w:t>你可以在</w:t>
      </w:r>
      <w:r w:rsidRPr="00D8074D">
        <w:rPr>
          <w:rFonts w:hint="eastAsia"/>
          <w:sz w:val="32"/>
          <w:lang w:eastAsia="zh-TW"/>
        </w:rPr>
        <w:t>專案裡的『更多積木』</w:t>
      </w:r>
      <w:r w:rsidRPr="00D8074D">
        <w:rPr>
          <w:sz w:val="32"/>
          <w:lang w:val="en-US" w:eastAsia="zh-TW"/>
        </w:rPr>
        <w:t>(More blocks)</w:t>
      </w:r>
      <w:r w:rsidRPr="00D8074D">
        <w:rPr>
          <w:rFonts w:hint="eastAsia"/>
          <w:sz w:val="32"/>
          <w:lang w:val="en-US" w:eastAsia="zh-TW"/>
        </w:rPr>
        <w:t>區看到新積木</w:t>
      </w:r>
    </w:p>
    <w:p w14:paraId="5E6350F2" w14:textId="19187E30" w:rsidR="00EF5F6C" w:rsidRPr="00536743" w:rsidRDefault="007B45CC" w:rsidP="000F653B">
      <w:pPr>
        <w:pStyle w:val="ListParagraph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2BCC835" wp14:editId="483054DD">
                <wp:simplePos x="0" y="0"/>
                <wp:positionH relativeFrom="column">
                  <wp:posOffset>3305295</wp:posOffset>
                </wp:positionH>
                <wp:positionV relativeFrom="paragraph">
                  <wp:posOffset>1327327</wp:posOffset>
                </wp:positionV>
                <wp:extent cx="1921397" cy="569820"/>
                <wp:effectExtent l="25400" t="50800" r="22225" b="90805"/>
                <wp:wrapNone/>
                <wp:docPr id="144" name="Straight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21397" cy="56982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144" o:spid="_x0000_s1026" style="position:absolute;flip:x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0.25pt,104.5pt" to="411.55pt,149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" strokecolor="#4472c4 [3204]" strokeweight="7.5pt">
                <v:stroke endarrow="block" joinstyle="miter"/>
              </v:line>
            </w:pict>
          </mc:Fallback>
        </mc:AlternateContent>
      </w:r>
      <w:r w:rsidR="000F653B">
        <w:rPr>
          <w:rFonts w:hint="eastAsia"/>
          <w:sz w:val="32"/>
          <w:lang w:eastAsia="zh-TW"/>
        </w:rPr>
        <w:tab/>
      </w:r>
      <w:r w:rsidR="006C67F7" w:rsidRPr="00B31859">
        <w:rPr>
          <w:sz w:val="32"/>
        </w:rPr>
        <w:t>You should see new blocks in the “</w:t>
      </w:r>
      <w:r w:rsidR="006C67F7" w:rsidRPr="007470E2">
        <w:rPr>
          <w:b/>
          <w:sz w:val="32"/>
        </w:rPr>
        <w:t>More blocks</w:t>
      </w:r>
      <w:r w:rsidR="006C67F7" w:rsidRPr="00B31859">
        <w:rPr>
          <w:sz w:val="32"/>
        </w:rPr>
        <w:t>” section from your “</w:t>
      </w:r>
      <w:r w:rsidR="006C67F7">
        <w:rPr>
          <w:sz w:val="32"/>
        </w:rPr>
        <w:t>noughts and crosses</w:t>
      </w:r>
      <w:r w:rsidR="006C67F7" w:rsidRPr="00B31859">
        <w:rPr>
          <w:sz w:val="32"/>
        </w:rPr>
        <w:t>” project.</w:t>
      </w:r>
      <w:r w:rsidR="00EF5F6C" w:rsidRPr="00536743">
        <w:rPr>
          <w:sz w:val="32"/>
        </w:rPr>
        <w:br/>
      </w:r>
      <w:r w:rsidR="007470E2" w:rsidRPr="007470E2">
        <w:rPr>
          <w:noProof/>
          <w:sz w:val="32"/>
          <w:lang w:val="en-US" w:eastAsia="zh-TW"/>
        </w:rPr>
        <w:lastRenderedPageBreak/>
        <w:drawing>
          <wp:inline distT="0" distB="0" distL="0" distR="0" wp14:anchorId="1CC1824C" wp14:editId="49ED42F1">
            <wp:extent cx="5832000" cy="2938003"/>
            <wp:effectExtent l="12700" t="12700" r="10160" b="889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2" b="9210"/>
                    <a:stretch/>
                  </pic:blipFill>
                  <pic:spPr bwMode="auto">
                    <a:xfrm>
                      <a:off x="0" y="0"/>
                      <a:ext cx="5832000" cy="293800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="00C324F2">
        <w:rPr>
          <w:sz w:val="32"/>
        </w:rPr>
        <w:t xml:space="preserve"> </w:t>
      </w:r>
      <w:r w:rsidR="0010771A">
        <w:rPr>
          <w:sz w:val="32"/>
        </w:rPr>
        <w:br/>
      </w:r>
    </w:p>
    <w:p w14:paraId="2650695B" w14:textId="5DE2EB84" w:rsidR="008B6AF0" w:rsidRPr="00AC5EF3" w:rsidRDefault="008B6AF0" w:rsidP="008B6AF0">
      <w:pPr>
        <w:pStyle w:val="ListParagraph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再次開啟</w:t>
      </w:r>
      <w:r>
        <w:rPr>
          <w:sz w:val="32"/>
        </w:rPr>
        <w:t>Noughts and Crosses</w:t>
      </w:r>
      <w:r>
        <w:rPr>
          <w:rFonts w:hint="eastAsia"/>
          <w:sz w:val="32"/>
          <w:lang w:val="en-US" w:eastAsia="zh-TW"/>
        </w:rPr>
        <w:t>專案</w:t>
      </w:r>
    </w:p>
    <w:p w14:paraId="5BADB4CD" w14:textId="3AB7C9D5" w:rsidR="000F653B" w:rsidRDefault="008B6AF0" w:rsidP="008B6AF0">
      <w:pPr>
        <w:pStyle w:val="ListParagraph"/>
        <w:ind w:firstLine="720"/>
        <w:rPr>
          <w:sz w:val="32"/>
        </w:rPr>
      </w:pPr>
      <w:r>
        <w:rPr>
          <w:rFonts w:hint="eastAsia"/>
          <w:i/>
          <w:sz w:val="28"/>
          <w:szCs w:val="28"/>
        </w:rPr>
        <w:t>點選</w:t>
      </w:r>
      <w:r>
        <w:rPr>
          <w:b/>
          <w:i/>
          <w:sz w:val="32"/>
        </w:rPr>
        <w:t>Project templates</w:t>
      </w:r>
      <w:r>
        <w:rPr>
          <w:i/>
          <w:sz w:val="28"/>
          <w:szCs w:val="28"/>
          <w:lang w:val="en-US"/>
        </w:rPr>
        <w:t xml:space="preserve"> -&gt;</w:t>
      </w:r>
      <w:r w:rsidRPr="00AC5EF3">
        <w:rPr>
          <w:b/>
          <w:i/>
          <w:sz w:val="32"/>
        </w:rPr>
        <w:t xml:space="preserve"> </w:t>
      </w:r>
      <w:r>
        <w:rPr>
          <w:b/>
          <w:i/>
          <w:sz w:val="32"/>
        </w:rPr>
        <w:t>Noughts and Crosses</w:t>
      </w:r>
    </w:p>
    <w:p w14:paraId="34EE037D" w14:textId="06A4FBEA" w:rsidR="006C67F7" w:rsidRDefault="006C67F7" w:rsidP="000F653B">
      <w:pPr>
        <w:pStyle w:val="ListParagraph"/>
        <w:ind w:firstLine="720"/>
        <w:rPr>
          <w:sz w:val="32"/>
        </w:rPr>
      </w:pPr>
      <w:r>
        <w:rPr>
          <w:sz w:val="32"/>
        </w:rPr>
        <w:t xml:space="preserve">Open the </w:t>
      </w:r>
      <w:r w:rsidR="00ED6968">
        <w:rPr>
          <w:sz w:val="32"/>
        </w:rPr>
        <w:t>Noughts and Crosses</w:t>
      </w:r>
      <w:r>
        <w:rPr>
          <w:sz w:val="32"/>
        </w:rPr>
        <w:t xml:space="preserve"> project </w:t>
      </w:r>
      <w:r w:rsidR="00ED6968">
        <w:rPr>
          <w:sz w:val="32"/>
        </w:rPr>
        <w:t>template</w:t>
      </w:r>
      <w:r>
        <w:rPr>
          <w:sz w:val="32"/>
        </w:rPr>
        <w:t xml:space="preserve"> again.</w:t>
      </w:r>
      <w:r>
        <w:rPr>
          <w:sz w:val="32"/>
        </w:rPr>
        <w:br/>
      </w:r>
      <w:r w:rsidRPr="006C67F7">
        <w:rPr>
          <w:i/>
          <w:sz w:val="32"/>
        </w:rPr>
        <w:t xml:space="preserve">Click </w:t>
      </w:r>
      <w:r w:rsidR="00ED6968">
        <w:rPr>
          <w:b/>
          <w:i/>
          <w:sz w:val="32"/>
        </w:rPr>
        <w:t>Project templates</w:t>
      </w:r>
      <w:r w:rsidRPr="006C67F7">
        <w:rPr>
          <w:i/>
          <w:sz w:val="32"/>
        </w:rPr>
        <w:t xml:space="preserve"> -&gt; </w:t>
      </w:r>
      <w:r w:rsidR="00ED6968">
        <w:rPr>
          <w:b/>
          <w:i/>
          <w:sz w:val="32"/>
        </w:rPr>
        <w:t>Noughts and Crosses</w:t>
      </w:r>
      <w:r w:rsidR="00C324F2">
        <w:rPr>
          <w:sz w:val="32"/>
        </w:rPr>
        <w:br/>
      </w:r>
    </w:p>
    <w:p w14:paraId="31FE139C" w14:textId="3E08E083" w:rsidR="000F653B" w:rsidRDefault="00E55473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val="en-US" w:eastAsia="zh-TW"/>
        </w:rPr>
        <w:t>點選『舞台』，在程式碼中尋找以</w:t>
      </w:r>
      <w:r>
        <w:rPr>
          <w:sz w:val="32"/>
        </w:rPr>
        <w:t>“</w:t>
      </w:r>
      <w:r w:rsidRPr="007166B9">
        <w:rPr>
          <w:b/>
          <w:sz w:val="32"/>
        </w:rPr>
        <w:t>setup model labels</w:t>
      </w:r>
      <w:r>
        <w:rPr>
          <w:sz w:val="32"/>
        </w:rPr>
        <w:t>”</w:t>
      </w:r>
      <w:r>
        <w:rPr>
          <w:rFonts w:hint="eastAsia"/>
          <w:sz w:val="32"/>
          <w:lang w:val="en-US" w:eastAsia="zh-TW"/>
        </w:rPr>
        <w:t>為開頭的積木，</w:t>
      </w:r>
    </w:p>
    <w:p w14:paraId="1A160867" w14:textId="7B431A2A" w:rsidR="00C324F2" w:rsidRDefault="007166B9" w:rsidP="000F653B">
      <w:pPr>
        <w:pStyle w:val="ListParagraph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4B74FAF" wp14:editId="02A5CF4F">
                <wp:simplePos x="0" y="0"/>
                <wp:positionH relativeFrom="column">
                  <wp:posOffset>3397250</wp:posOffset>
                </wp:positionH>
                <wp:positionV relativeFrom="paragraph">
                  <wp:posOffset>1016000</wp:posOffset>
                </wp:positionV>
                <wp:extent cx="762000" cy="2120900"/>
                <wp:effectExtent l="50800" t="25400" r="50800" b="25400"/>
                <wp:wrapNone/>
                <wp:docPr id="123" name="Straight Connector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62000" cy="21209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123" o:spid="_x0000_s1026" style="position:absolute;flip:y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7.5pt,80pt" to="327.5pt,247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r w:rsidR="00471491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3F3D051" wp14:editId="1C293109">
                <wp:simplePos x="0" y="0"/>
                <wp:positionH relativeFrom="column">
                  <wp:posOffset>741045</wp:posOffset>
                </wp:positionH>
                <wp:positionV relativeFrom="paragraph">
                  <wp:posOffset>2719705</wp:posOffset>
                </wp:positionV>
                <wp:extent cx="2441125" cy="340850"/>
                <wp:effectExtent l="0" t="139700" r="10160" b="5334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41125" cy="34085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23" o:spid="_x0000_s1026" style="position:absolute;flip:x y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35pt,214.15pt" to="250.55pt,24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" strokecolor="#4472c4 [3204]" strokeweight="7.5pt">
                <v:stroke endarrow="block" joinstyle="miter"/>
              </v:line>
            </w:pict>
          </mc:Fallback>
        </mc:AlternateContent>
      </w:r>
      <w:r w:rsidR="000F653B">
        <w:rPr>
          <w:rFonts w:hint="eastAsia"/>
          <w:sz w:val="32"/>
          <w:lang w:eastAsia="zh-TW"/>
        </w:rPr>
        <w:tab/>
      </w:r>
      <w:r w:rsidR="00471491">
        <w:rPr>
          <w:sz w:val="32"/>
        </w:rPr>
        <w:t>Click on the “</w:t>
      </w:r>
      <w:r w:rsidR="00471491" w:rsidRPr="00471491">
        <w:rPr>
          <w:b/>
          <w:sz w:val="32"/>
        </w:rPr>
        <w:t>Stage</w:t>
      </w:r>
      <w:r w:rsidR="00471491">
        <w:rPr>
          <w:sz w:val="32"/>
        </w:rPr>
        <w:t>”</w:t>
      </w:r>
      <w:r>
        <w:rPr>
          <w:sz w:val="32"/>
        </w:rPr>
        <w:t xml:space="preserve"> and find the “</w:t>
      </w:r>
      <w:r w:rsidRPr="007166B9">
        <w:rPr>
          <w:b/>
          <w:sz w:val="32"/>
        </w:rPr>
        <w:t>setup model labels</w:t>
      </w:r>
      <w:r>
        <w:rPr>
          <w:sz w:val="32"/>
        </w:rPr>
        <w:t>” script</w:t>
      </w:r>
      <w:r w:rsidR="00471491">
        <w:rPr>
          <w:sz w:val="32"/>
        </w:rPr>
        <w:br/>
      </w:r>
      <w:r w:rsidR="0010771A" w:rsidRPr="0010771A">
        <w:rPr>
          <w:noProof/>
          <w:sz w:val="32"/>
          <w:lang w:val="en-US" w:eastAsia="zh-TW"/>
        </w:rPr>
        <w:drawing>
          <wp:inline distT="0" distB="0" distL="0" distR="0" wp14:anchorId="60B457A5" wp14:editId="571DF2D6">
            <wp:extent cx="5832000" cy="3202811"/>
            <wp:effectExtent l="12700" t="12700" r="10160" b="10795"/>
            <wp:docPr id="122" name="Picture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832000" cy="320281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471491">
        <w:rPr>
          <w:sz w:val="32"/>
        </w:rPr>
        <w:br/>
      </w:r>
      <w:r w:rsidR="00510FD5">
        <w:rPr>
          <w:sz w:val="32"/>
        </w:rPr>
        <w:lastRenderedPageBreak/>
        <w:br/>
      </w:r>
    </w:p>
    <w:p w14:paraId="584FBCEF" w14:textId="489A4EB8" w:rsidR="000F653B" w:rsidRPr="00892B5D" w:rsidRDefault="00892B5D" w:rsidP="00892B5D">
      <w:pPr>
        <w:pStyle w:val="ListParagraph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拖曳程式積木更新此段程式碼（如下圖）</w:t>
      </w:r>
    </w:p>
    <w:p w14:paraId="36AFF5E5" w14:textId="01114561" w:rsidR="00F93799" w:rsidRDefault="00471491" w:rsidP="000F653B">
      <w:pPr>
        <w:pStyle w:val="ListParagraph"/>
        <w:ind w:firstLine="720"/>
        <w:rPr>
          <w:sz w:val="32"/>
        </w:rPr>
      </w:pPr>
      <w:r>
        <w:rPr>
          <w:sz w:val="32"/>
        </w:rPr>
        <w:t xml:space="preserve">Modify the </w:t>
      </w:r>
      <w:r w:rsidR="00F93799">
        <w:rPr>
          <w:sz w:val="32"/>
        </w:rPr>
        <w:t xml:space="preserve">script </w:t>
      </w:r>
      <w:r>
        <w:rPr>
          <w:sz w:val="32"/>
        </w:rPr>
        <w:t xml:space="preserve">to use </w:t>
      </w:r>
      <w:r w:rsidR="00F93799">
        <w:rPr>
          <w:sz w:val="32"/>
        </w:rPr>
        <w:t>your new project blocks</w:t>
      </w:r>
      <w:r w:rsidR="00F93799">
        <w:rPr>
          <w:sz w:val="32"/>
        </w:rPr>
        <w:br/>
      </w:r>
      <w:r w:rsidR="00F93799">
        <w:rPr>
          <w:i/>
          <w:sz w:val="28"/>
          <w:szCs w:val="28"/>
        </w:rPr>
        <w:t>Update it to look like this, by copying in the dark-blue blocks from your project</w:t>
      </w:r>
      <w:r w:rsidR="00F93799">
        <w:rPr>
          <w:sz w:val="32"/>
        </w:rPr>
        <w:br/>
      </w:r>
      <w:r w:rsidR="00F93799" w:rsidRPr="009533E9">
        <w:rPr>
          <w:i/>
          <w:noProof/>
          <w:sz w:val="28"/>
          <w:szCs w:val="28"/>
          <w:lang w:val="en-US" w:eastAsia="zh-TW"/>
        </w:rPr>
        <w:drawing>
          <wp:inline distT="0" distB="0" distL="0" distR="0" wp14:anchorId="346D54B8" wp14:editId="11D06B95">
            <wp:extent cx="3155188" cy="4320000"/>
            <wp:effectExtent l="12700" t="12700" r="7620" b="10795"/>
            <wp:docPr id="129" name="Picture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3155188" cy="432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3EEBA8D" w14:textId="16A05EBB" w:rsidR="00F93799" w:rsidRPr="00F93799" w:rsidRDefault="00471491" w:rsidP="00F93799">
      <w:pPr>
        <w:ind w:left="360"/>
        <w:rPr>
          <w:sz w:val="32"/>
        </w:rPr>
      </w:pPr>
      <w:r w:rsidRPr="00F93799">
        <w:rPr>
          <w:sz w:val="32"/>
        </w:rPr>
        <w:br/>
      </w:r>
    </w:p>
    <w:p w14:paraId="5C56A31D" w14:textId="17B28437" w:rsidR="00907658" w:rsidRDefault="007E7532" w:rsidP="00EF5F6C">
      <w:pPr>
        <w:pStyle w:val="ListParagraph"/>
        <w:numPr>
          <w:ilvl w:val="0"/>
          <w:numId w:val="1"/>
        </w:numPr>
        <w:rPr>
          <w:sz w:val="32"/>
        </w:rPr>
      </w:pPr>
      <w:proofErr w:type="spellStart"/>
      <w:r>
        <w:rPr>
          <w:rFonts w:hint="eastAsia"/>
          <w:sz w:val="32"/>
        </w:rPr>
        <w:t>找到</w:t>
      </w:r>
      <w:r>
        <w:rPr>
          <w:sz w:val="32"/>
        </w:rPr>
        <w:t>pacman</w:t>
      </w:r>
      <w:proofErr w:type="spellEnd"/>
      <w:r>
        <w:rPr>
          <w:sz w:val="32"/>
        </w:rPr>
        <w:t>-decision</w:t>
      </w:r>
      <w:r>
        <w:rPr>
          <w:rFonts w:hint="eastAsia"/>
          <w:sz w:val="32"/>
          <w:lang w:eastAsia="zh-TW"/>
        </w:rPr>
        <w:t>為開頭的這段程式碼</w:t>
      </w:r>
    </w:p>
    <w:p w14:paraId="3686EA67" w14:textId="01621C72" w:rsidR="007E7532" w:rsidRPr="007E7532" w:rsidRDefault="007E7532" w:rsidP="007E7532">
      <w:pPr>
        <w:pStyle w:val="ListParagraph"/>
        <w:ind w:left="1440"/>
        <w:rPr>
          <w:i/>
          <w:sz w:val="32"/>
          <w:lang w:eastAsia="zh-TW"/>
        </w:rPr>
      </w:pPr>
      <w:r>
        <w:rPr>
          <w:rFonts w:hint="eastAsia"/>
          <w:i/>
          <w:sz w:val="32"/>
          <w:lang w:eastAsia="zh-TW"/>
        </w:rPr>
        <w:t>這段程式碼目前還沒有東西，在下個步驟我們會填上他</w:t>
      </w:r>
    </w:p>
    <w:p w14:paraId="5AAA388E" w14:textId="02BC7CDC" w:rsidR="006C5E67" w:rsidRDefault="00055A6B" w:rsidP="00907658">
      <w:pPr>
        <w:pStyle w:val="ListParagraph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35040" behindDoc="0" locked="0" layoutInCell="1" allowOverlap="1" wp14:anchorId="084966FB" wp14:editId="523149D9">
                <wp:simplePos x="0" y="0"/>
                <wp:positionH relativeFrom="column">
                  <wp:posOffset>1581150</wp:posOffset>
                </wp:positionH>
                <wp:positionV relativeFrom="paragraph">
                  <wp:posOffset>2515870</wp:posOffset>
                </wp:positionV>
                <wp:extent cx="2959100" cy="393700"/>
                <wp:effectExtent l="12700" t="139700" r="0" b="50800"/>
                <wp:wrapNone/>
                <wp:docPr id="147" name="Straight Connector 1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59100" cy="3937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147" o:spid="_x0000_s1026" style="position:absolute;flip:y;z-index:2517350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4.5pt,198.1pt" to="357.5pt,229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" strokecolor="#4472c4 [3204]" strokeweight="7.5pt">
                <v:stroke endarrow="block" joinstyle="miter"/>
              </v:line>
            </w:pict>
          </mc:Fallback>
        </mc:AlternateContent>
      </w:r>
      <w:r w:rsidR="00907658">
        <w:rPr>
          <w:rFonts w:hint="eastAsia"/>
          <w:sz w:val="32"/>
          <w:lang w:eastAsia="zh-TW"/>
        </w:rPr>
        <w:tab/>
      </w:r>
      <w:r w:rsidR="00644349">
        <w:rPr>
          <w:sz w:val="32"/>
        </w:rPr>
        <w:t>Find the “</w:t>
      </w:r>
      <w:r w:rsidR="00644349" w:rsidRPr="00644349">
        <w:rPr>
          <w:b/>
          <w:sz w:val="32"/>
        </w:rPr>
        <w:t>add cross moves to training data</w:t>
      </w:r>
      <w:r w:rsidR="00644349">
        <w:rPr>
          <w:sz w:val="32"/>
        </w:rPr>
        <w:t>” script</w:t>
      </w:r>
      <w:r w:rsidR="00EF5F6C">
        <w:rPr>
          <w:sz w:val="32"/>
        </w:rPr>
        <w:t xml:space="preserve"> </w:t>
      </w:r>
      <w:r w:rsidR="00644349">
        <w:rPr>
          <w:sz w:val="32"/>
        </w:rPr>
        <w:br/>
      </w:r>
      <w:r w:rsidR="00644349">
        <w:rPr>
          <w:i/>
          <w:sz w:val="32"/>
        </w:rPr>
        <w:t>It’s empty – you’ll need to fill it in in the next step.</w:t>
      </w:r>
      <w:r w:rsidR="00644349">
        <w:rPr>
          <w:sz w:val="32"/>
        </w:rPr>
        <w:br/>
      </w:r>
      <w:r w:rsidR="00644349" w:rsidRPr="00644349">
        <w:rPr>
          <w:noProof/>
          <w:sz w:val="32"/>
          <w:lang w:val="en-US" w:eastAsia="zh-TW"/>
        </w:rPr>
        <w:lastRenderedPageBreak/>
        <w:drawing>
          <wp:inline distT="0" distB="0" distL="0" distR="0" wp14:anchorId="7553BB5B" wp14:editId="29004300">
            <wp:extent cx="5853600" cy="2444665"/>
            <wp:effectExtent l="12700" t="12700" r="13970" b="698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r="10145"/>
                    <a:stretch/>
                  </pic:blipFill>
                  <pic:spPr bwMode="auto">
                    <a:xfrm>
                      <a:off x="0" y="0"/>
                      <a:ext cx="5853600" cy="244466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="00C40B2F">
        <w:rPr>
          <w:sz w:val="32"/>
        </w:rPr>
        <w:br/>
      </w:r>
      <w:r w:rsidR="00C40B2F">
        <w:rPr>
          <w:sz w:val="32"/>
        </w:rPr>
        <w:br/>
      </w:r>
    </w:p>
    <w:p w14:paraId="140EB7ED" w14:textId="17AF547B" w:rsidR="00907658" w:rsidRDefault="0057161A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加入</w:t>
      </w:r>
      <w:r>
        <w:rPr>
          <w:sz w:val="32"/>
        </w:rPr>
        <w:t>“</w:t>
      </w:r>
      <w:r w:rsidRPr="006C5E67">
        <w:rPr>
          <w:b/>
          <w:sz w:val="32"/>
        </w:rPr>
        <w:t>add training data</w:t>
      </w:r>
      <w:r>
        <w:rPr>
          <w:sz w:val="32"/>
        </w:rPr>
        <w:t>”</w:t>
      </w:r>
      <w:r>
        <w:rPr>
          <w:rFonts w:hint="eastAsia"/>
          <w:sz w:val="32"/>
        </w:rPr>
        <w:t>積木</w:t>
      </w:r>
    </w:p>
    <w:p w14:paraId="298C7B57" w14:textId="5912D798" w:rsidR="00694949" w:rsidRPr="00226CB9" w:rsidRDefault="00226CB9" w:rsidP="00694949">
      <w:pPr>
        <w:pStyle w:val="ListParagraph"/>
        <w:ind w:left="1440"/>
        <w:rPr>
          <w:sz w:val="32"/>
          <w:lang w:val="en-US" w:eastAsia="zh-TW"/>
        </w:rPr>
      </w:pPr>
      <w:r>
        <w:rPr>
          <w:rFonts w:hint="eastAsia"/>
          <w:i/>
          <w:sz w:val="32"/>
        </w:rPr>
        <w:t>有兩個積木開頭都是</w:t>
      </w:r>
      <w:r>
        <w:rPr>
          <w:i/>
          <w:sz w:val="32"/>
        </w:rPr>
        <w:t>add training data</w:t>
      </w:r>
      <w:r>
        <w:rPr>
          <w:rFonts w:hint="eastAsia"/>
          <w:sz w:val="32"/>
          <w:lang w:eastAsia="zh-TW"/>
        </w:rPr>
        <w:t>，選擇第二個（結尾是一個</w:t>
      </w:r>
      <w:r>
        <w:rPr>
          <w:sz w:val="32"/>
          <w:lang w:val="en-US" w:eastAsia="zh-TW"/>
        </w:rPr>
        <w:t>label</w:t>
      </w:r>
      <w:r>
        <w:rPr>
          <w:rFonts w:hint="eastAsia"/>
          <w:sz w:val="32"/>
          <w:lang w:val="en-US" w:eastAsia="zh-TW"/>
        </w:rPr>
        <w:t>輸入格）</w:t>
      </w:r>
    </w:p>
    <w:p w14:paraId="64BDB242" w14:textId="5E7BCF95" w:rsidR="00EF5F6C" w:rsidRPr="00B40762" w:rsidRDefault="006C5E67" w:rsidP="00907658">
      <w:pPr>
        <w:pStyle w:val="ListParagraph"/>
        <w:ind w:firstLine="720"/>
        <w:rPr>
          <w:sz w:val="32"/>
        </w:rPr>
      </w:pPr>
      <w:r>
        <w:rPr>
          <w:sz w:val="32"/>
        </w:rPr>
        <w:t>Add the “</w:t>
      </w:r>
      <w:r w:rsidRPr="006C5E67">
        <w:rPr>
          <w:b/>
          <w:sz w:val="32"/>
        </w:rPr>
        <w:t>add training data</w:t>
      </w:r>
      <w:r>
        <w:rPr>
          <w:sz w:val="32"/>
        </w:rPr>
        <w:t>” block</w:t>
      </w:r>
      <w:r>
        <w:rPr>
          <w:sz w:val="32"/>
        </w:rPr>
        <w:br/>
      </w:r>
      <w:r>
        <w:rPr>
          <w:i/>
          <w:sz w:val="32"/>
        </w:rPr>
        <w:t>The</w:t>
      </w:r>
      <w:r w:rsidR="00E41FD4">
        <w:rPr>
          <w:i/>
          <w:sz w:val="32"/>
        </w:rPr>
        <w:t xml:space="preserve">re are two that start with “add training data” – you want the second one, at the very end of the list of blocks, </w:t>
      </w:r>
      <w:r>
        <w:rPr>
          <w:i/>
          <w:sz w:val="32"/>
        </w:rPr>
        <w:t>that ends in a “label” text box</w:t>
      </w:r>
      <w:r>
        <w:rPr>
          <w:i/>
          <w:sz w:val="32"/>
        </w:rPr>
        <w:br/>
      </w:r>
      <w:r w:rsidRPr="006C5E67">
        <w:rPr>
          <w:noProof/>
          <w:sz w:val="32"/>
          <w:lang w:val="en-US" w:eastAsia="zh-TW"/>
        </w:rPr>
        <w:drawing>
          <wp:inline distT="0" distB="0" distL="0" distR="0" wp14:anchorId="67BD9B89" wp14:editId="0F7B773A">
            <wp:extent cx="5757218" cy="1231900"/>
            <wp:effectExtent l="12700" t="12700" r="8890" b="1270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/>
                    <a:srcRect t="13121" b="7302"/>
                    <a:stretch/>
                  </pic:blipFill>
                  <pic:spPr bwMode="auto">
                    <a:xfrm>
                      <a:off x="0" y="0"/>
                      <a:ext cx="5760000" cy="12324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="001B0CA7">
        <w:rPr>
          <w:sz w:val="32"/>
        </w:rPr>
        <w:br/>
      </w:r>
    </w:p>
    <w:p w14:paraId="13B2B4D4" w14:textId="7F4E95DC" w:rsidR="00907658" w:rsidRDefault="009E36A5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複製</w:t>
      </w:r>
      <w:r w:rsidRPr="006C5E67">
        <w:rPr>
          <w:b/>
          <w:sz w:val="32"/>
        </w:rPr>
        <w:t>item - move number</w:t>
      </w:r>
      <w:r>
        <w:rPr>
          <w:rFonts w:hint="eastAsia"/>
          <w:sz w:val="32"/>
        </w:rPr>
        <w:t>積木，將他們依序放入</w:t>
      </w:r>
      <w:r>
        <w:rPr>
          <w:sz w:val="32"/>
        </w:rPr>
        <w:t>add training data</w:t>
      </w:r>
      <w:r>
        <w:rPr>
          <w:rFonts w:hint="eastAsia"/>
          <w:sz w:val="32"/>
        </w:rPr>
        <w:t>積木的空格中</w:t>
      </w:r>
    </w:p>
    <w:p w14:paraId="04D81C20" w14:textId="0FCBF26D" w:rsidR="009E36A5" w:rsidRPr="009E36A5" w:rsidRDefault="009E36A5" w:rsidP="009E36A5">
      <w:pPr>
        <w:pStyle w:val="ListParagraph"/>
        <w:ind w:left="1440"/>
        <w:rPr>
          <w:i/>
          <w:sz w:val="32"/>
          <w:lang w:eastAsia="zh-TW"/>
        </w:rPr>
      </w:pPr>
      <w:r>
        <w:rPr>
          <w:rFonts w:hint="eastAsia"/>
          <w:i/>
          <w:sz w:val="32"/>
        </w:rPr>
        <w:t>如果沒出錯，這些</w:t>
      </w:r>
      <w:r w:rsidRPr="006C5E67">
        <w:rPr>
          <w:b/>
          <w:sz w:val="32"/>
        </w:rPr>
        <w:t>item - move number</w:t>
      </w:r>
      <w:r>
        <w:rPr>
          <w:rFonts w:hint="eastAsia"/>
          <w:sz w:val="32"/>
          <w:lang w:eastAsia="zh-TW"/>
        </w:rPr>
        <w:t>已經幫你複製好了，你只需要拖曳他們填入空格</w:t>
      </w:r>
    </w:p>
    <w:p w14:paraId="40583EFD" w14:textId="1098270C" w:rsidR="00C6354B" w:rsidRDefault="004E1A79" w:rsidP="00907658">
      <w:pPr>
        <w:pStyle w:val="ListParagraph"/>
        <w:rPr>
          <w:i/>
          <w:sz w:val="32"/>
          <w:lang w:eastAsia="zh-TW"/>
        </w:rPr>
      </w:pPr>
      <w:r w:rsidRPr="00F237DA">
        <w:rPr>
          <w:noProof/>
          <w:sz w:val="32"/>
          <w:lang w:val="en-US" w:eastAsia="zh-TW"/>
        </w:rPr>
        <w:drawing>
          <wp:anchor distT="0" distB="0" distL="114300" distR="114300" simplePos="0" relativeHeight="251767808" behindDoc="0" locked="0" layoutInCell="1" allowOverlap="1" wp14:anchorId="3C729295" wp14:editId="2A02ACAC">
            <wp:simplePos x="0" y="0"/>
            <wp:positionH relativeFrom="column">
              <wp:posOffset>0</wp:posOffset>
            </wp:positionH>
            <wp:positionV relativeFrom="paragraph">
              <wp:posOffset>3679825</wp:posOffset>
            </wp:positionV>
            <wp:extent cx="6573520" cy="604520"/>
            <wp:effectExtent l="12700" t="12700" r="17780" b="17780"/>
            <wp:wrapTopAndBottom/>
            <wp:docPr id="140" name="Picture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3520" cy="6045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F237DA">
        <w:rPr>
          <w:noProof/>
          <w:sz w:val="32"/>
          <w:lang w:val="en-US" w:eastAsia="zh-TW"/>
        </w:rPr>
        <w:drawing>
          <wp:anchor distT="0" distB="0" distL="114300" distR="114300" simplePos="0" relativeHeight="251768832" behindDoc="0" locked="0" layoutInCell="1" allowOverlap="1" wp14:anchorId="698BB955" wp14:editId="5C0D8151">
            <wp:simplePos x="0" y="0"/>
            <wp:positionH relativeFrom="column">
              <wp:posOffset>0</wp:posOffset>
            </wp:positionH>
            <wp:positionV relativeFrom="paragraph">
              <wp:posOffset>4346790</wp:posOffset>
            </wp:positionV>
            <wp:extent cx="6573520" cy="568325"/>
            <wp:effectExtent l="12700" t="12700" r="17780" b="15875"/>
            <wp:wrapTopAndBottom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3520" cy="5683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66784" behindDoc="0" locked="0" layoutInCell="1" allowOverlap="1" wp14:anchorId="1B6298F2" wp14:editId="465BBD60">
                <wp:simplePos x="0" y="0"/>
                <wp:positionH relativeFrom="column">
                  <wp:posOffset>2642655</wp:posOffset>
                </wp:positionH>
                <wp:positionV relativeFrom="paragraph">
                  <wp:posOffset>1930400</wp:posOffset>
                </wp:positionV>
                <wp:extent cx="2491105" cy="330835"/>
                <wp:effectExtent l="0" t="114300" r="10795" b="50165"/>
                <wp:wrapNone/>
                <wp:docPr id="138" name="Straight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491105" cy="330835"/>
                        </a:xfrm>
                        <a:prstGeom prst="line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138" o:spid="_x0000_s1026" style="position:absolute;flip:x y;z-index:2517667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8.1pt,152pt" to="404.25pt,178.0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" strokecolor="#4472c4 [3204]" strokeweight="6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2A202021" wp14:editId="487CF7D9">
                <wp:simplePos x="0" y="0"/>
                <wp:positionH relativeFrom="column">
                  <wp:posOffset>1256665</wp:posOffset>
                </wp:positionH>
                <wp:positionV relativeFrom="paragraph">
                  <wp:posOffset>1907960</wp:posOffset>
                </wp:positionV>
                <wp:extent cx="330835" cy="381000"/>
                <wp:effectExtent l="12700" t="25400" r="24765" b="25400"/>
                <wp:wrapNone/>
                <wp:docPr id="127" name="Straight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30835" cy="381000"/>
                        </a:xfrm>
                        <a:prstGeom prst="line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127" o:spid="_x0000_s1026" style="position:absolute;flip:y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8.95pt,150.25pt" to="125pt,180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" strokecolor="#4472c4 [3204]" strokeweight="6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225630BE" wp14:editId="7D3D0FDA">
                <wp:simplePos x="0" y="0"/>
                <wp:positionH relativeFrom="column">
                  <wp:posOffset>2125560</wp:posOffset>
                </wp:positionH>
                <wp:positionV relativeFrom="paragraph">
                  <wp:posOffset>1945640</wp:posOffset>
                </wp:positionV>
                <wp:extent cx="1130300" cy="294640"/>
                <wp:effectExtent l="0" t="88900" r="12700" b="48260"/>
                <wp:wrapNone/>
                <wp:docPr id="131" name="Straight Connector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130300" cy="294640"/>
                        </a:xfrm>
                        <a:prstGeom prst="line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131" o:spid="_x0000_s1026" style="position:absolute;flip:x y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7.35pt,153.2pt" to="256.35pt,176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" strokecolor="#4472c4 [3204]" strokeweight="6pt">
                <v:stroke endarrow="block" joinstyle="miter"/>
              </v:line>
            </w:pict>
          </mc:Fallback>
        </mc:AlternateContent>
      </w:r>
      <w:r w:rsidR="00907658">
        <w:rPr>
          <w:rFonts w:hint="eastAsia"/>
          <w:sz w:val="32"/>
          <w:lang w:eastAsia="zh-TW"/>
        </w:rPr>
        <w:tab/>
      </w:r>
      <w:r w:rsidR="006C5E67">
        <w:rPr>
          <w:sz w:val="32"/>
        </w:rPr>
        <w:t>Copy the “</w:t>
      </w:r>
      <w:r w:rsidR="006C5E67" w:rsidRPr="006C5E67">
        <w:rPr>
          <w:b/>
          <w:sz w:val="32"/>
        </w:rPr>
        <w:t>item - move number</w:t>
      </w:r>
      <w:r w:rsidR="006C5E67">
        <w:rPr>
          <w:sz w:val="32"/>
        </w:rPr>
        <w:t xml:space="preserve">” blocks into the spaces in the </w:t>
      </w:r>
      <w:r w:rsidR="006C5E67">
        <w:rPr>
          <w:sz w:val="32"/>
        </w:rPr>
        <w:br/>
        <w:t>“add training data” block</w:t>
      </w:r>
      <w:r w:rsidR="006C5E67">
        <w:rPr>
          <w:sz w:val="32"/>
        </w:rPr>
        <w:br/>
      </w:r>
      <w:r w:rsidR="006C5E67">
        <w:rPr>
          <w:i/>
          <w:sz w:val="32"/>
        </w:rPr>
        <w:t xml:space="preserve">The blocks are all ready for you underneath, and </w:t>
      </w:r>
      <w:r>
        <w:rPr>
          <w:i/>
          <w:sz w:val="32"/>
        </w:rPr>
        <w:t xml:space="preserve">they are </w:t>
      </w:r>
      <w:r w:rsidR="006C5E67">
        <w:rPr>
          <w:i/>
          <w:sz w:val="32"/>
        </w:rPr>
        <w:t xml:space="preserve">in the right order. </w:t>
      </w:r>
      <w:r w:rsidR="006C5E67">
        <w:rPr>
          <w:i/>
          <w:sz w:val="32"/>
        </w:rPr>
        <w:br/>
      </w:r>
      <w:r>
        <w:rPr>
          <w:i/>
          <w:sz w:val="32"/>
        </w:rPr>
        <w:t>You j</w:t>
      </w:r>
      <w:r w:rsidR="006C5E67">
        <w:rPr>
          <w:i/>
          <w:sz w:val="32"/>
        </w:rPr>
        <w:t xml:space="preserve">ust </w:t>
      </w:r>
      <w:r>
        <w:rPr>
          <w:i/>
          <w:sz w:val="32"/>
        </w:rPr>
        <w:t xml:space="preserve">need to </w:t>
      </w:r>
      <w:r w:rsidR="006C5E67">
        <w:rPr>
          <w:i/>
          <w:sz w:val="32"/>
        </w:rPr>
        <w:t>drag them into the spaces</w:t>
      </w:r>
      <w:r w:rsidR="006C5E67">
        <w:rPr>
          <w:i/>
          <w:sz w:val="32"/>
        </w:rPr>
        <w:br/>
      </w:r>
      <w:r w:rsidR="00E41FD4" w:rsidRPr="00E41FD4">
        <w:rPr>
          <w:noProof/>
          <w:sz w:val="32"/>
          <w:lang w:val="en-US" w:eastAsia="zh-TW"/>
        </w:rPr>
        <w:lastRenderedPageBreak/>
        <w:drawing>
          <wp:inline distT="0" distB="0" distL="0" distR="0" wp14:anchorId="10A78536" wp14:editId="1A945663">
            <wp:extent cx="5832000" cy="1213686"/>
            <wp:effectExtent l="12700" t="12700" r="10160" b="18415"/>
            <wp:docPr id="126" name="Picture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l="2512" r="18841"/>
                    <a:stretch/>
                  </pic:blipFill>
                  <pic:spPr bwMode="auto">
                    <a:xfrm>
                      <a:off x="0" y="0"/>
                      <a:ext cx="5832000" cy="121368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="006C5E67">
        <w:rPr>
          <w:sz w:val="32"/>
        </w:rPr>
        <w:br/>
      </w:r>
      <w:r w:rsidR="006C5E67">
        <w:rPr>
          <w:sz w:val="32"/>
        </w:rPr>
        <w:br/>
      </w:r>
      <w:r w:rsidR="00C6354B">
        <w:rPr>
          <w:rFonts w:hint="eastAsia"/>
          <w:i/>
          <w:sz w:val="32"/>
          <w:lang w:eastAsia="zh-TW"/>
        </w:rPr>
        <w:t>完成後，你的積木應該看起來像這樣（如下圖）。注意名稱要對應，如</w:t>
      </w:r>
      <w:proofErr w:type="spellStart"/>
      <w:r w:rsidR="00C6354B" w:rsidRPr="00E41FD4">
        <w:rPr>
          <w:i/>
          <w:sz w:val="32"/>
        </w:rPr>
        <w:t>TopLeft</w:t>
      </w:r>
      <w:proofErr w:type="spellEnd"/>
      <w:r w:rsidR="00C6354B">
        <w:rPr>
          <w:rFonts w:hint="eastAsia"/>
          <w:i/>
          <w:sz w:val="32"/>
          <w:lang w:eastAsia="zh-TW"/>
        </w:rPr>
        <w:t>對應</w:t>
      </w:r>
      <w:r w:rsidR="00C6354B" w:rsidRPr="00E41FD4">
        <w:rPr>
          <w:i/>
          <w:sz w:val="32"/>
        </w:rPr>
        <w:t>history cross top-left</w:t>
      </w:r>
      <w:r w:rsidR="00C6354B">
        <w:rPr>
          <w:rFonts w:hint="eastAsia"/>
          <w:i/>
          <w:sz w:val="32"/>
          <w:lang w:eastAsia="zh-TW"/>
        </w:rPr>
        <w:t>、</w:t>
      </w:r>
      <w:proofErr w:type="spellStart"/>
      <w:r w:rsidR="00C6354B" w:rsidRPr="00E41FD4">
        <w:rPr>
          <w:i/>
          <w:sz w:val="32"/>
        </w:rPr>
        <w:t>TopMiddle</w:t>
      </w:r>
      <w:proofErr w:type="spellEnd"/>
      <w:r w:rsidR="00C6354B">
        <w:rPr>
          <w:rFonts w:hint="eastAsia"/>
          <w:i/>
          <w:sz w:val="32"/>
          <w:lang w:eastAsia="zh-TW"/>
        </w:rPr>
        <w:t>對應</w:t>
      </w:r>
      <w:r w:rsidR="00C6354B" w:rsidRPr="00E41FD4">
        <w:rPr>
          <w:i/>
          <w:sz w:val="32"/>
        </w:rPr>
        <w:t>history cross top-middle</w:t>
      </w:r>
      <w:r w:rsidR="00FF23C0">
        <w:rPr>
          <w:rFonts w:hint="eastAsia"/>
          <w:i/>
          <w:sz w:val="32"/>
          <w:lang w:eastAsia="zh-TW"/>
        </w:rPr>
        <w:t>，最後一格則是</w:t>
      </w:r>
      <w:r w:rsidR="00FF23C0">
        <w:rPr>
          <w:i/>
          <w:sz w:val="32"/>
        </w:rPr>
        <w:t>history cross choice</w:t>
      </w:r>
      <w:r w:rsidR="00FF23C0">
        <w:rPr>
          <w:rFonts w:hint="eastAsia"/>
          <w:i/>
          <w:sz w:val="32"/>
          <w:lang w:eastAsia="zh-TW"/>
        </w:rPr>
        <w:t>。</w:t>
      </w:r>
    </w:p>
    <w:p w14:paraId="480EFBF8" w14:textId="3D73A720" w:rsidR="00F70065" w:rsidRDefault="00F70065" w:rsidP="00907658">
      <w:pPr>
        <w:pStyle w:val="ListParagraph"/>
        <w:rPr>
          <w:i/>
          <w:sz w:val="32"/>
          <w:lang w:eastAsia="zh-TW"/>
        </w:rPr>
      </w:pPr>
      <w:r>
        <w:rPr>
          <w:rFonts w:hint="eastAsia"/>
          <w:i/>
          <w:sz w:val="32"/>
          <w:lang w:eastAsia="zh-TW"/>
        </w:rPr>
        <w:t>這是個複雜的步驟，所以放慢腳步，確定沒放錯！</w:t>
      </w:r>
    </w:p>
    <w:p w14:paraId="4D93FCD1" w14:textId="77777777" w:rsidR="00F70065" w:rsidRDefault="00F70065" w:rsidP="00907658">
      <w:pPr>
        <w:pStyle w:val="ListParagraph"/>
        <w:rPr>
          <w:i/>
          <w:sz w:val="32"/>
          <w:lang w:eastAsia="zh-TW"/>
        </w:rPr>
      </w:pPr>
    </w:p>
    <w:p w14:paraId="65131EC4" w14:textId="1475439C" w:rsidR="004E1A79" w:rsidRPr="004E1A79" w:rsidRDefault="00E41FD4" w:rsidP="00907658">
      <w:pPr>
        <w:pStyle w:val="ListParagraph"/>
        <w:rPr>
          <w:sz w:val="32"/>
        </w:rPr>
      </w:pPr>
      <w:r w:rsidRPr="00E41FD4">
        <w:rPr>
          <w:i/>
          <w:sz w:val="32"/>
        </w:rPr>
        <w:t xml:space="preserve">It should look like this when you’re finished. </w:t>
      </w:r>
      <w:r w:rsidR="004E1A79">
        <w:rPr>
          <w:i/>
          <w:sz w:val="32"/>
        </w:rPr>
        <w:t>T</w:t>
      </w:r>
      <w:r w:rsidRPr="00E41FD4">
        <w:rPr>
          <w:i/>
          <w:sz w:val="32"/>
        </w:rPr>
        <w:t xml:space="preserve">he names </w:t>
      </w:r>
      <w:r w:rsidR="004E1A79">
        <w:rPr>
          <w:i/>
          <w:sz w:val="32"/>
        </w:rPr>
        <w:t>should</w:t>
      </w:r>
      <w:r w:rsidRPr="00E41FD4">
        <w:rPr>
          <w:i/>
          <w:sz w:val="32"/>
        </w:rPr>
        <w:t xml:space="preserve"> match up</w:t>
      </w:r>
      <w:r w:rsidR="004E1A79">
        <w:rPr>
          <w:i/>
          <w:sz w:val="32"/>
        </w:rPr>
        <w:t>:</w:t>
      </w:r>
      <w:r w:rsidRPr="00E41FD4">
        <w:rPr>
          <w:i/>
          <w:sz w:val="32"/>
        </w:rPr>
        <w:t xml:space="preserve"> </w:t>
      </w:r>
      <w:proofErr w:type="spellStart"/>
      <w:r w:rsidRPr="00E41FD4">
        <w:rPr>
          <w:i/>
          <w:sz w:val="32"/>
        </w:rPr>
        <w:t>TopLeft</w:t>
      </w:r>
      <w:proofErr w:type="spellEnd"/>
      <w:r w:rsidRPr="00E41FD4">
        <w:rPr>
          <w:i/>
          <w:sz w:val="32"/>
        </w:rPr>
        <w:t xml:space="preserve"> goes with “history cross top-left”, </w:t>
      </w:r>
      <w:proofErr w:type="spellStart"/>
      <w:r w:rsidRPr="00E41FD4">
        <w:rPr>
          <w:i/>
          <w:sz w:val="32"/>
        </w:rPr>
        <w:t>TopMiddle</w:t>
      </w:r>
      <w:proofErr w:type="spellEnd"/>
      <w:r w:rsidRPr="00E41FD4">
        <w:rPr>
          <w:i/>
          <w:sz w:val="32"/>
        </w:rPr>
        <w:t xml:space="preserve"> goes with “history cross top-middle”</w:t>
      </w:r>
      <w:r w:rsidR="004E1A79">
        <w:rPr>
          <w:i/>
          <w:sz w:val="32"/>
        </w:rPr>
        <w:t>, etc.</w:t>
      </w:r>
      <w:r w:rsidR="00F237DA">
        <w:rPr>
          <w:i/>
          <w:sz w:val="32"/>
        </w:rPr>
        <w:br/>
      </w:r>
      <w:r>
        <w:rPr>
          <w:sz w:val="32"/>
        </w:rPr>
        <w:br/>
      </w:r>
      <w:r w:rsidR="00F237DA">
        <w:rPr>
          <w:i/>
          <w:sz w:val="32"/>
        </w:rPr>
        <w:t>The last box has the “history cross choice” block.</w:t>
      </w:r>
      <w:r w:rsidR="00F237DA">
        <w:rPr>
          <w:i/>
          <w:sz w:val="32"/>
        </w:rPr>
        <w:br/>
      </w:r>
      <w:r w:rsidR="00F237DA" w:rsidRPr="00F237DA">
        <w:rPr>
          <w:noProof/>
          <w:sz w:val="32"/>
          <w:lang w:val="en-US" w:eastAsia="zh-TW"/>
        </w:rPr>
        <w:drawing>
          <wp:inline distT="0" distB="0" distL="0" distR="0" wp14:anchorId="71E9C0EB" wp14:editId="777AFF63">
            <wp:extent cx="5853195" cy="809569"/>
            <wp:effectExtent l="12700" t="12700" r="14605" b="16510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7"/>
                    <a:srcRect l="768" r="10168"/>
                    <a:stretch/>
                  </pic:blipFill>
                  <pic:spPr bwMode="auto">
                    <a:xfrm>
                      <a:off x="0" y="0"/>
                      <a:ext cx="5853597" cy="8096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 w:rsidR="004E1A79">
        <w:rPr>
          <w:sz w:val="32"/>
        </w:rPr>
        <w:br/>
      </w:r>
      <w:r w:rsidR="004E1A79" w:rsidRPr="004E1A79">
        <w:rPr>
          <w:i/>
          <w:sz w:val="32"/>
        </w:rPr>
        <w:t>This is</w:t>
      </w:r>
      <w:r w:rsidR="004E1A79">
        <w:rPr>
          <w:i/>
          <w:sz w:val="32"/>
        </w:rPr>
        <w:t xml:space="preserve"> a complicated step – so take your time and do it carefully!</w:t>
      </w:r>
    </w:p>
    <w:p w14:paraId="45592A4F" w14:textId="13E20573" w:rsidR="00907658" w:rsidRDefault="00D84952" w:rsidP="00EF5F6C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找到</w:t>
      </w:r>
      <w:r w:rsidRPr="000774A6">
        <w:rPr>
          <w:b/>
          <w:noProof/>
          <w:sz w:val="32"/>
          <w:lang w:eastAsia="en-GB"/>
        </w:rPr>
        <w:t>add nought moves to training data</w:t>
      </w:r>
      <w:r>
        <w:rPr>
          <w:rFonts w:hint="eastAsia"/>
          <w:sz w:val="32"/>
        </w:rPr>
        <w:t>開頭的積木</w:t>
      </w:r>
    </w:p>
    <w:p w14:paraId="4FE6BB99" w14:textId="08B8F2FE" w:rsidR="000774A6" w:rsidRDefault="000774A6" w:rsidP="00907658">
      <w:pPr>
        <w:pStyle w:val="ListParagraph"/>
        <w:rPr>
          <w:sz w:val="32"/>
        </w:rPr>
      </w:pPr>
      <w:r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2D84EC80" wp14:editId="2A491E13">
                <wp:simplePos x="0" y="0"/>
                <wp:positionH relativeFrom="column">
                  <wp:posOffset>1890450</wp:posOffset>
                </wp:positionH>
                <wp:positionV relativeFrom="paragraph">
                  <wp:posOffset>2644380</wp:posOffset>
                </wp:positionV>
                <wp:extent cx="2570400" cy="799220"/>
                <wp:effectExtent l="12700" t="76200" r="0" b="39370"/>
                <wp:wrapNone/>
                <wp:docPr id="145" name="Straight Connector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70400" cy="799220"/>
                        </a:xfrm>
                        <a:prstGeom prst="line">
                          <a:avLst/>
                        </a:prstGeom>
                        <a:ln w="7620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145" o:spid="_x0000_s1026" style="position:absolute;flip:y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8.85pt,208.2pt" to="351.25pt,271.1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" strokecolor="#4472c4 [3204]" strokeweight="6pt">
                <v:stroke endarrow="block" joinstyle="miter"/>
              </v:line>
            </w:pict>
          </mc:Fallback>
        </mc:AlternateContent>
      </w:r>
      <w:r w:rsidR="00907658">
        <w:rPr>
          <w:rFonts w:hint="eastAsia"/>
          <w:noProof/>
          <w:sz w:val="32"/>
          <w:lang w:eastAsia="zh-TW"/>
        </w:rPr>
        <w:tab/>
      </w:r>
      <w:r>
        <w:rPr>
          <w:noProof/>
          <w:sz w:val="32"/>
          <w:lang w:eastAsia="en-GB"/>
        </w:rPr>
        <w:t>Find the “</w:t>
      </w:r>
      <w:r w:rsidRPr="000774A6">
        <w:rPr>
          <w:b/>
          <w:noProof/>
          <w:sz w:val="32"/>
          <w:lang w:eastAsia="en-GB"/>
        </w:rPr>
        <w:t>add nought moves to training data</w:t>
      </w:r>
      <w:r>
        <w:rPr>
          <w:noProof/>
          <w:sz w:val="32"/>
          <w:lang w:eastAsia="en-GB"/>
        </w:rPr>
        <w:t>” script</w:t>
      </w:r>
      <w:r>
        <w:rPr>
          <w:noProof/>
          <w:sz w:val="32"/>
          <w:lang w:eastAsia="en-GB"/>
        </w:rPr>
        <w:br/>
      </w:r>
      <w:r w:rsidRPr="000774A6">
        <w:rPr>
          <w:noProof/>
          <w:sz w:val="32"/>
          <w:lang w:val="en-US" w:eastAsia="zh-TW"/>
        </w:rPr>
        <w:drawing>
          <wp:inline distT="0" distB="0" distL="0" distR="0" wp14:anchorId="00DD0488" wp14:editId="59F7B733">
            <wp:extent cx="5760000" cy="3207791"/>
            <wp:effectExtent l="12700" t="12700" r="6350" b="18415"/>
            <wp:docPr id="143" name="Picture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20779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noProof/>
          <w:sz w:val="32"/>
          <w:lang w:eastAsia="en-GB"/>
        </w:rPr>
        <w:br/>
      </w:r>
      <w:r w:rsidR="00CF6DD6">
        <w:rPr>
          <w:sz w:val="32"/>
        </w:rPr>
        <w:br/>
      </w:r>
    </w:p>
    <w:p w14:paraId="3A4EA908" w14:textId="748BA1BA" w:rsidR="00907658" w:rsidRDefault="0031666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如同前面動作，新增</w:t>
      </w:r>
      <w:r w:rsidRPr="00CF6DD6">
        <w:rPr>
          <w:b/>
          <w:sz w:val="32"/>
        </w:rPr>
        <w:t>add training data</w:t>
      </w:r>
      <w:r>
        <w:rPr>
          <w:rFonts w:hint="eastAsia"/>
          <w:sz w:val="32"/>
        </w:rPr>
        <w:t>積木，複製並拖曳積木到空格中</w:t>
      </w:r>
    </w:p>
    <w:p w14:paraId="0C2BF6D5" w14:textId="2849801A" w:rsidR="00612B30" w:rsidRPr="00612B30" w:rsidRDefault="00612B30" w:rsidP="00612B30">
      <w:pPr>
        <w:pStyle w:val="ListParagraph"/>
        <w:ind w:left="1440"/>
        <w:rPr>
          <w:i/>
          <w:sz w:val="32"/>
        </w:rPr>
      </w:pPr>
      <w:r>
        <w:rPr>
          <w:rFonts w:hint="eastAsia"/>
          <w:i/>
          <w:sz w:val="32"/>
        </w:rPr>
        <w:t>注意名稱要互相對應！</w:t>
      </w:r>
    </w:p>
    <w:p w14:paraId="0443B15F" w14:textId="76B75891" w:rsidR="00426C90" w:rsidRPr="00CF6DD6" w:rsidRDefault="00CF6DD6" w:rsidP="00907658">
      <w:pPr>
        <w:pStyle w:val="ListParagraph"/>
        <w:rPr>
          <w:sz w:val="32"/>
        </w:rPr>
      </w:pPr>
      <w:r w:rsidRPr="000774A6">
        <w:rPr>
          <w:noProof/>
          <w:sz w:val="32"/>
          <w:lang w:val="en-US" w:eastAsia="zh-TW"/>
        </w:rPr>
        <w:drawing>
          <wp:anchor distT="0" distB="0" distL="114300" distR="114300" simplePos="0" relativeHeight="251771904" behindDoc="0" locked="0" layoutInCell="1" allowOverlap="1" wp14:anchorId="72AC4E0C" wp14:editId="12F7B937">
            <wp:simplePos x="0" y="0"/>
            <wp:positionH relativeFrom="column">
              <wp:posOffset>0</wp:posOffset>
            </wp:positionH>
            <wp:positionV relativeFrom="paragraph">
              <wp:posOffset>1307465</wp:posOffset>
            </wp:positionV>
            <wp:extent cx="6573520" cy="622300"/>
            <wp:effectExtent l="12700" t="12700" r="17780" b="12700"/>
            <wp:wrapTopAndBottom/>
            <wp:docPr id="148" name="Picture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3520" cy="6223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774A6">
        <w:rPr>
          <w:noProof/>
          <w:sz w:val="32"/>
          <w:lang w:val="en-US" w:eastAsia="zh-TW"/>
        </w:rPr>
        <w:drawing>
          <wp:anchor distT="0" distB="0" distL="114300" distR="114300" simplePos="0" relativeHeight="251772928" behindDoc="0" locked="0" layoutInCell="1" allowOverlap="1" wp14:anchorId="188B702B" wp14:editId="6D84993D">
            <wp:simplePos x="0" y="0"/>
            <wp:positionH relativeFrom="column">
              <wp:posOffset>0</wp:posOffset>
            </wp:positionH>
            <wp:positionV relativeFrom="paragraph">
              <wp:posOffset>1990090</wp:posOffset>
            </wp:positionV>
            <wp:extent cx="6573520" cy="651510"/>
            <wp:effectExtent l="12700" t="12700" r="17780" b="8890"/>
            <wp:wrapTopAndBottom/>
            <wp:docPr id="149" name="Picture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3520" cy="6515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0774A6">
        <w:rPr>
          <w:noProof/>
          <w:sz w:val="32"/>
          <w:lang w:val="en-US" w:eastAsia="zh-TW"/>
        </w:rPr>
        <w:drawing>
          <wp:anchor distT="0" distB="0" distL="114300" distR="114300" simplePos="0" relativeHeight="251773952" behindDoc="0" locked="0" layoutInCell="1" allowOverlap="1" wp14:anchorId="6D617EC3" wp14:editId="4A4F70D2">
            <wp:simplePos x="0" y="0"/>
            <wp:positionH relativeFrom="column">
              <wp:posOffset>0</wp:posOffset>
            </wp:positionH>
            <wp:positionV relativeFrom="paragraph">
              <wp:posOffset>2707855</wp:posOffset>
            </wp:positionV>
            <wp:extent cx="6573520" cy="561340"/>
            <wp:effectExtent l="12700" t="12700" r="17780" b="10160"/>
            <wp:wrapTopAndBottom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3520" cy="56134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7658">
        <w:rPr>
          <w:rFonts w:hint="eastAsia"/>
          <w:sz w:val="32"/>
          <w:lang w:eastAsia="zh-TW"/>
        </w:rPr>
        <w:tab/>
      </w:r>
      <w:r w:rsidR="000774A6" w:rsidRPr="00CF6DD6">
        <w:rPr>
          <w:sz w:val="32"/>
        </w:rPr>
        <w:t>Add a “</w:t>
      </w:r>
      <w:r w:rsidR="000774A6" w:rsidRPr="00CF6DD6">
        <w:rPr>
          <w:b/>
          <w:sz w:val="32"/>
        </w:rPr>
        <w:t>add training data</w:t>
      </w:r>
      <w:r w:rsidR="000774A6" w:rsidRPr="00CF6DD6">
        <w:rPr>
          <w:sz w:val="32"/>
        </w:rPr>
        <w:t>”</w:t>
      </w:r>
      <w:r w:rsidR="00D43363" w:rsidRPr="00CF6DD6">
        <w:rPr>
          <w:sz w:val="32"/>
        </w:rPr>
        <w:t xml:space="preserve"> block</w:t>
      </w:r>
      <w:r w:rsidR="000774A6" w:rsidRPr="00CF6DD6">
        <w:rPr>
          <w:sz w:val="32"/>
        </w:rPr>
        <w:t xml:space="preserve"> and copy the move blocks into it in the same way as you did with the cross moves</w:t>
      </w:r>
      <w:r w:rsidR="009B7080" w:rsidRPr="00CF6DD6">
        <w:rPr>
          <w:sz w:val="32"/>
        </w:rPr>
        <w:br/>
      </w:r>
      <w:r w:rsidR="009B7080" w:rsidRPr="00CF6DD6">
        <w:rPr>
          <w:i/>
          <w:sz w:val="32"/>
        </w:rPr>
        <w:t xml:space="preserve">Remember to make sure that names in each block match the label to the left on the blue block. e.g. </w:t>
      </w:r>
      <w:proofErr w:type="spellStart"/>
      <w:r w:rsidR="009B7080" w:rsidRPr="00CF6DD6">
        <w:rPr>
          <w:i/>
          <w:sz w:val="32"/>
        </w:rPr>
        <w:t>TopLeft</w:t>
      </w:r>
      <w:proofErr w:type="spellEnd"/>
      <w:r w:rsidR="009B7080" w:rsidRPr="00CF6DD6">
        <w:rPr>
          <w:i/>
          <w:sz w:val="32"/>
        </w:rPr>
        <w:t xml:space="preserve"> goes with “history nought top-left”.</w:t>
      </w:r>
      <w:r w:rsidR="000774A6" w:rsidRPr="00CF6DD6">
        <w:rPr>
          <w:sz w:val="32"/>
        </w:rPr>
        <w:br/>
      </w:r>
      <w:r w:rsidR="000774A6" w:rsidRPr="00CF6DD6">
        <w:rPr>
          <w:sz w:val="32"/>
        </w:rPr>
        <w:br/>
      </w:r>
    </w:p>
    <w:p w14:paraId="22F3CAA9" w14:textId="77777777" w:rsidR="00921C08" w:rsidRPr="00D8074D" w:rsidRDefault="00921C08" w:rsidP="00921C08">
      <w:pPr>
        <w:pStyle w:val="ListParagraph"/>
        <w:numPr>
          <w:ilvl w:val="0"/>
          <w:numId w:val="1"/>
        </w:numPr>
        <w:rPr>
          <w:sz w:val="32"/>
          <w:lang w:eastAsia="zh-TW"/>
        </w:rPr>
      </w:pPr>
      <w:r w:rsidRPr="00D8074D">
        <w:rPr>
          <w:rFonts w:hint="eastAsia"/>
          <w:sz w:val="32"/>
          <w:lang w:eastAsia="zh-TW"/>
        </w:rPr>
        <w:t>存檔</w:t>
      </w:r>
    </w:p>
    <w:p w14:paraId="2EE38830" w14:textId="7DB27DB3" w:rsidR="007E2CFA" w:rsidRDefault="00921C08" w:rsidP="00921C08">
      <w:pPr>
        <w:pStyle w:val="ListParagraph"/>
        <w:ind w:firstLine="720"/>
        <w:rPr>
          <w:sz w:val="32"/>
          <w:lang w:eastAsia="zh-TW"/>
        </w:rPr>
      </w:pPr>
      <w:r w:rsidRPr="006D2FE1">
        <w:rPr>
          <w:rFonts w:ascii="PMingLiU" w:eastAsia="PMingLiU" w:cs="PMingLiU" w:hint="eastAsia"/>
          <w:i/>
          <w:color w:val="000000"/>
          <w:sz w:val="28"/>
          <w:szCs w:val="28"/>
          <w:lang w:val="en-US" w:eastAsia="zh-TW"/>
        </w:rPr>
        <w:t>點選檔案，再點選另存專案</w:t>
      </w:r>
    </w:p>
    <w:p w14:paraId="417B8DA2" w14:textId="2A85A2CA" w:rsidR="00107CAC" w:rsidRPr="005201A7" w:rsidRDefault="00C63A61" w:rsidP="007E2CFA">
      <w:pPr>
        <w:pStyle w:val="ListParagraph"/>
        <w:ind w:firstLine="720"/>
        <w:rPr>
          <w:sz w:val="32"/>
        </w:rPr>
      </w:pPr>
      <w:r>
        <w:rPr>
          <w:sz w:val="32"/>
        </w:rPr>
        <w:lastRenderedPageBreak/>
        <w:t>Save your project</w:t>
      </w:r>
      <w:r>
        <w:rPr>
          <w:sz w:val="32"/>
        </w:rPr>
        <w:br/>
      </w:r>
      <w:r w:rsidRPr="00C63A61">
        <w:rPr>
          <w:i/>
          <w:sz w:val="32"/>
        </w:rPr>
        <w:t xml:space="preserve">Click </w:t>
      </w:r>
      <w:r w:rsidRPr="00C63A61">
        <w:rPr>
          <w:b/>
          <w:i/>
          <w:sz w:val="32"/>
        </w:rPr>
        <w:t>File</w:t>
      </w:r>
      <w:r w:rsidRPr="00C63A61">
        <w:rPr>
          <w:i/>
          <w:sz w:val="32"/>
        </w:rPr>
        <w:t xml:space="preserve"> -&gt; </w:t>
      </w:r>
      <w:r w:rsidRPr="00C63A61">
        <w:rPr>
          <w:b/>
          <w:i/>
          <w:sz w:val="32"/>
        </w:rPr>
        <w:t>Save Project</w:t>
      </w:r>
      <w:r w:rsidR="00426C90">
        <w:rPr>
          <w:sz w:val="32"/>
        </w:rPr>
        <w:br/>
      </w:r>
    </w:p>
    <w:p w14:paraId="7CD6E5E4" w14:textId="1681E2D4" w:rsidR="000343CE" w:rsidRDefault="00587382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點擊綠旗，跟電腦</w:t>
      </w:r>
      <w:r w:rsidR="00F64B35">
        <w:rPr>
          <w:rFonts w:hint="eastAsia"/>
          <w:sz w:val="32"/>
        </w:rPr>
        <w:t>對抗</w:t>
      </w:r>
    </w:p>
    <w:p w14:paraId="27E28318" w14:textId="77777777" w:rsidR="00587382" w:rsidRDefault="00587382" w:rsidP="00587382">
      <w:pPr>
        <w:pStyle w:val="ListParagraph"/>
        <w:ind w:left="1440"/>
        <w:rPr>
          <w:sz w:val="32"/>
        </w:rPr>
      </w:pPr>
    </w:p>
    <w:p w14:paraId="136AB07F" w14:textId="2A78BA72" w:rsidR="0081423E" w:rsidRPr="0081423E" w:rsidRDefault="00C63A61" w:rsidP="000343CE">
      <w:pPr>
        <w:pStyle w:val="ListParagraph"/>
        <w:ind w:firstLine="720"/>
        <w:rPr>
          <w:sz w:val="32"/>
        </w:rPr>
      </w:pPr>
      <w:r>
        <w:rPr>
          <w:sz w:val="32"/>
        </w:rPr>
        <w:t xml:space="preserve">Play </w:t>
      </w:r>
      <w:r w:rsidR="00AA6DF7">
        <w:rPr>
          <w:sz w:val="32"/>
        </w:rPr>
        <w:t>one</w:t>
      </w:r>
      <w:r>
        <w:rPr>
          <w:sz w:val="32"/>
        </w:rPr>
        <w:t xml:space="preserve"> </w:t>
      </w:r>
      <w:r w:rsidR="00AA6DF7">
        <w:rPr>
          <w:sz w:val="32"/>
        </w:rPr>
        <w:t>game against the computer</w:t>
      </w:r>
      <w:r w:rsidR="00A13F48">
        <w:rPr>
          <w:sz w:val="32"/>
        </w:rPr>
        <w:br/>
      </w:r>
      <w:r>
        <w:rPr>
          <w:i/>
          <w:sz w:val="32"/>
        </w:rPr>
        <w:t xml:space="preserve">Click on the </w:t>
      </w:r>
      <w:r w:rsidRPr="00C63A61">
        <w:rPr>
          <w:b/>
          <w:i/>
          <w:sz w:val="32"/>
        </w:rPr>
        <w:t>Green Flag</w:t>
      </w:r>
      <w:r>
        <w:rPr>
          <w:i/>
          <w:sz w:val="32"/>
        </w:rPr>
        <w:t xml:space="preserve"> as you did before. </w:t>
      </w:r>
      <w:r>
        <w:rPr>
          <w:i/>
          <w:sz w:val="32"/>
        </w:rPr>
        <w:br/>
      </w:r>
      <w:r w:rsidR="00AA6DF7">
        <w:rPr>
          <w:i/>
          <w:sz w:val="32"/>
        </w:rPr>
        <w:t>P</w:t>
      </w:r>
      <w:r>
        <w:rPr>
          <w:i/>
          <w:sz w:val="32"/>
        </w:rPr>
        <w:t xml:space="preserve">lay in full-screen mode </w:t>
      </w:r>
      <w:r w:rsidR="00AA6DF7">
        <w:rPr>
          <w:i/>
          <w:sz w:val="32"/>
        </w:rPr>
        <w:t>so you accidentally move</w:t>
      </w:r>
      <w:r>
        <w:rPr>
          <w:i/>
          <w:sz w:val="32"/>
        </w:rPr>
        <w:t xml:space="preserve"> sprites.</w:t>
      </w:r>
      <w:r w:rsidR="00AA6DF7">
        <w:rPr>
          <w:i/>
          <w:sz w:val="32"/>
        </w:rPr>
        <w:br/>
      </w:r>
      <w:r w:rsidR="00AA6DF7" w:rsidRPr="00AA6DF7">
        <w:rPr>
          <w:noProof/>
          <w:sz w:val="32"/>
          <w:lang w:val="en-US" w:eastAsia="zh-TW"/>
        </w:rPr>
        <w:drawing>
          <wp:inline distT="0" distB="0" distL="0" distR="0" wp14:anchorId="4D86A197" wp14:editId="1B25AF61">
            <wp:extent cx="3571066" cy="2232000"/>
            <wp:effectExtent l="12700" t="12700" r="10795" b="16510"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3571066" cy="223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0C4F952" w14:textId="13FD1840" w:rsidR="0081423E" w:rsidRPr="0081423E" w:rsidRDefault="0081423E" w:rsidP="0081423E">
      <w:pPr>
        <w:rPr>
          <w:i/>
          <w:sz w:val="32"/>
        </w:rPr>
      </w:pPr>
    </w:p>
    <w:p w14:paraId="7DBD1DCB" w14:textId="3808F040" w:rsidR="00602A7B" w:rsidRPr="00822A22" w:rsidRDefault="00065AE2" w:rsidP="005201A7">
      <w:pPr>
        <w:pStyle w:val="ListParagraph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回到訓練視窗</w:t>
      </w:r>
      <w:r w:rsidR="003E58BD">
        <w:rPr>
          <w:rFonts w:hint="eastAsia"/>
          <w:sz w:val="32"/>
          <w:lang w:eastAsia="zh-TW"/>
        </w:rPr>
        <w:t>，但不要關閉</w:t>
      </w:r>
      <w:r w:rsidR="003E58BD">
        <w:rPr>
          <w:sz w:val="32"/>
          <w:lang w:val="en-US" w:eastAsia="zh-TW"/>
        </w:rPr>
        <w:t>Scratch</w:t>
      </w:r>
      <w:r w:rsidR="003E58BD">
        <w:rPr>
          <w:rFonts w:hint="eastAsia"/>
          <w:sz w:val="32"/>
          <w:lang w:val="en-US" w:eastAsia="zh-TW"/>
        </w:rPr>
        <w:t>視窗</w:t>
      </w:r>
    </w:p>
    <w:p w14:paraId="1398B7EC" w14:textId="2D764F26" w:rsidR="00822A22" w:rsidRPr="00822A22" w:rsidRDefault="00822A22" w:rsidP="00822A22">
      <w:pPr>
        <w:pStyle w:val="ListParagraph"/>
        <w:ind w:left="1440"/>
        <w:rPr>
          <w:i/>
          <w:sz w:val="32"/>
        </w:rPr>
      </w:pPr>
      <w:proofErr w:type="spellStart"/>
      <w:proofErr w:type="gramStart"/>
      <w:r>
        <w:rPr>
          <w:rFonts w:hint="eastAsia"/>
          <w:sz w:val="32"/>
        </w:rPr>
        <w:t>點選</w:t>
      </w:r>
      <w:proofErr w:type="spellEnd"/>
      <w:r>
        <w:rPr>
          <w:sz w:val="32"/>
        </w:rPr>
        <w:t>“</w:t>
      </w:r>
      <w:proofErr w:type="gramEnd"/>
      <w:r w:rsidRPr="006450B7">
        <w:rPr>
          <w:b/>
          <w:sz w:val="32"/>
        </w:rPr>
        <w:t>&lt; Back to project</w:t>
      </w:r>
      <w:r>
        <w:rPr>
          <w:sz w:val="32"/>
        </w:rPr>
        <w:t>”</w:t>
      </w:r>
      <w:r>
        <w:rPr>
          <w:rFonts w:hint="eastAsia"/>
          <w:sz w:val="32"/>
        </w:rPr>
        <w:t>按鈕，再點選</w:t>
      </w:r>
      <w:r w:rsidRPr="006C1D1B">
        <w:rPr>
          <w:sz w:val="32"/>
        </w:rPr>
        <w:t>“</w:t>
      </w:r>
      <w:r w:rsidRPr="006C1D1B">
        <w:rPr>
          <w:b/>
          <w:sz w:val="32"/>
        </w:rPr>
        <w:t>Train</w:t>
      </w:r>
      <w:r w:rsidRPr="006C1D1B">
        <w:rPr>
          <w:sz w:val="32"/>
        </w:rPr>
        <w:t>”</w:t>
      </w:r>
    </w:p>
    <w:p w14:paraId="5552DC09" w14:textId="2250BD0B" w:rsidR="005201A7" w:rsidRPr="005201A7" w:rsidRDefault="0081423E" w:rsidP="00602A7B">
      <w:pPr>
        <w:pStyle w:val="ListParagraph"/>
        <w:ind w:firstLine="720"/>
        <w:rPr>
          <w:sz w:val="32"/>
        </w:rPr>
      </w:pPr>
      <w:r>
        <w:rPr>
          <w:sz w:val="32"/>
        </w:rPr>
        <w:t>Go back to the training page</w:t>
      </w:r>
      <w:r>
        <w:rPr>
          <w:sz w:val="32"/>
        </w:rPr>
        <w:br/>
      </w:r>
      <w:r w:rsidRPr="0081423E">
        <w:rPr>
          <w:i/>
          <w:sz w:val="32"/>
        </w:rPr>
        <w:t xml:space="preserve">Leaving the Scratch window open, </w:t>
      </w:r>
      <w:r w:rsidR="001618F3">
        <w:rPr>
          <w:i/>
          <w:sz w:val="32"/>
        </w:rPr>
        <w:t>go</w:t>
      </w:r>
      <w:r w:rsidRPr="0081423E">
        <w:rPr>
          <w:i/>
          <w:sz w:val="32"/>
        </w:rPr>
        <w:t xml:space="preserve"> back to the training tool window. </w:t>
      </w:r>
      <w:r w:rsidRPr="0081423E">
        <w:rPr>
          <w:i/>
          <w:sz w:val="32"/>
        </w:rPr>
        <w:br/>
        <w:t>Click the “</w:t>
      </w:r>
      <w:r w:rsidRPr="0081423E">
        <w:rPr>
          <w:b/>
          <w:i/>
          <w:sz w:val="32"/>
        </w:rPr>
        <w:t>&lt; Back to project</w:t>
      </w:r>
      <w:r w:rsidRPr="0081423E">
        <w:rPr>
          <w:i/>
          <w:sz w:val="32"/>
        </w:rPr>
        <w:t>” link and then click “</w:t>
      </w:r>
      <w:r w:rsidRPr="0081423E">
        <w:rPr>
          <w:b/>
          <w:i/>
          <w:sz w:val="32"/>
        </w:rPr>
        <w:t>Train</w:t>
      </w:r>
      <w:r w:rsidRPr="0081423E">
        <w:rPr>
          <w:i/>
          <w:sz w:val="32"/>
        </w:rPr>
        <w:t>”</w:t>
      </w:r>
      <w:r>
        <w:rPr>
          <w:i/>
          <w:sz w:val="32"/>
        </w:rPr>
        <w:br/>
      </w:r>
      <w:r w:rsidR="00AA6DF7" w:rsidRPr="00AA6DF7">
        <w:rPr>
          <w:i/>
          <w:noProof/>
          <w:sz w:val="32"/>
          <w:lang w:val="en-US" w:eastAsia="zh-TW"/>
        </w:rPr>
        <w:lastRenderedPageBreak/>
        <w:drawing>
          <wp:inline distT="0" distB="0" distL="0" distR="0" wp14:anchorId="345A5644" wp14:editId="02CA379C">
            <wp:extent cx="5760000" cy="3600139"/>
            <wp:effectExtent l="12700" t="12700" r="19050" b="6985"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60013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FF5E55">
        <w:rPr>
          <w:i/>
          <w:sz w:val="32"/>
        </w:rPr>
        <w:br/>
      </w:r>
    </w:p>
    <w:p w14:paraId="72CDA982" w14:textId="63067AB4" w:rsidR="00907658" w:rsidRDefault="00F64B35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看看目前的訓練狀況</w:t>
      </w:r>
    </w:p>
    <w:p w14:paraId="0A9E283B" w14:textId="6EDB0C23" w:rsidR="00F64B35" w:rsidRDefault="00F64B35" w:rsidP="00F64B35">
      <w:pPr>
        <w:pStyle w:val="ListParagraph"/>
        <w:ind w:left="144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每一筆記錄都是贏家採取的動作，紀錄中的細節是當時的遊戲狀態</w:t>
      </w:r>
    </w:p>
    <w:p w14:paraId="7185C0CC" w14:textId="346B232C" w:rsidR="005201A7" w:rsidRPr="005201A7" w:rsidRDefault="005201A7" w:rsidP="00907658">
      <w:pPr>
        <w:pStyle w:val="ListParagraph"/>
        <w:ind w:firstLine="720"/>
        <w:rPr>
          <w:sz w:val="32"/>
        </w:rPr>
      </w:pPr>
      <w:r>
        <w:rPr>
          <w:sz w:val="32"/>
        </w:rPr>
        <w:t>Look at your training so far</w:t>
      </w:r>
      <w:r>
        <w:rPr>
          <w:sz w:val="32"/>
        </w:rPr>
        <w:br/>
      </w:r>
      <w:r>
        <w:rPr>
          <w:i/>
          <w:sz w:val="32"/>
        </w:rPr>
        <w:t xml:space="preserve">Each item is </w:t>
      </w:r>
      <w:r w:rsidR="009347D5">
        <w:rPr>
          <w:i/>
          <w:sz w:val="32"/>
        </w:rPr>
        <w:t xml:space="preserve">a move made by the winning player. </w:t>
      </w:r>
      <w:r w:rsidR="0051107A">
        <w:rPr>
          <w:i/>
          <w:sz w:val="32"/>
        </w:rPr>
        <w:br/>
      </w:r>
      <w:r w:rsidR="009347D5">
        <w:rPr>
          <w:i/>
          <w:sz w:val="32"/>
        </w:rPr>
        <w:t xml:space="preserve">The details in each item describe </w:t>
      </w:r>
      <w:r>
        <w:rPr>
          <w:i/>
          <w:sz w:val="32"/>
        </w:rPr>
        <w:t xml:space="preserve">the state of the board at the time </w:t>
      </w:r>
      <w:r w:rsidR="009347D5">
        <w:rPr>
          <w:i/>
          <w:sz w:val="32"/>
        </w:rPr>
        <w:t xml:space="preserve">the winning player made that move. </w:t>
      </w:r>
    </w:p>
    <w:p w14:paraId="56ECE3BA" w14:textId="22FB2C9E" w:rsidR="00907658" w:rsidRDefault="00F64B35" w:rsidP="006812AE">
      <w:pPr>
        <w:pStyle w:val="ListParagraph"/>
        <w:numPr>
          <w:ilvl w:val="0"/>
          <w:numId w:val="1"/>
        </w:numPr>
        <w:rPr>
          <w:sz w:val="32"/>
        </w:rPr>
      </w:pPr>
      <w:proofErr w:type="spellStart"/>
      <w:r>
        <w:rPr>
          <w:rFonts w:hint="eastAsia"/>
          <w:sz w:val="32"/>
        </w:rPr>
        <w:t>回到</w:t>
      </w:r>
      <w:r>
        <w:rPr>
          <w:sz w:val="32"/>
          <w:lang w:val="en-US"/>
        </w:rPr>
        <w:t>Scratch</w:t>
      </w:r>
      <w:proofErr w:type="spellEnd"/>
      <w:r>
        <w:rPr>
          <w:rFonts w:hint="eastAsia"/>
          <w:sz w:val="32"/>
          <w:lang w:val="en-US" w:eastAsia="zh-TW"/>
        </w:rPr>
        <w:t>視窗</w:t>
      </w:r>
    </w:p>
    <w:p w14:paraId="120493AC" w14:textId="365041CB" w:rsidR="0051107A" w:rsidRDefault="0051107A" w:rsidP="00907658">
      <w:pPr>
        <w:pStyle w:val="ListParagraph"/>
        <w:ind w:firstLine="720"/>
        <w:rPr>
          <w:sz w:val="32"/>
        </w:rPr>
      </w:pPr>
      <w:r>
        <w:rPr>
          <w:sz w:val="32"/>
        </w:rPr>
        <w:t>Go back to Scratch window</w:t>
      </w:r>
      <w:r>
        <w:rPr>
          <w:sz w:val="32"/>
        </w:rPr>
        <w:br/>
      </w:r>
    </w:p>
    <w:p w14:paraId="58E92804" w14:textId="2B5AC072" w:rsidR="00907658" w:rsidRDefault="00F64B35" w:rsidP="006812AE">
      <w:pPr>
        <w:pStyle w:val="ListParagraph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再玩幾場遊戲，因為我們需要很多範例來訓練電腦</w:t>
      </w:r>
    </w:p>
    <w:p w14:paraId="0755B826" w14:textId="219198AC" w:rsidR="00001197" w:rsidRPr="00001197" w:rsidRDefault="00001197" w:rsidP="00001197">
      <w:pPr>
        <w:pStyle w:val="ListParagraph"/>
        <w:ind w:left="1440"/>
        <w:rPr>
          <w:i/>
          <w:sz w:val="32"/>
          <w:lang w:eastAsia="zh-TW"/>
        </w:rPr>
      </w:pPr>
      <w:r>
        <w:rPr>
          <w:rFonts w:hint="eastAsia"/>
          <w:i/>
          <w:sz w:val="32"/>
          <w:lang w:eastAsia="zh-TW"/>
        </w:rPr>
        <w:t>當你覺得蒐集夠多範例時，</w:t>
      </w:r>
      <w:ins w:id="26" w:author="Sung-Shine Lee" w:date="2019-05-31T23:15:00Z">
        <w:r w:rsidR="007754F4">
          <w:rPr>
            <w:rFonts w:hint="eastAsia"/>
            <w:i/>
            <w:sz w:val="32"/>
            <w:lang w:eastAsia="zh-TW"/>
          </w:rPr>
          <w:t>回</w:t>
        </w:r>
      </w:ins>
      <w:del w:id="27" w:author="Sung-Shine Lee" w:date="2019-05-31T23:15:00Z">
        <w:r w:rsidDel="007754F4">
          <w:rPr>
            <w:rFonts w:hint="eastAsia"/>
            <w:i/>
            <w:sz w:val="32"/>
            <w:lang w:eastAsia="zh-TW"/>
          </w:rPr>
          <w:delText>會</w:delText>
        </w:r>
      </w:del>
      <w:r>
        <w:rPr>
          <w:rFonts w:hint="eastAsia"/>
          <w:i/>
          <w:sz w:val="32"/>
          <w:lang w:eastAsia="zh-TW"/>
        </w:rPr>
        <w:t>到訓練視窗</w:t>
      </w:r>
    </w:p>
    <w:p w14:paraId="0991B819" w14:textId="25264889" w:rsidR="0051107A" w:rsidRDefault="0051107A" w:rsidP="00907658">
      <w:pPr>
        <w:pStyle w:val="ListParagraph"/>
        <w:ind w:firstLine="720"/>
        <w:rPr>
          <w:sz w:val="32"/>
        </w:rPr>
      </w:pPr>
      <w:r>
        <w:rPr>
          <w:sz w:val="32"/>
        </w:rPr>
        <w:t>Play several more games – you want lots of training examples to teach the computer how to play the game</w:t>
      </w:r>
      <w:r>
        <w:rPr>
          <w:sz w:val="32"/>
        </w:rPr>
        <w:br/>
      </w:r>
      <w:r>
        <w:rPr>
          <w:i/>
          <w:sz w:val="32"/>
        </w:rPr>
        <w:t>When you think you’ve got examples of lots of different types of games, go back to the training tool window</w:t>
      </w:r>
      <w:r>
        <w:rPr>
          <w:sz w:val="32"/>
        </w:rPr>
        <w:br/>
      </w:r>
    </w:p>
    <w:p w14:paraId="03B10C4E" w14:textId="48817AFB" w:rsidR="00907658" w:rsidRDefault="0032140C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6450B7">
        <w:rPr>
          <w:b/>
          <w:sz w:val="32"/>
        </w:rPr>
        <w:t>&lt; Back to project</w:t>
      </w:r>
      <w:r>
        <w:rPr>
          <w:sz w:val="32"/>
        </w:rPr>
        <w:t>”</w:t>
      </w:r>
      <w:r>
        <w:rPr>
          <w:rFonts w:hint="eastAsia"/>
          <w:sz w:val="32"/>
        </w:rPr>
        <w:t>按鈕，</w:t>
      </w:r>
      <w:r>
        <w:rPr>
          <w:rFonts w:hint="eastAsia"/>
          <w:sz w:val="32"/>
          <w:lang w:eastAsia="zh-TW"/>
        </w:rPr>
        <w:t>點選</w:t>
      </w:r>
      <w:r>
        <w:rPr>
          <w:b/>
          <w:sz w:val="32"/>
        </w:rPr>
        <w:t>Learn &amp; Test</w:t>
      </w:r>
    </w:p>
    <w:p w14:paraId="296F6108" w14:textId="2F52AEB1" w:rsidR="005201A7" w:rsidRDefault="005201A7" w:rsidP="00907658">
      <w:pPr>
        <w:pStyle w:val="ListParagraph"/>
        <w:ind w:firstLine="720"/>
        <w:rPr>
          <w:sz w:val="32"/>
        </w:rPr>
      </w:pPr>
      <w:r>
        <w:rPr>
          <w:sz w:val="32"/>
        </w:rPr>
        <w:lastRenderedPageBreak/>
        <w:t>Click the “</w:t>
      </w:r>
      <w:r w:rsidRPr="005201A7">
        <w:rPr>
          <w:b/>
          <w:sz w:val="32"/>
        </w:rPr>
        <w:t>&lt; Back to project</w:t>
      </w:r>
      <w:r>
        <w:rPr>
          <w:sz w:val="32"/>
        </w:rPr>
        <w:t>” link. Click the “</w:t>
      </w:r>
      <w:r w:rsidRPr="005201A7">
        <w:rPr>
          <w:b/>
          <w:sz w:val="32"/>
        </w:rPr>
        <w:t>Learn &amp; Test</w:t>
      </w:r>
      <w:r w:rsidR="00FD5338">
        <w:rPr>
          <w:sz w:val="32"/>
        </w:rPr>
        <w:t>” button.</w:t>
      </w:r>
      <w:r w:rsidR="00FD5338">
        <w:rPr>
          <w:sz w:val="32"/>
        </w:rPr>
        <w:br/>
      </w:r>
    </w:p>
    <w:p w14:paraId="3A31C090" w14:textId="1434C1CE" w:rsidR="00907658" w:rsidRDefault="00EA059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如果畫面出現</w:t>
      </w:r>
      <w:r w:rsidRPr="005201A7">
        <w:rPr>
          <w:b/>
          <w:sz w:val="32"/>
        </w:rPr>
        <w:t>Train new machine learning model</w:t>
      </w:r>
      <w:r>
        <w:rPr>
          <w:rFonts w:hint="eastAsia"/>
          <w:sz w:val="32"/>
        </w:rPr>
        <w:t>，則跳至步驟</w:t>
      </w:r>
      <w:r>
        <w:rPr>
          <w:sz w:val="32"/>
          <w:lang w:val="en-US"/>
        </w:rPr>
        <w:t>47</w:t>
      </w:r>
      <w:r>
        <w:rPr>
          <w:rFonts w:hint="eastAsia"/>
          <w:sz w:val="32"/>
          <w:lang w:val="en-US" w:eastAsia="zh-TW"/>
        </w:rPr>
        <w:t>，否則繼續步驟</w:t>
      </w:r>
      <w:r>
        <w:rPr>
          <w:sz w:val="32"/>
          <w:lang w:val="en-US" w:eastAsia="zh-TW"/>
        </w:rPr>
        <w:t>44</w:t>
      </w:r>
    </w:p>
    <w:p w14:paraId="4909B0E1" w14:textId="4F7FCA1B" w:rsidR="00D131AD" w:rsidRDefault="005201A7" w:rsidP="00907658">
      <w:pPr>
        <w:pStyle w:val="ListParagraph"/>
        <w:ind w:firstLine="720"/>
        <w:rPr>
          <w:sz w:val="32"/>
        </w:rPr>
      </w:pPr>
      <w:r>
        <w:rPr>
          <w:sz w:val="32"/>
        </w:rPr>
        <w:t>If there is a “</w:t>
      </w:r>
      <w:r w:rsidRPr="005201A7">
        <w:rPr>
          <w:b/>
          <w:sz w:val="32"/>
        </w:rPr>
        <w:t>Train new machine learning model</w:t>
      </w:r>
      <w:r>
        <w:rPr>
          <w:sz w:val="32"/>
        </w:rPr>
        <w:t xml:space="preserve">” button you can go to step </w:t>
      </w:r>
      <w:r w:rsidR="00252CB9" w:rsidRPr="00252CB9">
        <w:rPr>
          <w:b/>
          <w:sz w:val="32"/>
        </w:rPr>
        <w:t>4</w:t>
      </w:r>
      <w:r w:rsidR="0051107A">
        <w:rPr>
          <w:b/>
          <w:sz w:val="32"/>
        </w:rPr>
        <w:t>7</w:t>
      </w:r>
      <w:r>
        <w:rPr>
          <w:sz w:val="32"/>
        </w:rPr>
        <w:t>.</w:t>
      </w:r>
      <w:r w:rsidR="0051107A">
        <w:rPr>
          <w:sz w:val="32"/>
        </w:rPr>
        <w:t xml:space="preserve"> Otherwise, carry on to step </w:t>
      </w:r>
      <w:r w:rsidR="0051107A" w:rsidRPr="0051107A">
        <w:rPr>
          <w:b/>
          <w:sz w:val="32"/>
        </w:rPr>
        <w:t>44</w:t>
      </w:r>
      <w:r w:rsidR="00D131AD">
        <w:rPr>
          <w:sz w:val="32"/>
        </w:rPr>
        <w:t>.</w:t>
      </w:r>
      <w:r w:rsidR="00D131AD">
        <w:rPr>
          <w:sz w:val="32"/>
        </w:rPr>
        <w:br/>
      </w:r>
    </w:p>
    <w:p w14:paraId="21B51EF1" w14:textId="67CB2727" w:rsidR="00907658" w:rsidRPr="00303A29" w:rsidRDefault="008F2CEE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val="en-US" w:eastAsia="zh-TW"/>
        </w:rPr>
        <w:t>你的範例數量還不夠多</w:t>
      </w:r>
    </w:p>
    <w:p w14:paraId="01C00333" w14:textId="0C8603A2" w:rsidR="00303A29" w:rsidRDefault="00813F13" w:rsidP="00303A29">
      <w:pPr>
        <w:pStyle w:val="ListParagraph"/>
        <w:ind w:left="1440"/>
        <w:rPr>
          <w:i/>
          <w:sz w:val="32"/>
          <w:lang w:val="en-US" w:eastAsia="zh-TW"/>
        </w:rPr>
      </w:pPr>
      <w:r>
        <w:rPr>
          <w:rFonts w:hint="eastAsia"/>
          <w:i/>
          <w:sz w:val="32"/>
          <w:lang w:val="en-US" w:eastAsia="zh-TW"/>
        </w:rPr>
        <w:t>為了讓電腦知道什麼時候是在某一位置採取行動的好時機，每個位置需要至少五個範例（而且</w:t>
      </w:r>
      <w:r w:rsidR="00813FFF">
        <w:rPr>
          <w:rFonts w:hint="eastAsia"/>
          <w:i/>
          <w:sz w:val="32"/>
          <w:lang w:val="en-US" w:eastAsia="zh-TW"/>
        </w:rPr>
        <w:t>要結果</w:t>
      </w:r>
      <w:r>
        <w:rPr>
          <w:rFonts w:hint="eastAsia"/>
          <w:i/>
          <w:sz w:val="32"/>
          <w:lang w:val="en-US" w:eastAsia="zh-TW"/>
        </w:rPr>
        <w:t>是獲勝的範例）</w:t>
      </w:r>
    </w:p>
    <w:p w14:paraId="3B96E71B" w14:textId="34CCDF68" w:rsidR="00813F13" w:rsidRPr="00303A29" w:rsidRDefault="00813FFF" w:rsidP="00303A29">
      <w:pPr>
        <w:pStyle w:val="ListParagraph"/>
        <w:ind w:left="1440"/>
        <w:rPr>
          <w:i/>
          <w:sz w:val="32"/>
          <w:lang w:eastAsia="zh-TW"/>
        </w:rPr>
      </w:pPr>
      <w:r>
        <w:rPr>
          <w:rFonts w:hint="eastAsia"/>
          <w:i/>
          <w:sz w:val="32"/>
          <w:lang w:val="en-US" w:eastAsia="zh-TW"/>
        </w:rPr>
        <w:t>頁面會顯示目前你有多少範例，這些資訊可以協助你</w:t>
      </w:r>
      <w:r w:rsidR="002E0B78">
        <w:rPr>
          <w:rFonts w:hint="eastAsia"/>
          <w:i/>
          <w:sz w:val="32"/>
          <w:lang w:val="en-US" w:eastAsia="zh-TW"/>
        </w:rPr>
        <w:t>知道哪些位置需要更多範例</w:t>
      </w:r>
    </w:p>
    <w:p w14:paraId="6CF4F39E" w14:textId="15317E18" w:rsidR="005201A7" w:rsidRPr="005201A7" w:rsidRDefault="00D131AD" w:rsidP="00907658">
      <w:pPr>
        <w:pStyle w:val="ListParagraph"/>
        <w:ind w:firstLine="720"/>
        <w:rPr>
          <w:sz w:val="32"/>
        </w:rPr>
      </w:pPr>
      <w:r>
        <w:rPr>
          <w:sz w:val="32"/>
        </w:rPr>
        <w:t>You don’t have enough examples to train the computer yet</w:t>
      </w:r>
      <w:r w:rsidR="005201A7">
        <w:rPr>
          <w:sz w:val="32"/>
        </w:rPr>
        <w:br/>
      </w:r>
      <w:r w:rsidR="005201A7">
        <w:rPr>
          <w:i/>
          <w:sz w:val="32"/>
        </w:rPr>
        <w:t xml:space="preserve">For the computer to know when it is a good idea to choose any space on the board, you need at least 5 examples of where you chose that space and ended up winning. </w:t>
      </w:r>
      <w:r w:rsidR="005201A7">
        <w:rPr>
          <w:i/>
          <w:sz w:val="32"/>
        </w:rPr>
        <w:br/>
        <w:t xml:space="preserve">This page shows you how many examples you have so far. Look to see which one(s) you need more examples for. </w:t>
      </w:r>
      <w:r w:rsidR="005201A7">
        <w:rPr>
          <w:i/>
          <w:sz w:val="32"/>
        </w:rPr>
        <w:br/>
      </w:r>
      <w:r w:rsidR="0051107A" w:rsidRPr="0051107A">
        <w:rPr>
          <w:i/>
          <w:noProof/>
          <w:sz w:val="32"/>
          <w:lang w:val="en-US" w:eastAsia="zh-TW"/>
        </w:rPr>
        <w:drawing>
          <wp:inline distT="0" distB="0" distL="0" distR="0" wp14:anchorId="35CC70AD" wp14:editId="3BFC27B4">
            <wp:extent cx="5760000" cy="2798748"/>
            <wp:effectExtent l="12700" t="12700" r="6350" b="8255"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279874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FD5338">
        <w:rPr>
          <w:i/>
          <w:sz w:val="32"/>
        </w:rPr>
        <w:br/>
      </w:r>
      <w:r w:rsidR="0051107A">
        <w:rPr>
          <w:i/>
          <w:sz w:val="32"/>
        </w:rPr>
        <w:br/>
      </w:r>
    </w:p>
    <w:p w14:paraId="3C70DA18" w14:textId="2F72AE32" w:rsidR="00907658" w:rsidRDefault="000A435B" w:rsidP="006812AE">
      <w:pPr>
        <w:pStyle w:val="ListParagraph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保持這個網頁開啟，回到</w:t>
      </w:r>
      <w:r>
        <w:rPr>
          <w:sz w:val="32"/>
          <w:lang w:val="en-US" w:eastAsia="zh-TW"/>
        </w:rPr>
        <w:t>Scratch</w:t>
      </w:r>
      <w:r>
        <w:rPr>
          <w:rFonts w:hint="eastAsia"/>
          <w:sz w:val="32"/>
          <w:lang w:val="en-US" w:eastAsia="zh-TW"/>
        </w:rPr>
        <w:t>視窗</w:t>
      </w:r>
    </w:p>
    <w:p w14:paraId="5824A9A4" w14:textId="26BF2BE6" w:rsidR="005201A7" w:rsidRDefault="00B40762" w:rsidP="00907658">
      <w:pPr>
        <w:pStyle w:val="ListParagraph"/>
        <w:ind w:firstLine="720"/>
        <w:rPr>
          <w:sz w:val="32"/>
        </w:rPr>
      </w:pPr>
      <w:r>
        <w:rPr>
          <w:sz w:val="32"/>
        </w:rPr>
        <w:lastRenderedPageBreak/>
        <w:t>Leave</w:t>
      </w:r>
      <w:r w:rsidR="005201A7">
        <w:rPr>
          <w:sz w:val="32"/>
        </w:rPr>
        <w:t xml:space="preserve"> the “</w:t>
      </w:r>
      <w:r w:rsidR="005201A7" w:rsidRPr="005201A7">
        <w:rPr>
          <w:b/>
          <w:sz w:val="32"/>
        </w:rPr>
        <w:t>Learn &amp; Test</w:t>
      </w:r>
      <w:r>
        <w:rPr>
          <w:sz w:val="32"/>
        </w:rPr>
        <w:t>” window open.</w:t>
      </w:r>
      <w:r w:rsidR="005201A7">
        <w:rPr>
          <w:sz w:val="32"/>
        </w:rPr>
        <w:t xml:space="preserve"> </w:t>
      </w:r>
      <w:r w:rsidR="00FD5338">
        <w:rPr>
          <w:sz w:val="32"/>
        </w:rPr>
        <w:br/>
      </w:r>
      <w:r>
        <w:rPr>
          <w:sz w:val="32"/>
        </w:rPr>
        <w:t>G</w:t>
      </w:r>
      <w:r w:rsidR="005201A7">
        <w:rPr>
          <w:sz w:val="32"/>
        </w:rPr>
        <w:t xml:space="preserve">o back to the </w:t>
      </w:r>
      <w:r w:rsidR="005201A7" w:rsidRPr="005201A7">
        <w:rPr>
          <w:b/>
          <w:sz w:val="32"/>
        </w:rPr>
        <w:t>Scratch</w:t>
      </w:r>
      <w:r w:rsidR="005201A7">
        <w:rPr>
          <w:sz w:val="32"/>
        </w:rPr>
        <w:t xml:space="preserve"> window.</w:t>
      </w:r>
      <w:r w:rsidR="005201A7">
        <w:rPr>
          <w:sz w:val="32"/>
        </w:rPr>
        <w:br/>
      </w:r>
    </w:p>
    <w:p w14:paraId="506B9CB1" w14:textId="22F17E54" w:rsidR="00907658" w:rsidRDefault="000D19DB" w:rsidP="006812AE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玩更多場遊戲</w:t>
      </w:r>
    </w:p>
    <w:p w14:paraId="3BF03A4C" w14:textId="14D7980C" w:rsidR="00076CDD" w:rsidRPr="00076CDD" w:rsidRDefault="00076CDD" w:rsidP="00076CDD">
      <w:pPr>
        <w:pStyle w:val="ListParagraph"/>
        <w:ind w:left="1440"/>
        <w:rPr>
          <w:i/>
          <w:sz w:val="32"/>
          <w:lang w:eastAsia="zh-TW"/>
        </w:rPr>
      </w:pPr>
      <w:r>
        <w:rPr>
          <w:rFonts w:hint="eastAsia"/>
          <w:i/>
          <w:sz w:val="32"/>
          <w:lang w:eastAsia="zh-TW"/>
        </w:rPr>
        <w:t>第一步試著從不同位置開始，或者從需要更多範例的位置開始遊戲</w:t>
      </w:r>
    </w:p>
    <w:p w14:paraId="32D2F5A9" w14:textId="1FEEA0A2" w:rsidR="00A13F48" w:rsidRDefault="005201A7" w:rsidP="00907658">
      <w:pPr>
        <w:pStyle w:val="ListParagraph"/>
        <w:ind w:firstLine="720"/>
        <w:rPr>
          <w:sz w:val="32"/>
        </w:rPr>
      </w:pPr>
      <w:r>
        <w:rPr>
          <w:sz w:val="32"/>
        </w:rPr>
        <w:t xml:space="preserve">Play more games. </w:t>
      </w:r>
      <w:r>
        <w:rPr>
          <w:sz w:val="32"/>
        </w:rPr>
        <w:br/>
      </w:r>
      <w:r>
        <w:rPr>
          <w:i/>
          <w:sz w:val="32"/>
        </w:rPr>
        <w:t xml:space="preserve">Try starting from a different position to get a variety of examples. </w:t>
      </w:r>
      <w:r>
        <w:rPr>
          <w:i/>
          <w:sz w:val="32"/>
        </w:rPr>
        <w:br/>
        <w:t>Try starting from positions that you k</w:t>
      </w:r>
      <w:r w:rsidR="00FD5338">
        <w:rPr>
          <w:i/>
          <w:sz w:val="32"/>
        </w:rPr>
        <w:t xml:space="preserve">now you need more examples of. </w:t>
      </w:r>
      <w:r w:rsidR="0051107A">
        <w:rPr>
          <w:i/>
          <w:sz w:val="32"/>
        </w:rPr>
        <w:br/>
      </w:r>
    </w:p>
    <w:p w14:paraId="4B670133" w14:textId="36E38D8C" w:rsidR="00907658" w:rsidRDefault="00F01468" w:rsidP="006812AE">
      <w:pPr>
        <w:pStyle w:val="ListParagraph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當你覺得每個位置都已有至少五個範例的時候，回到訓練視窗並重整頁面</w:t>
      </w:r>
    </w:p>
    <w:p w14:paraId="52B9F8B8" w14:textId="1D155868" w:rsidR="00F01468" w:rsidRPr="00F01468" w:rsidRDefault="00F01468" w:rsidP="00F01468">
      <w:pPr>
        <w:pStyle w:val="ListParagraph"/>
        <w:ind w:left="1440"/>
        <w:rPr>
          <w:i/>
          <w:sz w:val="32"/>
          <w:lang w:val="en-US" w:eastAsia="zh-TW"/>
        </w:rPr>
      </w:pPr>
      <w:proofErr w:type="spellStart"/>
      <w:r>
        <w:rPr>
          <w:rFonts w:hint="eastAsia"/>
          <w:i/>
          <w:sz w:val="32"/>
        </w:rPr>
        <w:t>如果還是沒有</w:t>
      </w:r>
      <w:proofErr w:type="spellEnd"/>
      <w:r>
        <w:rPr>
          <w:i/>
          <w:sz w:val="32"/>
        </w:rPr>
        <w:t>Train new machine learning model</w:t>
      </w:r>
      <w:r>
        <w:rPr>
          <w:rFonts w:hint="eastAsia"/>
          <w:i/>
          <w:sz w:val="32"/>
        </w:rPr>
        <w:t>按鈕的話，你需要回到步驟</w:t>
      </w:r>
      <w:r>
        <w:rPr>
          <w:i/>
          <w:sz w:val="32"/>
          <w:lang w:val="en-US"/>
        </w:rPr>
        <w:t>44</w:t>
      </w:r>
      <w:r>
        <w:rPr>
          <w:rFonts w:hint="eastAsia"/>
          <w:i/>
          <w:sz w:val="32"/>
          <w:lang w:val="en-US" w:eastAsia="zh-TW"/>
        </w:rPr>
        <w:t>繼續蒐集範例</w:t>
      </w:r>
    </w:p>
    <w:p w14:paraId="2C93BBCC" w14:textId="2FCF49F3" w:rsidR="0051107A" w:rsidRPr="0051107A" w:rsidRDefault="005201A7" w:rsidP="00907658">
      <w:pPr>
        <w:pStyle w:val="ListParagraph"/>
        <w:ind w:firstLine="720"/>
        <w:rPr>
          <w:sz w:val="32"/>
        </w:rPr>
      </w:pPr>
      <w:r>
        <w:rPr>
          <w:sz w:val="32"/>
        </w:rPr>
        <w:t>When you think you’ve got at least 5 examples of each space, go back to the “</w:t>
      </w:r>
      <w:r w:rsidRPr="00BB7059">
        <w:rPr>
          <w:b/>
          <w:sz w:val="32"/>
        </w:rPr>
        <w:t>Learn &amp; Test</w:t>
      </w:r>
      <w:r>
        <w:rPr>
          <w:sz w:val="32"/>
        </w:rPr>
        <w:t xml:space="preserve">” window and </w:t>
      </w:r>
      <w:r w:rsidRPr="00BB7059">
        <w:rPr>
          <w:b/>
          <w:sz w:val="32"/>
        </w:rPr>
        <w:t>refresh</w:t>
      </w:r>
      <w:r>
        <w:rPr>
          <w:sz w:val="32"/>
        </w:rPr>
        <w:t xml:space="preserve"> the page. </w:t>
      </w:r>
      <w:r>
        <w:rPr>
          <w:sz w:val="32"/>
        </w:rPr>
        <w:br/>
      </w:r>
      <w:r>
        <w:rPr>
          <w:i/>
          <w:sz w:val="32"/>
        </w:rPr>
        <w:t xml:space="preserve">If there is still no “Train new machine learning model” button, you need to go back to step </w:t>
      </w:r>
      <w:r w:rsidR="006C7E28">
        <w:rPr>
          <w:i/>
          <w:sz w:val="32"/>
        </w:rPr>
        <w:t>44</w:t>
      </w:r>
      <w:r>
        <w:rPr>
          <w:i/>
          <w:sz w:val="32"/>
        </w:rPr>
        <w:t xml:space="preserve"> and try again.</w:t>
      </w:r>
      <w:r w:rsidR="0051107A">
        <w:rPr>
          <w:i/>
          <w:sz w:val="32"/>
        </w:rPr>
        <w:br/>
      </w:r>
    </w:p>
    <w:p w14:paraId="49A5E5A2" w14:textId="31B4D6C2" w:rsidR="00907658" w:rsidRDefault="00784D6C" w:rsidP="0051107A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b/>
          <w:sz w:val="32"/>
        </w:rPr>
        <w:t>Train new machine learning model</w:t>
      </w:r>
      <w:r w:rsidRPr="00446B11">
        <w:rPr>
          <w:rFonts w:hint="eastAsia"/>
          <w:sz w:val="32"/>
          <w:lang w:eastAsia="zh-TW"/>
        </w:rPr>
        <w:t>按鈕</w:t>
      </w:r>
    </w:p>
    <w:p w14:paraId="025703DD" w14:textId="7C674519" w:rsidR="005201A7" w:rsidRPr="0051107A" w:rsidRDefault="009159BE" w:rsidP="00907658">
      <w:pPr>
        <w:pStyle w:val="ListParagraph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76000" behindDoc="0" locked="0" layoutInCell="1" allowOverlap="1" wp14:anchorId="6DC1A968" wp14:editId="355CE994">
                <wp:simplePos x="0" y="0"/>
                <wp:positionH relativeFrom="column">
                  <wp:posOffset>1898650</wp:posOffset>
                </wp:positionH>
                <wp:positionV relativeFrom="paragraph">
                  <wp:posOffset>1935480</wp:posOffset>
                </wp:positionV>
                <wp:extent cx="2870200" cy="1168400"/>
                <wp:effectExtent l="25400" t="50800" r="12700" b="63500"/>
                <wp:wrapNone/>
                <wp:docPr id="155" name="Straight Connector 15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70200" cy="1168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155" o:spid="_x0000_s1026" style="position:absolute;flip:x;z-index:251776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9.5pt,152.4pt" to="375.5pt,244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" strokecolor="#4472c4 [3204]" strokeweight="7.5pt">
                <v:stroke endarrow="block" joinstyle="miter"/>
              </v:line>
            </w:pict>
          </mc:Fallback>
        </mc:AlternateContent>
      </w:r>
      <w:r w:rsidR="00907658">
        <w:rPr>
          <w:rFonts w:hint="eastAsia"/>
          <w:noProof/>
          <w:sz w:val="32"/>
          <w:lang w:eastAsia="zh-TW"/>
        </w:rPr>
        <w:tab/>
      </w:r>
      <w:r w:rsidR="0051107A">
        <w:rPr>
          <w:noProof/>
          <w:sz w:val="32"/>
          <w:lang w:eastAsia="en-GB"/>
        </w:rPr>
        <w:t>Click the “</w:t>
      </w:r>
      <w:r w:rsidR="0051107A" w:rsidRPr="0051107A">
        <w:rPr>
          <w:b/>
          <w:noProof/>
          <w:sz w:val="32"/>
          <w:lang w:eastAsia="en-GB"/>
        </w:rPr>
        <w:t>Train new machine learning model</w:t>
      </w:r>
      <w:r w:rsidR="0051107A">
        <w:rPr>
          <w:noProof/>
          <w:sz w:val="32"/>
          <w:lang w:eastAsia="en-GB"/>
        </w:rPr>
        <w:t>” button</w:t>
      </w:r>
      <w:r w:rsidR="00BB7059">
        <w:rPr>
          <w:i/>
          <w:sz w:val="32"/>
        </w:rPr>
        <w:br/>
      </w:r>
      <w:r w:rsidR="0051107A" w:rsidRPr="0051107A">
        <w:rPr>
          <w:i/>
          <w:noProof/>
          <w:sz w:val="32"/>
          <w:lang w:val="en-US" w:eastAsia="zh-TW"/>
        </w:rPr>
        <w:drawing>
          <wp:inline distT="0" distB="0" distL="0" distR="0" wp14:anchorId="1C792B71" wp14:editId="72A6EBDD">
            <wp:extent cx="4714218" cy="2880000"/>
            <wp:effectExtent l="12700" t="12700" r="10795" b="1587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4714218" cy="288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252CB9">
        <w:rPr>
          <w:i/>
          <w:sz w:val="32"/>
        </w:rPr>
        <w:br/>
      </w:r>
    </w:p>
    <w:p w14:paraId="62272949" w14:textId="77777777" w:rsidR="00A13F48" w:rsidRDefault="00A13F48" w:rsidP="00A13F48">
      <w:pPr>
        <w:rPr>
          <w:sz w:val="32"/>
        </w:rPr>
      </w:pPr>
    </w:p>
    <w:p w14:paraId="118BD0D6" w14:textId="51CE3E20" w:rsidR="005E4609" w:rsidRDefault="00066C0F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lastRenderedPageBreak/>
        <w:t>到目前為止，</w:t>
      </w:r>
      <w:r w:rsidR="00D35908"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你完成了</w:t>
      </w:r>
      <w:r w:rsidR="005E4609"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什麼？</w:t>
      </w:r>
    </w:p>
    <w:p w14:paraId="559B100F" w14:textId="6822B998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C112DB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7720FD2A" w14:textId="77777777" w:rsidR="00010928" w:rsidRDefault="00010928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38C3EE02" w14:textId="48EF58B9" w:rsidR="007225C7" w:rsidRPr="0066410F" w:rsidRDefault="00010928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</w:t>
      </w:r>
      <w:r w:rsidR="00E31F3C">
        <w:rPr>
          <w:rFonts w:ascii="Garamond" w:hAnsi="Garamond" w:hint="eastAsia"/>
          <w:sz w:val="36"/>
          <w:lang w:eastAsia="zh-TW"/>
        </w:rPr>
        <w:t>正在</w:t>
      </w:r>
      <w:r>
        <w:rPr>
          <w:rFonts w:ascii="Garamond" w:hAnsi="Garamond" w:hint="eastAsia"/>
          <w:sz w:val="36"/>
          <w:lang w:eastAsia="zh-TW"/>
        </w:rPr>
        <w:t>訓練電腦玩圈叉遊戲</w:t>
      </w:r>
      <w:r w:rsidR="00E31F3C">
        <w:rPr>
          <w:rFonts w:ascii="Garamond" w:hAnsi="Garamond" w:hint="eastAsia"/>
          <w:sz w:val="36"/>
          <w:lang w:eastAsia="zh-TW"/>
        </w:rPr>
        <w:t>。</w:t>
      </w:r>
    </w:p>
    <w:p w14:paraId="5A0E3A34" w14:textId="19075C45" w:rsidR="00BB7059" w:rsidRDefault="00BB7059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/>
          <w:sz w:val="36"/>
        </w:rPr>
        <w:t>You’r</w:t>
      </w:r>
      <w:r w:rsidR="007225C7" w:rsidRPr="0066410F">
        <w:rPr>
          <w:rFonts w:ascii="Garamond" w:hAnsi="Garamond"/>
          <w:sz w:val="36"/>
        </w:rPr>
        <w:t xml:space="preserve">e </w:t>
      </w:r>
      <w:r>
        <w:rPr>
          <w:rFonts w:ascii="Garamond" w:hAnsi="Garamond"/>
          <w:sz w:val="36"/>
        </w:rPr>
        <w:t xml:space="preserve">teaching a computer to play noughts and crosses. </w:t>
      </w:r>
    </w:p>
    <w:p w14:paraId="7E4B302A" w14:textId="77777777" w:rsidR="00E31F3C" w:rsidRDefault="00E31F3C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0C910A00" w14:textId="3B604718" w:rsidR="00BB7059" w:rsidRPr="00010928" w:rsidRDefault="00010928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</w:rPr>
      </w:pPr>
      <w:r>
        <w:rPr>
          <w:rFonts w:ascii="Garamond" w:hAnsi="Garamond" w:hint="eastAsia"/>
          <w:sz w:val="36"/>
          <w:lang w:eastAsia="zh-TW"/>
        </w:rPr>
        <w:t>你更新了</w:t>
      </w:r>
      <w:r>
        <w:rPr>
          <w:rFonts w:ascii="Garamond" w:hAnsi="Garamond"/>
          <w:sz w:val="36"/>
          <w:lang w:val="en-US" w:eastAsia="zh-TW"/>
        </w:rPr>
        <w:t>Scratch</w:t>
      </w:r>
      <w:r>
        <w:rPr>
          <w:rFonts w:ascii="Garamond" w:hAnsi="Garamond" w:hint="eastAsia"/>
          <w:sz w:val="36"/>
          <w:lang w:val="en-US" w:eastAsia="zh-TW"/>
        </w:rPr>
        <w:t>的圈叉遊戲，紀錄你的遊戲過程，並且利用這些範例來訓練一個機器學習模型。</w:t>
      </w:r>
    </w:p>
    <w:p w14:paraId="33396211" w14:textId="23810000" w:rsidR="00BB7059" w:rsidRDefault="00BB7059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So far, you’ve updated a Scratch noughts and crosses game so that it can collect examples of how you play and add them to a set of examples. And you’ve used those examples to train a machine learning “model”. </w:t>
      </w:r>
    </w:p>
    <w:p w14:paraId="10C65394" w14:textId="77777777" w:rsidR="00BB7059" w:rsidRDefault="00BB7059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212B7C4A" w14:textId="10ED2490" w:rsidR="00E31F3C" w:rsidRDefault="00E31F3C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接下來，</w:t>
      </w:r>
      <w:r w:rsidR="00855387">
        <w:rPr>
          <w:rFonts w:ascii="Garamond" w:hAnsi="Garamond" w:hint="eastAsia"/>
          <w:sz w:val="36"/>
          <w:lang w:eastAsia="zh-TW"/>
        </w:rPr>
        <w:t>我們要用</w:t>
      </w:r>
      <w:r>
        <w:rPr>
          <w:rFonts w:ascii="Garamond" w:hAnsi="Garamond" w:hint="eastAsia"/>
          <w:sz w:val="36"/>
          <w:lang w:eastAsia="zh-TW"/>
        </w:rPr>
        <w:t>模型讓電腦學習決定下個動作</w:t>
      </w:r>
      <w:r w:rsidR="00E41629">
        <w:rPr>
          <w:rFonts w:ascii="Garamond" w:hAnsi="Garamond" w:hint="eastAsia"/>
          <w:sz w:val="36"/>
          <w:lang w:eastAsia="zh-TW"/>
        </w:rPr>
        <w:t>，而不</w:t>
      </w:r>
      <w:r w:rsidR="00B1124E">
        <w:rPr>
          <w:rFonts w:ascii="Garamond" w:hAnsi="Garamond" w:hint="eastAsia"/>
          <w:sz w:val="36"/>
          <w:lang w:eastAsia="zh-TW"/>
        </w:rPr>
        <w:t>再</w:t>
      </w:r>
      <w:r w:rsidR="00E41629">
        <w:rPr>
          <w:rFonts w:ascii="Garamond" w:hAnsi="Garamond" w:hint="eastAsia"/>
          <w:sz w:val="36"/>
          <w:lang w:eastAsia="zh-TW"/>
        </w:rPr>
        <w:t>每次都</w:t>
      </w:r>
      <w:r w:rsidR="00B1124E">
        <w:rPr>
          <w:rFonts w:ascii="Garamond" w:hAnsi="Garamond" w:hint="eastAsia"/>
          <w:sz w:val="36"/>
          <w:lang w:eastAsia="zh-TW"/>
        </w:rPr>
        <w:t>是</w:t>
      </w:r>
      <w:r w:rsidR="006D4A52">
        <w:rPr>
          <w:rFonts w:ascii="Garamond" w:hAnsi="Garamond" w:hint="eastAsia"/>
          <w:sz w:val="36"/>
          <w:lang w:eastAsia="zh-TW"/>
        </w:rPr>
        <w:t>從空白位置</w:t>
      </w:r>
      <w:r w:rsidR="00BD7200">
        <w:rPr>
          <w:rFonts w:ascii="Garamond" w:hAnsi="Garamond" w:hint="eastAsia"/>
          <w:sz w:val="36"/>
          <w:lang w:eastAsia="zh-TW"/>
        </w:rPr>
        <w:t>開始</w:t>
      </w:r>
      <w:ins w:id="28" w:author="Sung-Shine Lee" w:date="2019-05-31T23:17:00Z">
        <w:r w:rsidR="007754F4">
          <w:rPr>
            <w:rFonts w:ascii="Garamond" w:hAnsi="Garamond" w:hint="eastAsia"/>
            <w:sz w:val="36"/>
            <w:lang w:eastAsia="zh-TW"/>
          </w:rPr>
          <w:t>。</w:t>
        </w:r>
      </w:ins>
    </w:p>
    <w:p w14:paraId="3E4E1C28" w14:textId="23F77918" w:rsidR="007225C7" w:rsidRPr="0074367F" w:rsidRDefault="00BB7059" w:rsidP="0074367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The next step is to use that model to let the computer decide what move to make – instead of just going for the next empty space every time.</w:t>
      </w:r>
    </w:p>
    <w:p w14:paraId="20D2DAB4" w14:textId="224B6575" w:rsidR="00907658" w:rsidRDefault="00BD7200" w:rsidP="00A61940">
      <w:pPr>
        <w:pStyle w:val="ListParagraph"/>
        <w:numPr>
          <w:ilvl w:val="0"/>
          <w:numId w:val="1"/>
        </w:numPr>
        <w:rPr>
          <w:sz w:val="32"/>
        </w:rPr>
      </w:pPr>
      <w:proofErr w:type="spellStart"/>
      <w:r>
        <w:rPr>
          <w:rFonts w:hint="eastAsia"/>
          <w:sz w:val="32"/>
        </w:rPr>
        <w:t>回到</w:t>
      </w:r>
      <w:r>
        <w:rPr>
          <w:sz w:val="32"/>
          <w:lang w:val="en-US"/>
        </w:rPr>
        <w:t>Scratch</w:t>
      </w:r>
      <w:proofErr w:type="spellEnd"/>
      <w:r>
        <w:rPr>
          <w:rFonts w:hint="eastAsia"/>
          <w:sz w:val="32"/>
          <w:lang w:val="en-US" w:eastAsia="zh-TW"/>
        </w:rPr>
        <w:t>視窗</w:t>
      </w:r>
    </w:p>
    <w:p w14:paraId="45915E39" w14:textId="69F4FA8A" w:rsidR="00A61940" w:rsidRDefault="00A61940" w:rsidP="00907658">
      <w:pPr>
        <w:pStyle w:val="ListParagraph"/>
        <w:ind w:firstLine="720"/>
        <w:rPr>
          <w:sz w:val="32"/>
        </w:rPr>
      </w:pPr>
      <w:r>
        <w:rPr>
          <w:sz w:val="32"/>
        </w:rPr>
        <w:t>Go back to the Scratch window</w:t>
      </w:r>
      <w:r>
        <w:rPr>
          <w:sz w:val="32"/>
        </w:rPr>
        <w:br/>
      </w:r>
    </w:p>
    <w:p w14:paraId="541CE05D" w14:textId="39A389BD" w:rsidR="00907658" w:rsidRDefault="00F00915" w:rsidP="00A61940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找到</w:t>
      </w:r>
      <w:r w:rsidRPr="00A61940">
        <w:rPr>
          <w:b/>
          <w:sz w:val="32"/>
        </w:rPr>
        <w:t>use machine learning model</w:t>
      </w:r>
      <w:r>
        <w:rPr>
          <w:rFonts w:hint="eastAsia"/>
          <w:sz w:val="32"/>
        </w:rPr>
        <w:t>開頭的積木</w:t>
      </w:r>
    </w:p>
    <w:p w14:paraId="466ADD58" w14:textId="72D839BB" w:rsidR="00061680" w:rsidRPr="00A61940" w:rsidRDefault="00A61940" w:rsidP="00907658">
      <w:pPr>
        <w:pStyle w:val="ListParagraph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78048" behindDoc="0" locked="0" layoutInCell="1" allowOverlap="1" wp14:anchorId="5C71CE36" wp14:editId="11B0167E">
                <wp:simplePos x="0" y="0"/>
                <wp:positionH relativeFrom="column">
                  <wp:posOffset>2190750</wp:posOffset>
                </wp:positionH>
                <wp:positionV relativeFrom="paragraph">
                  <wp:posOffset>1012190</wp:posOffset>
                </wp:positionV>
                <wp:extent cx="2527300" cy="304800"/>
                <wp:effectExtent l="12700" t="139700" r="0" b="50800"/>
                <wp:wrapNone/>
                <wp:docPr id="157" name="Straight Connector 1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27300" cy="3048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157" o:spid="_x0000_s1026" style="position:absolute;flip:y;z-index:251778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2.5pt,79.7pt" to="371.5pt,103.7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" strokecolor="#4472c4 [3204]" strokeweight="7.5pt">
                <v:stroke endarrow="block" joinstyle="miter"/>
              </v:line>
            </w:pict>
          </mc:Fallback>
        </mc:AlternateContent>
      </w:r>
      <w:r w:rsidR="00907658">
        <w:rPr>
          <w:rFonts w:hint="eastAsia"/>
          <w:sz w:val="32"/>
          <w:lang w:eastAsia="zh-TW"/>
        </w:rPr>
        <w:tab/>
      </w:r>
      <w:r>
        <w:rPr>
          <w:sz w:val="32"/>
        </w:rPr>
        <w:t>Find the “</w:t>
      </w:r>
      <w:r w:rsidRPr="00A61940">
        <w:rPr>
          <w:b/>
          <w:sz w:val="32"/>
        </w:rPr>
        <w:t>use machine learning model</w:t>
      </w:r>
      <w:r>
        <w:rPr>
          <w:sz w:val="32"/>
        </w:rPr>
        <w:t>” script</w:t>
      </w:r>
      <w:r w:rsidR="00BB7059" w:rsidRPr="00A61940">
        <w:rPr>
          <w:sz w:val="32"/>
        </w:rPr>
        <w:br/>
      </w:r>
      <w:r w:rsidRPr="00A61940">
        <w:rPr>
          <w:i/>
          <w:noProof/>
          <w:sz w:val="32"/>
          <w:lang w:val="en-US" w:eastAsia="zh-TW"/>
        </w:rPr>
        <w:drawing>
          <wp:inline distT="0" distB="0" distL="0" distR="0" wp14:anchorId="11F193F4" wp14:editId="3D0A9DBE">
            <wp:extent cx="5400000" cy="1586087"/>
            <wp:effectExtent l="12700" t="12700" r="10795" b="1460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5860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4E0B26" w:rsidRPr="00A61940">
        <w:rPr>
          <w:i/>
          <w:sz w:val="32"/>
        </w:rPr>
        <w:br/>
      </w:r>
    </w:p>
    <w:p w14:paraId="6C2BB4FD" w14:textId="5D3E436A" w:rsidR="00907658" w:rsidRDefault="00EA7713" w:rsidP="00716966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將</w:t>
      </w:r>
      <w:proofErr w:type="spellStart"/>
      <w:r>
        <w:rPr>
          <w:sz w:val="32"/>
        </w:rPr>
        <w:t>top_left</w:t>
      </w:r>
      <w:proofErr w:type="spellEnd"/>
      <w:r>
        <w:rPr>
          <w:rFonts w:hint="eastAsia"/>
          <w:sz w:val="32"/>
          <w:lang w:eastAsia="zh-TW"/>
        </w:rPr>
        <w:t>積木</w:t>
      </w:r>
      <w:proofErr w:type="spellStart"/>
      <w:r>
        <w:rPr>
          <w:rFonts w:hint="eastAsia"/>
          <w:sz w:val="32"/>
        </w:rPr>
        <w:t>換成</w:t>
      </w:r>
      <w:proofErr w:type="spellEnd"/>
      <w:r w:rsidRPr="00965915">
        <w:rPr>
          <w:b/>
          <w:sz w:val="32"/>
        </w:rPr>
        <w:t>recognise numbers … label</w:t>
      </w:r>
    </w:p>
    <w:p w14:paraId="1340FCA1" w14:textId="6C2C7D75" w:rsidR="00716966" w:rsidRPr="00595107" w:rsidRDefault="00965915" w:rsidP="00907658">
      <w:pPr>
        <w:pStyle w:val="ListParagraph"/>
        <w:ind w:firstLine="720"/>
        <w:rPr>
          <w:sz w:val="32"/>
        </w:rPr>
      </w:pPr>
      <w:r>
        <w:rPr>
          <w:sz w:val="32"/>
        </w:rPr>
        <w:lastRenderedPageBreak/>
        <w:t xml:space="preserve">Replace the </w:t>
      </w:r>
      <w:proofErr w:type="spellStart"/>
      <w:r>
        <w:rPr>
          <w:sz w:val="32"/>
        </w:rPr>
        <w:t>top_left</w:t>
      </w:r>
      <w:proofErr w:type="spellEnd"/>
      <w:r>
        <w:rPr>
          <w:sz w:val="32"/>
        </w:rPr>
        <w:t xml:space="preserve"> block with “</w:t>
      </w:r>
      <w:r w:rsidRPr="00965915">
        <w:rPr>
          <w:b/>
          <w:sz w:val="32"/>
        </w:rPr>
        <w:t>recognise numbers … label</w:t>
      </w:r>
      <w:r>
        <w:rPr>
          <w:sz w:val="32"/>
        </w:rPr>
        <w:t>”</w:t>
      </w:r>
      <w:r>
        <w:rPr>
          <w:sz w:val="32"/>
        </w:rPr>
        <w:br/>
      </w:r>
      <w:r w:rsidRPr="00965915">
        <w:rPr>
          <w:noProof/>
          <w:sz w:val="32"/>
          <w:lang w:val="en-US" w:eastAsia="zh-TW"/>
        </w:rPr>
        <w:drawing>
          <wp:inline distT="0" distB="0" distL="0" distR="0" wp14:anchorId="40688BAA" wp14:editId="68FA037E">
            <wp:extent cx="5399405" cy="1238250"/>
            <wp:effectExtent l="12700" t="12700" r="10795" b="19050"/>
            <wp:docPr id="158" name="Picture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7"/>
                    <a:srcRect r="17846"/>
                    <a:stretch/>
                  </pic:blipFill>
                  <pic:spPr bwMode="auto">
                    <a:xfrm>
                      <a:off x="0" y="0"/>
                      <a:ext cx="5399405" cy="12382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="007B15CF">
        <w:rPr>
          <w:sz w:val="32"/>
        </w:rPr>
        <w:br/>
      </w:r>
    </w:p>
    <w:p w14:paraId="63CB4A11" w14:textId="097423F6" w:rsidR="00907658" w:rsidRDefault="00E1640C" w:rsidP="00FA7B10">
      <w:pPr>
        <w:pStyle w:val="ListParagraph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複製橘色積木並拖曳至空格，如同前面的動作一般</w:t>
      </w:r>
    </w:p>
    <w:p w14:paraId="2943FC89" w14:textId="08E54745" w:rsidR="006D523F" w:rsidRPr="00FA7B10" w:rsidRDefault="00066F51" w:rsidP="00907658">
      <w:pPr>
        <w:pStyle w:val="ListParagraph"/>
        <w:rPr>
          <w:sz w:val="32"/>
        </w:rPr>
      </w:pPr>
      <w:r w:rsidRPr="00066F51">
        <w:rPr>
          <w:noProof/>
          <w:sz w:val="32"/>
          <w:lang w:val="en-US" w:eastAsia="zh-TW"/>
        </w:rPr>
        <w:drawing>
          <wp:anchor distT="0" distB="0" distL="114300" distR="114300" simplePos="0" relativeHeight="251780096" behindDoc="0" locked="0" layoutInCell="1" allowOverlap="1" wp14:anchorId="40AAF579" wp14:editId="3870024C">
            <wp:simplePos x="0" y="0"/>
            <wp:positionH relativeFrom="column">
              <wp:posOffset>0</wp:posOffset>
            </wp:positionH>
            <wp:positionV relativeFrom="paragraph">
              <wp:posOffset>1479695</wp:posOffset>
            </wp:positionV>
            <wp:extent cx="6552000" cy="638742"/>
            <wp:effectExtent l="12700" t="12700" r="1270" b="9525"/>
            <wp:wrapTopAndBottom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8452"/>
                    <a:stretch/>
                  </pic:blipFill>
                  <pic:spPr bwMode="auto">
                    <a:xfrm>
                      <a:off x="0" y="0"/>
                      <a:ext cx="6552000" cy="63874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965915">
        <w:rPr>
          <w:noProof/>
          <w:sz w:val="32"/>
          <w:lang w:val="en-US" w:eastAsia="zh-TW"/>
        </w:rPr>
        <w:drawing>
          <wp:anchor distT="0" distB="0" distL="114300" distR="114300" simplePos="0" relativeHeight="251779072" behindDoc="0" locked="0" layoutInCell="1" allowOverlap="1" wp14:anchorId="5EA01A4C" wp14:editId="4C919B99">
            <wp:simplePos x="0" y="0"/>
            <wp:positionH relativeFrom="column">
              <wp:posOffset>-5080</wp:posOffset>
            </wp:positionH>
            <wp:positionV relativeFrom="paragraph">
              <wp:posOffset>704850</wp:posOffset>
            </wp:positionV>
            <wp:extent cx="6552000" cy="702921"/>
            <wp:effectExtent l="12700" t="12700" r="1270" b="8890"/>
            <wp:wrapTopAndBottom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9142"/>
                    <a:stretch/>
                  </pic:blipFill>
                  <pic:spPr bwMode="auto">
                    <a:xfrm>
                      <a:off x="0" y="0"/>
                      <a:ext cx="6552000" cy="70292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907658">
        <w:rPr>
          <w:rFonts w:hint="eastAsia"/>
          <w:sz w:val="32"/>
          <w:lang w:eastAsia="zh-TW"/>
        </w:rPr>
        <w:tab/>
      </w:r>
      <w:r w:rsidR="00965915">
        <w:rPr>
          <w:sz w:val="32"/>
        </w:rPr>
        <w:t>Copy the orange blocks underneath into the spaces in the “recognise numbers” block, similar to what you did before</w:t>
      </w:r>
      <w:r w:rsidR="00965915">
        <w:rPr>
          <w:sz w:val="32"/>
        </w:rPr>
        <w:br/>
      </w:r>
    </w:p>
    <w:p w14:paraId="6849ABC7" w14:textId="77777777" w:rsidR="00E86EDC" w:rsidRPr="00D8074D" w:rsidRDefault="00E86EDC" w:rsidP="00E86EDC">
      <w:pPr>
        <w:pStyle w:val="ListParagraph"/>
        <w:numPr>
          <w:ilvl w:val="0"/>
          <w:numId w:val="1"/>
        </w:numPr>
        <w:rPr>
          <w:sz w:val="32"/>
          <w:lang w:eastAsia="zh-TW"/>
        </w:rPr>
      </w:pPr>
      <w:r w:rsidRPr="00D8074D">
        <w:rPr>
          <w:rFonts w:hint="eastAsia"/>
          <w:sz w:val="32"/>
          <w:lang w:eastAsia="zh-TW"/>
        </w:rPr>
        <w:t>存檔</w:t>
      </w:r>
    </w:p>
    <w:p w14:paraId="0DF0BD30" w14:textId="6D4FD1E0" w:rsidR="00A7452A" w:rsidRDefault="00E86EDC" w:rsidP="00E86EDC">
      <w:pPr>
        <w:pStyle w:val="ListParagraph"/>
        <w:ind w:firstLine="720"/>
        <w:rPr>
          <w:sz w:val="32"/>
          <w:lang w:eastAsia="zh-TW"/>
        </w:rPr>
      </w:pPr>
      <w:r w:rsidRPr="006D2FE1">
        <w:rPr>
          <w:rFonts w:ascii="PMingLiU" w:eastAsia="PMingLiU" w:cs="PMingLiU" w:hint="eastAsia"/>
          <w:i/>
          <w:color w:val="000000"/>
          <w:sz w:val="28"/>
          <w:szCs w:val="28"/>
          <w:lang w:val="en-US" w:eastAsia="zh-TW"/>
        </w:rPr>
        <w:t>點選檔案，再點選</w:t>
      </w:r>
      <w:r>
        <w:rPr>
          <w:rFonts w:ascii="PMingLiU" w:eastAsia="PMingLiU" w:cs="PMingLiU" w:hint="eastAsia"/>
          <w:i/>
          <w:color w:val="000000"/>
          <w:sz w:val="28"/>
          <w:szCs w:val="28"/>
          <w:lang w:val="en-US" w:eastAsia="zh-TW"/>
        </w:rPr>
        <w:t>另存</w:t>
      </w:r>
      <w:r w:rsidRPr="006D2FE1">
        <w:rPr>
          <w:rFonts w:ascii="PMingLiU" w:eastAsia="PMingLiU" w:cs="PMingLiU" w:hint="eastAsia"/>
          <w:i/>
          <w:color w:val="000000"/>
          <w:sz w:val="28"/>
          <w:szCs w:val="28"/>
          <w:lang w:val="en-US" w:eastAsia="zh-TW"/>
        </w:rPr>
        <w:t>專案</w:t>
      </w:r>
    </w:p>
    <w:p w14:paraId="6FE7FF7F" w14:textId="5FDE3AC0" w:rsidR="00FE0344" w:rsidRPr="00FE0344" w:rsidRDefault="009928C9" w:rsidP="00A7452A">
      <w:pPr>
        <w:pStyle w:val="ListParagraph"/>
        <w:ind w:firstLine="720"/>
        <w:rPr>
          <w:sz w:val="32"/>
        </w:rPr>
      </w:pPr>
      <w:r>
        <w:rPr>
          <w:sz w:val="32"/>
        </w:rPr>
        <w:t>Save your project</w:t>
      </w:r>
      <w:r>
        <w:rPr>
          <w:sz w:val="32"/>
        </w:rPr>
        <w:br/>
      </w:r>
      <w:r w:rsidRPr="009928C9">
        <w:rPr>
          <w:i/>
          <w:sz w:val="32"/>
        </w:rPr>
        <w:t xml:space="preserve">Click </w:t>
      </w:r>
      <w:r w:rsidRPr="00FE0344">
        <w:rPr>
          <w:b/>
          <w:i/>
          <w:sz w:val="32"/>
        </w:rPr>
        <w:t>File</w:t>
      </w:r>
      <w:r w:rsidRPr="009928C9">
        <w:rPr>
          <w:i/>
          <w:sz w:val="32"/>
        </w:rPr>
        <w:t xml:space="preserve"> -&gt; </w:t>
      </w:r>
      <w:r w:rsidRPr="00FE0344">
        <w:rPr>
          <w:b/>
          <w:i/>
          <w:sz w:val="32"/>
        </w:rPr>
        <w:t>Save Project</w:t>
      </w:r>
      <w:r w:rsidR="00FE0344">
        <w:rPr>
          <w:b/>
          <w:i/>
          <w:sz w:val="32"/>
        </w:rPr>
        <w:br/>
      </w:r>
    </w:p>
    <w:p w14:paraId="6796A583" w14:textId="686F9870" w:rsidR="00A7452A" w:rsidRDefault="00256EE8" w:rsidP="00716966">
      <w:pPr>
        <w:pStyle w:val="ListParagraph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點擊綠旗，開始遊戲</w:t>
      </w:r>
    </w:p>
    <w:p w14:paraId="1C37E59E" w14:textId="5C0A4546" w:rsidR="00256EE8" w:rsidRPr="00256EE8" w:rsidRDefault="00256EE8" w:rsidP="00256EE8">
      <w:pPr>
        <w:pStyle w:val="ListParagraph"/>
        <w:ind w:left="1440"/>
        <w:rPr>
          <w:i/>
          <w:sz w:val="32"/>
          <w:lang w:eastAsia="zh-TW"/>
        </w:rPr>
      </w:pPr>
      <w:r>
        <w:rPr>
          <w:rFonts w:hint="eastAsia"/>
          <w:i/>
          <w:sz w:val="32"/>
          <w:lang w:eastAsia="zh-TW"/>
        </w:rPr>
        <w:t>避免每次遊戲過程都是一樣的，試試不同的位置</w:t>
      </w:r>
      <w:r w:rsidR="00121F12">
        <w:rPr>
          <w:rFonts w:hint="eastAsia"/>
          <w:i/>
          <w:sz w:val="32"/>
          <w:lang w:eastAsia="zh-TW"/>
        </w:rPr>
        <w:t>，如此範例多樣性比較大</w:t>
      </w:r>
    </w:p>
    <w:p w14:paraId="624D8058" w14:textId="5B839CAE" w:rsidR="00716966" w:rsidRPr="007176B2" w:rsidRDefault="00FE0344" w:rsidP="00A7452A">
      <w:pPr>
        <w:pStyle w:val="ListParagraph"/>
        <w:ind w:firstLine="720"/>
        <w:rPr>
          <w:sz w:val="32"/>
        </w:rPr>
      </w:pPr>
      <w:r>
        <w:rPr>
          <w:sz w:val="32"/>
        </w:rPr>
        <w:t xml:space="preserve">Play against the computer by clicking on the </w:t>
      </w:r>
      <w:r w:rsidRPr="00FE0344">
        <w:rPr>
          <w:b/>
          <w:sz w:val="32"/>
        </w:rPr>
        <w:t>Green Flag</w:t>
      </w:r>
      <w:r>
        <w:rPr>
          <w:sz w:val="32"/>
        </w:rPr>
        <w:br/>
      </w:r>
      <w:r>
        <w:rPr>
          <w:i/>
          <w:sz w:val="32"/>
        </w:rPr>
        <w:t>Use full-screen to avoid moving sprites accidentally.</w:t>
      </w:r>
      <w:r>
        <w:rPr>
          <w:i/>
          <w:sz w:val="32"/>
        </w:rPr>
        <w:br/>
      </w:r>
      <w:r w:rsidR="00AA0D64">
        <w:rPr>
          <w:i/>
          <w:sz w:val="32"/>
        </w:rPr>
        <w:t>A</w:t>
      </w:r>
      <w:r>
        <w:rPr>
          <w:i/>
          <w:sz w:val="32"/>
        </w:rPr>
        <w:t xml:space="preserve">void playing the </w:t>
      </w:r>
      <w:r w:rsidR="00AA0D64">
        <w:rPr>
          <w:i/>
          <w:sz w:val="32"/>
        </w:rPr>
        <w:t xml:space="preserve">same game over and over again. </w:t>
      </w:r>
      <w:r>
        <w:rPr>
          <w:i/>
          <w:sz w:val="32"/>
        </w:rPr>
        <w:t xml:space="preserve">Choose different spaces to give the computer a variety of examples of how to play. </w:t>
      </w:r>
    </w:p>
    <w:p w14:paraId="5EEBD46B" w14:textId="0CE4A7A3" w:rsidR="00907658" w:rsidRDefault="00777DD9" w:rsidP="008B4B16">
      <w:pPr>
        <w:pStyle w:val="ListParagraph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當你</w:t>
      </w:r>
      <w:r w:rsidR="007267E9">
        <w:rPr>
          <w:rFonts w:hint="eastAsia"/>
          <w:sz w:val="32"/>
          <w:lang w:eastAsia="zh-TW"/>
        </w:rPr>
        <w:t>開始覺得遊戲過程都一樣時</w:t>
      </w:r>
      <w:r>
        <w:rPr>
          <w:rFonts w:hint="eastAsia"/>
          <w:sz w:val="32"/>
          <w:lang w:eastAsia="zh-TW"/>
        </w:rPr>
        <w:t>，回到訓練視窗</w:t>
      </w:r>
    </w:p>
    <w:p w14:paraId="06E356C2" w14:textId="4E644AE4" w:rsidR="00777DD9" w:rsidRDefault="00777DD9" w:rsidP="00777DD9">
      <w:pPr>
        <w:pStyle w:val="ListParagraph"/>
        <w:ind w:left="1440"/>
        <w:rPr>
          <w:sz w:val="32"/>
          <w:lang w:eastAsia="zh-TW"/>
        </w:rPr>
      </w:pPr>
      <w:proofErr w:type="spellStart"/>
      <w:r>
        <w:rPr>
          <w:rFonts w:hint="eastAsia"/>
          <w:sz w:val="32"/>
        </w:rPr>
        <w:t>點選</w:t>
      </w:r>
      <w:proofErr w:type="spellEnd"/>
      <w:r>
        <w:rPr>
          <w:b/>
          <w:i/>
          <w:sz w:val="32"/>
        </w:rPr>
        <w:t>T</w:t>
      </w:r>
      <w:r w:rsidRPr="00385222">
        <w:rPr>
          <w:b/>
          <w:i/>
          <w:sz w:val="32"/>
        </w:rPr>
        <w:t>rain a new machine learning model</w:t>
      </w:r>
      <w:r w:rsidRPr="00777DD9">
        <w:rPr>
          <w:rFonts w:hint="eastAsia"/>
          <w:sz w:val="32"/>
          <w:lang w:eastAsia="zh-TW"/>
        </w:rPr>
        <w:t>按鈕</w:t>
      </w:r>
    </w:p>
    <w:p w14:paraId="38346BE7" w14:textId="51A002EA" w:rsidR="008B4B16" w:rsidRPr="008A38B1" w:rsidRDefault="008A38B1" w:rsidP="00907658">
      <w:pPr>
        <w:pStyle w:val="ListParagraph"/>
        <w:ind w:firstLine="720"/>
        <w:rPr>
          <w:sz w:val="32"/>
        </w:rPr>
      </w:pPr>
      <w:r>
        <w:rPr>
          <w:sz w:val="32"/>
        </w:rPr>
        <w:t>When it feel</w:t>
      </w:r>
      <w:r w:rsidR="00293289">
        <w:rPr>
          <w:sz w:val="32"/>
        </w:rPr>
        <w:t>s</w:t>
      </w:r>
      <w:r>
        <w:rPr>
          <w:sz w:val="32"/>
        </w:rPr>
        <w:t xml:space="preserve"> like you’re playing the same games over and over, go back to the </w:t>
      </w:r>
      <w:r w:rsidR="00293289">
        <w:rPr>
          <w:sz w:val="32"/>
        </w:rPr>
        <w:t>“</w:t>
      </w:r>
      <w:r>
        <w:rPr>
          <w:sz w:val="32"/>
        </w:rPr>
        <w:t>Learn &amp; Test</w:t>
      </w:r>
      <w:r w:rsidR="00293289">
        <w:rPr>
          <w:sz w:val="32"/>
        </w:rPr>
        <w:t>”</w:t>
      </w:r>
      <w:r>
        <w:rPr>
          <w:sz w:val="32"/>
        </w:rPr>
        <w:t xml:space="preserve"> screen, and use the new </w:t>
      </w:r>
      <w:r w:rsidR="00293289">
        <w:rPr>
          <w:sz w:val="32"/>
        </w:rPr>
        <w:t>training examples</w:t>
      </w:r>
      <w:r w:rsidR="00385222">
        <w:rPr>
          <w:sz w:val="32"/>
        </w:rPr>
        <w:br/>
      </w:r>
      <w:r w:rsidR="00385222" w:rsidRPr="00385222">
        <w:rPr>
          <w:i/>
          <w:sz w:val="32"/>
        </w:rPr>
        <w:t>Click</w:t>
      </w:r>
      <w:r w:rsidR="00AA0D64">
        <w:rPr>
          <w:i/>
          <w:sz w:val="32"/>
        </w:rPr>
        <w:t xml:space="preserve"> the</w:t>
      </w:r>
      <w:r w:rsidRPr="00385222">
        <w:rPr>
          <w:i/>
          <w:sz w:val="32"/>
        </w:rPr>
        <w:t xml:space="preserve"> </w:t>
      </w:r>
      <w:r w:rsidR="00AA0D64">
        <w:rPr>
          <w:i/>
          <w:sz w:val="32"/>
        </w:rPr>
        <w:t>“</w:t>
      </w:r>
      <w:r w:rsidR="00777DD9">
        <w:rPr>
          <w:b/>
          <w:i/>
          <w:sz w:val="32"/>
        </w:rPr>
        <w:t>T</w:t>
      </w:r>
      <w:r w:rsidR="00777DD9" w:rsidRPr="00385222">
        <w:rPr>
          <w:b/>
          <w:i/>
          <w:sz w:val="32"/>
        </w:rPr>
        <w:t>rain a new machine learning model</w:t>
      </w:r>
      <w:r w:rsidR="00AA0D64" w:rsidRPr="00AA0D64">
        <w:rPr>
          <w:i/>
          <w:sz w:val="32"/>
        </w:rPr>
        <w:t>”</w:t>
      </w:r>
      <w:r w:rsidR="00AA0D64">
        <w:rPr>
          <w:i/>
          <w:sz w:val="32"/>
        </w:rPr>
        <w:t xml:space="preserve"> button</w:t>
      </w:r>
      <w:r w:rsidR="00385222" w:rsidRPr="00385222">
        <w:rPr>
          <w:i/>
          <w:sz w:val="32"/>
        </w:rPr>
        <w:t xml:space="preserve"> again</w:t>
      </w:r>
      <w:r>
        <w:rPr>
          <w:sz w:val="32"/>
        </w:rPr>
        <w:br/>
      </w:r>
      <w:r w:rsidR="00293289" w:rsidRPr="00293289">
        <w:rPr>
          <w:noProof/>
          <w:sz w:val="32"/>
          <w:lang w:val="en-US" w:eastAsia="zh-TW"/>
        </w:rPr>
        <w:lastRenderedPageBreak/>
        <w:drawing>
          <wp:inline distT="0" distB="0" distL="0" distR="0" wp14:anchorId="59ED6A14" wp14:editId="7E8E74E8">
            <wp:extent cx="4842239" cy="1863524"/>
            <wp:effectExtent l="12700" t="12700" r="9525" b="16510"/>
            <wp:docPr id="162" name="Picture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0"/>
                    <a:srcRect t="4998" b="14517"/>
                    <a:stretch/>
                  </pic:blipFill>
                  <pic:spPr bwMode="auto">
                    <a:xfrm>
                      <a:off x="0" y="0"/>
                      <a:ext cx="4844142" cy="18642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1840E91C" w14:textId="2EAC4163" w:rsidR="00907658" w:rsidRPr="007267E9" w:rsidRDefault="007267E9" w:rsidP="00293289">
      <w:pPr>
        <w:pStyle w:val="ListParagraph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回到</w:t>
      </w:r>
      <w:r>
        <w:rPr>
          <w:sz w:val="32"/>
          <w:lang w:val="en-US" w:eastAsia="zh-TW"/>
        </w:rPr>
        <w:t>Scratch</w:t>
      </w:r>
      <w:r>
        <w:rPr>
          <w:rFonts w:hint="eastAsia"/>
          <w:sz w:val="32"/>
          <w:lang w:val="en-US" w:eastAsia="zh-TW"/>
        </w:rPr>
        <w:t>視窗繼續遊戲</w:t>
      </w:r>
    </w:p>
    <w:p w14:paraId="21554F21" w14:textId="0C43FAA3" w:rsidR="007267E9" w:rsidRDefault="007267E9" w:rsidP="007267E9">
      <w:pPr>
        <w:pStyle w:val="ListParagraph"/>
        <w:ind w:left="1440"/>
        <w:rPr>
          <w:sz w:val="32"/>
        </w:rPr>
      </w:pPr>
      <w:r>
        <w:rPr>
          <w:rFonts w:hint="eastAsia"/>
          <w:sz w:val="32"/>
          <w:lang w:val="en-US" w:eastAsia="zh-TW"/>
        </w:rPr>
        <w:t>一但你覺得遊戲過程開始單調，就再次點選</w:t>
      </w:r>
      <w:r>
        <w:rPr>
          <w:i/>
          <w:sz w:val="32"/>
        </w:rPr>
        <w:t>Train new machine learning mode</w:t>
      </w:r>
      <w:r>
        <w:rPr>
          <w:rFonts w:hint="eastAsia"/>
          <w:sz w:val="32"/>
          <w:lang w:val="en-US" w:eastAsia="zh-TW"/>
        </w:rPr>
        <w:t>按鈕，重複幾次直到模型變好</w:t>
      </w:r>
    </w:p>
    <w:p w14:paraId="674BDDF3" w14:textId="209D01F0" w:rsidR="00293289" w:rsidRPr="00293289" w:rsidRDefault="004E6F69" w:rsidP="00907658">
      <w:pPr>
        <w:pStyle w:val="ListParagraph"/>
        <w:ind w:firstLine="720"/>
        <w:rPr>
          <w:sz w:val="32"/>
        </w:rPr>
      </w:pPr>
      <w:r>
        <w:rPr>
          <w:sz w:val="32"/>
        </w:rPr>
        <w:t xml:space="preserve">Go back to </w:t>
      </w:r>
      <w:r w:rsidR="00E86664">
        <w:rPr>
          <w:sz w:val="32"/>
        </w:rPr>
        <w:t>the Scratch window and play more games</w:t>
      </w:r>
      <w:r w:rsidR="00907091">
        <w:rPr>
          <w:sz w:val="32"/>
        </w:rPr>
        <w:br/>
      </w:r>
      <w:r w:rsidR="00DA0301">
        <w:rPr>
          <w:i/>
          <w:sz w:val="32"/>
        </w:rPr>
        <w:t>Once you’re struggling to com</w:t>
      </w:r>
      <w:r w:rsidR="00E86664">
        <w:rPr>
          <w:i/>
          <w:sz w:val="32"/>
        </w:rPr>
        <w:t>e</w:t>
      </w:r>
      <w:r w:rsidR="00DA0301">
        <w:rPr>
          <w:i/>
          <w:sz w:val="32"/>
        </w:rPr>
        <w:t xml:space="preserve"> up with new games, click the </w:t>
      </w:r>
      <w:r w:rsidR="00E86664">
        <w:rPr>
          <w:i/>
          <w:sz w:val="32"/>
        </w:rPr>
        <w:t>“</w:t>
      </w:r>
      <w:r w:rsidR="00DA0301">
        <w:rPr>
          <w:i/>
          <w:sz w:val="32"/>
        </w:rPr>
        <w:t>Train new machine learning model</w:t>
      </w:r>
      <w:r w:rsidR="00E86664">
        <w:rPr>
          <w:i/>
          <w:sz w:val="32"/>
        </w:rPr>
        <w:t>”</w:t>
      </w:r>
      <w:r w:rsidR="00DA0301">
        <w:rPr>
          <w:i/>
          <w:sz w:val="32"/>
        </w:rPr>
        <w:t xml:space="preserve"> button again</w:t>
      </w:r>
      <w:r w:rsidR="00A63C5E">
        <w:rPr>
          <w:i/>
          <w:sz w:val="32"/>
        </w:rPr>
        <w:t xml:space="preserve">. </w:t>
      </w:r>
      <w:r w:rsidR="005A0A76">
        <w:rPr>
          <w:i/>
          <w:sz w:val="32"/>
        </w:rPr>
        <w:br/>
      </w:r>
      <w:r w:rsidR="005452B7">
        <w:rPr>
          <w:i/>
          <w:sz w:val="32"/>
        </w:rPr>
        <w:t>R</w:t>
      </w:r>
      <w:r w:rsidR="00DA0301">
        <w:rPr>
          <w:i/>
          <w:sz w:val="32"/>
        </w:rPr>
        <w:t>epeat this a few times until your model starts getting good</w:t>
      </w:r>
      <w:r w:rsidR="00293289">
        <w:rPr>
          <w:i/>
          <w:sz w:val="32"/>
        </w:rPr>
        <w:t>.</w:t>
      </w:r>
    </w:p>
    <w:p w14:paraId="648E9BCD" w14:textId="77777777" w:rsidR="00293289" w:rsidRDefault="00293289" w:rsidP="00293289">
      <w:pPr>
        <w:rPr>
          <w:sz w:val="32"/>
        </w:rPr>
      </w:pPr>
    </w:p>
    <w:p w14:paraId="6D400576" w14:textId="47AB7527" w:rsidR="00A209A7" w:rsidRDefault="00A209A7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你完成些什麼？</w:t>
      </w:r>
    </w:p>
    <w:p w14:paraId="4DFBF039" w14:textId="77777777" w:rsidR="00293289" w:rsidRPr="0066410F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>
        <w:rPr>
          <w:rFonts w:ascii="Garamond" w:hAnsi="Garamond"/>
          <w:b/>
          <w:color w:val="385623" w:themeColor="accent6" w:themeShade="80"/>
          <w:sz w:val="40"/>
        </w:rPr>
        <w:t>you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553B91FF" w14:textId="77777777" w:rsidR="00293289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7D6E759D" w14:textId="0D8E41B1" w:rsidR="0052775A" w:rsidRPr="0066410F" w:rsidRDefault="0052775A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你訓練</w:t>
      </w:r>
      <w:ins w:id="29" w:author="Sung-Shine Lee" w:date="2019-05-31T23:17:00Z">
        <w:r w:rsidR="007754F4">
          <w:rPr>
            <w:rFonts w:ascii="Garamond" w:hAnsi="Garamond" w:hint="eastAsia"/>
            <w:sz w:val="36"/>
            <w:lang w:eastAsia="zh-TW"/>
          </w:rPr>
          <w:t>了</w:t>
        </w:r>
      </w:ins>
      <w:r>
        <w:rPr>
          <w:rFonts w:ascii="Garamond" w:hAnsi="Garamond" w:hint="eastAsia"/>
          <w:sz w:val="36"/>
          <w:lang w:eastAsia="zh-TW"/>
        </w:rPr>
        <w:t>電腦</w:t>
      </w:r>
      <w:del w:id="30" w:author="Sung-Shine Lee" w:date="2019-05-31T23:17:00Z">
        <w:r w:rsidDel="007754F4">
          <w:rPr>
            <w:rFonts w:ascii="Garamond" w:hAnsi="Garamond" w:hint="eastAsia"/>
            <w:sz w:val="36"/>
            <w:lang w:eastAsia="zh-TW"/>
          </w:rPr>
          <w:delText>學會</w:delText>
        </w:r>
      </w:del>
      <w:r>
        <w:rPr>
          <w:rFonts w:ascii="Garamond" w:hAnsi="Garamond" w:hint="eastAsia"/>
          <w:sz w:val="36"/>
          <w:lang w:eastAsia="zh-TW"/>
        </w:rPr>
        <w:t>玩圈叉遊戲。</w:t>
      </w:r>
    </w:p>
    <w:p w14:paraId="695CD4ED" w14:textId="77777777" w:rsidR="00293289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You’ve train</w:t>
      </w:r>
      <w:r>
        <w:rPr>
          <w:rFonts w:ascii="Garamond" w:hAnsi="Garamond"/>
          <w:sz w:val="36"/>
        </w:rPr>
        <w:t>ed</w:t>
      </w:r>
      <w:r w:rsidRPr="0066410F">
        <w:rPr>
          <w:rFonts w:ascii="Garamond" w:hAnsi="Garamond"/>
          <w:sz w:val="36"/>
        </w:rPr>
        <w:t xml:space="preserve"> a computer to </w:t>
      </w:r>
      <w:r>
        <w:rPr>
          <w:rFonts w:ascii="Garamond" w:hAnsi="Garamond"/>
          <w:sz w:val="36"/>
        </w:rPr>
        <w:t>play noughts and crosses</w:t>
      </w:r>
      <w:r w:rsidRPr="0066410F">
        <w:rPr>
          <w:rFonts w:ascii="Garamond" w:hAnsi="Garamond"/>
          <w:sz w:val="36"/>
        </w:rPr>
        <w:t xml:space="preserve">. </w:t>
      </w:r>
    </w:p>
    <w:p w14:paraId="7B315CBA" w14:textId="77777777" w:rsidR="0052775A" w:rsidRDefault="0052775A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  <w:lang w:eastAsia="zh-TW"/>
        </w:rPr>
      </w:pPr>
    </w:p>
    <w:p w14:paraId="2FBF3479" w14:textId="53A80062" w:rsidR="0052775A" w:rsidRPr="0052775A" w:rsidRDefault="0052775A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2"/>
          <w:szCs w:val="32"/>
          <w:lang w:val="en-US" w:eastAsia="zh-TW"/>
        </w:rPr>
      </w:pPr>
      <w:r>
        <w:rPr>
          <w:rFonts w:ascii="Garamond" w:hAnsi="Garamond" w:hint="eastAsia"/>
          <w:sz w:val="32"/>
          <w:szCs w:val="32"/>
          <w:lang w:eastAsia="zh-TW"/>
        </w:rPr>
        <w:t>你並沒有告訴電腦規則、沒有告訴電腦勝利條件，也沒有告訴電腦行、列、對角線的差別（這些</w:t>
      </w:r>
      <w:r>
        <w:rPr>
          <w:rFonts w:ascii="Garamond" w:hAnsi="Garamond"/>
          <w:sz w:val="32"/>
          <w:szCs w:val="32"/>
          <w:lang w:val="en-US" w:eastAsia="zh-TW"/>
        </w:rPr>
        <w:t>Scratch</w:t>
      </w:r>
      <w:r>
        <w:rPr>
          <w:rFonts w:ascii="Garamond" w:hAnsi="Garamond" w:hint="eastAsia"/>
          <w:sz w:val="32"/>
          <w:szCs w:val="32"/>
          <w:lang w:val="en-US" w:eastAsia="zh-TW"/>
        </w:rPr>
        <w:t>遊戲裡有，但不算告訴電腦，因為並沒有用在訓練模型裡）</w:t>
      </w:r>
    </w:p>
    <w:p w14:paraId="1BA5DB71" w14:textId="77777777" w:rsidR="00293289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 didn’t have to describe the rules to the computer. </w:t>
      </w:r>
    </w:p>
    <w:p w14:paraId="44E04E73" w14:textId="77777777" w:rsidR="00293289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 didn’t tell it that it should try to get three noughts in a row. </w:t>
      </w:r>
    </w:p>
    <w:p w14:paraId="6C2E67CB" w14:textId="77777777" w:rsidR="00293289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 didn’t describe the difference between rows, columns or diagonals. </w:t>
      </w:r>
    </w:p>
    <w:p w14:paraId="74959994" w14:textId="3C1FF5CF" w:rsidR="00293289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(The rules are in the Scratch game, but that doesn’t count – that wasn’t used in the machine learning model).</w:t>
      </w:r>
    </w:p>
    <w:p w14:paraId="2A31AB38" w14:textId="77777777" w:rsidR="00293289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22"/>
          <w:szCs w:val="22"/>
          <w:lang w:eastAsia="zh-TW"/>
        </w:rPr>
      </w:pPr>
    </w:p>
    <w:p w14:paraId="3E3B8D89" w14:textId="77777777" w:rsidR="0052775A" w:rsidRDefault="0052775A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6F23A3F6" w14:textId="2728F7A8" w:rsidR="0052775A" w:rsidRPr="0052775A" w:rsidRDefault="0052775A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lastRenderedPageBreak/>
        <w:t>相反地，你蒐集了</w:t>
      </w:r>
      <w:r w:rsidR="000908D6">
        <w:rPr>
          <w:rFonts w:ascii="Garamond" w:hAnsi="Garamond" w:hint="eastAsia"/>
          <w:sz w:val="36"/>
          <w:lang w:eastAsia="zh-TW"/>
        </w:rPr>
        <w:t>勝利場次的遊戲過程，將這些當作範例來訓練電腦</w:t>
      </w:r>
    </w:p>
    <w:p w14:paraId="4E823EE9" w14:textId="77777777" w:rsidR="00293289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Instead, you showed it how you play, by collecting examples of decisions that you made when you win. </w:t>
      </w:r>
    </w:p>
    <w:p w14:paraId="69B1A133" w14:textId="77777777" w:rsidR="000908D6" w:rsidRDefault="000908D6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5E821211" w14:textId="65550098" w:rsidR="000908D6" w:rsidRDefault="00FB66EF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當採取了</w:t>
      </w:r>
      <w:ins w:id="31" w:author="Sung-Shine Lee" w:date="2019-05-31T23:20:00Z">
        <w:r w:rsidR="007754F4">
          <w:rPr>
            <w:rFonts w:ascii="Garamond" w:hAnsi="Garamond" w:hint="eastAsia"/>
            <w:sz w:val="36"/>
            <w:lang w:eastAsia="zh-TW"/>
          </w:rPr>
          <w:t>一個決定</w:t>
        </w:r>
      </w:ins>
      <w:ins w:id="32" w:author="Sung-Shine Lee" w:date="2019-05-31T23:21:00Z">
        <w:r w:rsidR="007754F4">
          <w:rPr>
            <w:rFonts w:ascii="Garamond" w:hAnsi="Garamond" w:hint="eastAsia"/>
            <w:sz w:val="36"/>
            <w:lang w:eastAsia="zh-TW"/>
          </w:rPr>
          <w:t>而最後勝利</w:t>
        </w:r>
      </w:ins>
      <w:ins w:id="33" w:author="Sung-Shine Lee" w:date="2019-05-31T23:20:00Z">
        <w:r w:rsidR="007754F4">
          <w:rPr>
            <w:rFonts w:ascii="Garamond" w:hAnsi="Garamond" w:hint="eastAsia"/>
            <w:sz w:val="36"/>
            <w:lang w:eastAsia="zh-TW"/>
          </w:rPr>
          <w:t>時</w:t>
        </w:r>
      </w:ins>
      <w:del w:id="34" w:author="Sung-Shine Lee" w:date="2019-05-31T23:19:00Z">
        <w:r w:rsidDel="007754F4">
          <w:rPr>
            <w:rFonts w:ascii="Garamond" w:hAnsi="Garamond" w:hint="eastAsia"/>
            <w:sz w:val="36"/>
            <w:lang w:eastAsia="zh-TW"/>
          </w:rPr>
          <w:delText>一個導向勝利的動作</w:delText>
        </w:r>
      </w:del>
      <w:r>
        <w:rPr>
          <w:rFonts w:ascii="Garamond" w:hAnsi="Garamond" w:hint="eastAsia"/>
          <w:sz w:val="36"/>
          <w:lang w:eastAsia="zh-TW"/>
        </w:rPr>
        <w:t>，這個</w:t>
      </w:r>
      <w:ins w:id="35" w:author="Sung-Shine Lee" w:date="2019-05-31T23:20:00Z">
        <w:r w:rsidR="007754F4">
          <w:rPr>
            <w:rFonts w:ascii="Garamond" w:hAnsi="Garamond" w:hint="eastAsia"/>
            <w:sz w:val="36"/>
            <w:lang w:eastAsia="zh-TW"/>
          </w:rPr>
          <w:t>決定</w:t>
        </w:r>
      </w:ins>
      <w:del w:id="36" w:author="Sung-Shine Lee" w:date="2019-05-31T23:20:00Z">
        <w:r w:rsidDel="007754F4">
          <w:rPr>
            <w:rFonts w:ascii="Garamond" w:hAnsi="Garamond" w:hint="eastAsia"/>
            <w:sz w:val="36"/>
            <w:lang w:eastAsia="zh-TW"/>
          </w:rPr>
          <w:delText>動作</w:delText>
        </w:r>
      </w:del>
      <w:r>
        <w:rPr>
          <w:rFonts w:ascii="Garamond" w:hAnsi="Garamond" w:hint="eastAsia"/>
          <w:sz w:val="36"/>
          <w:lang w:eastAsia="zh-TW"/>
        </w:rPr>
        <w:t>會被加入訓練資料中</w:t>
      </w:r>
      <w:ins w:id="37" w:author="Sung-Shine Lee" w:date="2019-05-31T23:20:00Z">
        <w:r w:rsidR="007754F4">
          <w:rPr>
            <w:rFonts w:ascii="Garamond" w:hAnsi="Garamond" w:hint="eastAsia"/>
            <w:sz w:val="36"/>
            <w:lang w:eastAsia="zh-TW"/>
          </w:rPr>
          <w:t>，這樣在未來電腦就會更有信心</w:t>
        </w:r>
      </w:ins>
      <w:ins w:id="38" w:author="Sung-Shine Lee" w:date="2019-05-31T23:21:00Z">
        <w:r w:rsidR="007754F4">
          <w:rPr>
            <w:rFonts w:ascii="Garamond" w:hAnsi="Garamond" w:hint="eastAsia"/>
            <w:sz w:val="36"/>
            <w:lang w:eastAsia="zh-TW"/>
          </w:rPr>
          <w:t>採取同樣的決定。</w:t>
        </w:r>
      </w:ins>
    </w:p>
    <w:p w14:paraId="04D433AE" w14:textId="4154CC55" w:rsidR="00293289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When it makes decisions that leads to it winning, this is added to its training data, so it can be even more confident in that approach in future.</w:t>
      </w:r>
    </w:p>
    <w:p w14:paraId="6D2FBC02" w14:textId="77777777" w:rsidR="005452B7" w:rsidRDefault="005452B7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38E581E0" w14:textId="34BB9C13" w:rsidR="00FB66EF" w:rsidRDefault="00FB66EF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這被稱作強化學習（</w:t>
      </w:r>
      <w:r>
        <w:rPr>
          <w:rFonts w:ascii="Garamond" w:hAnsi="Garamond"/>
          <w:sz w:val="36"/>
        </w:rPr>
        <w:t>reinforcement learning</w:t>
      </w:r>
      <w:r>
        <w:rPr>
          <w:rFonts w:ascii="Garamond" w:hAnsi="Garamond" w:hint="eastAsia"/>
          <w:sz w:val="36"/>
          <w:lang w:eastAsia="zh-TW"/>
        </w:rPr>
        <w:t>）</w:t>
      </w:r>
      <w:r w:rsidR="00294FB9">
        <w:rPr>
          <w:rFonts w:ascii="Garamond" w:hAnsi="Garamond" w:hint="eastAsia"/>
          <w:sz w:val="36"/>
          <w:lang w:eastAsia="zh-TW"/>
        </w:rPr>
        <w:t>，因為當採取了某個</w:t>
      </w:r>
      <w:ins w:id="39" w:author="Sung-Shine Lee" w:date="2019-05-31T23:18:00Z">
        <w:r w:rsidR="007754F4">
          <w:rPr>
            <w:rFonts w:ascii="Garamond" w:hAnsi="Garamond" w:hint="eastAsia"/>
            <w:sz w:val="36"/>
            <w:lang w:eastAsia="zh-TW"/>
          </w:rPr>
          <w:t>有益於最後結果的</w:t>
        </w:r>
      </w:ins>
      <w:r w:rsidR="00294FB9">
        <w:rPr>
          <w:rFonts w:ascii="Garamond" w:hAnsi="Garamond" w:hint="eastAsia"/>
          <w:sz w:val="36"/>
          <w:lang w:eastAsia="zh-TW"/>
        </w:rPr>
        <w:t>動作，你會透過獎勵來『強化』</w:t>
      </w:r>
      <w:ins w:id="40" w:author="Sung-Shine Lee" w:date="2019-05-31T23:18:00Z">
        <w:r w:rsidR="007754F4">
          <w:rPr>
            <w:rFonts w:ascii="Garamond" w:hAnsi="Garamond" w:hint="eastAsia"/>
            <w:sz w:val="36"/>
            <w:lang w:eastAsia="zh-TW"/>
          </w:rPr>
          <w:t>它</w:t>
        </w:r>
      </w:ins>
      <w:del w:id="41" w:author="Sung-Shine Lee" w:date="2019-05-31T23:18:00Z">
        <w:r w:rsidR="00294FB9" w:rsidDel="007754F4">
          <w:rPr>
            <w:rFonts w:ascii="Garamond" w:hAnsi="Garamond" w:hint="eastAsia"/>
            <w:sz w:val="36"/>
            <w:lang w:eastAsia="zh-TW"/>
          </w:rPr>
          <w:delText>他</w:delText>
        </w:r>
      </w:del>
    </w:p>
    <w:p w14:paraId="10A62107" w14:textId="4AD08235" w:rsidR="00293289" w:rsidRPr="00294FB9" w:rsidRDefault="00293289" w:rsidP="0029328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color w:val="FF0000"/>
          <w:sz w:val="36"/>
        </w:rPr>
        <w:sectPr w:rsidR="00293289" w:rsidRPr="00294FB9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r w:rsidRPr="00294FB9">
        <w:rPr>
          <w:rFonts w:ascii="Garamond" w:hAnsi="Garamond"/>
          <w:color w:val="FF0000"/>
          <w:sz w:val="36"/>
        </w:rPr>
        <w:t>This is called “reinforcement learning” because when it does something good you are “reinforcing” this by rewarding it.</w:t>
      </w:r>
    </w:p>
    <w:p w14:paraId="5532FC4D" w14:textId="22BCCD41" w:rsidR="00384420" w:rsidRDefault="00384420"/>
    <w:p w14:paraId="67352BB2" w14:textId="7DDA4605" w:rsidR="007439B0" w:rsidRDefault="007439B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  <w:color w:val="FFFFFF" w:themeColor="background1"/>
          <w:sz w:val="40"/>
          <w:shd w:val="clear" w:color="auto" w:fill="70AD47" w:themeFill="accent6"/>
          <w:lang w:eastAsia="zh-TW"/>
        </w:rPr>
      </w:pP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t>小技巧</w:t>
      </w:r>
    </w:p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  <w:lang w:eastAsia="zh-TW"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  <w:lang w:eastAsia="zh-TW"/>
        </w:rPr>
        <w:t>Tips</w:t>
      </w:r>
    </w:p>
    <w:p w14:paraId="28556461" w14:textId="02FAEF38" w:rsidR="004F1D88" w:rsidRDefault="004F1D88" w:rsidP="00384420">
      <w:pPr>
        <w:rPr>
          <w:lang w:eastAsia="zh-TW"/>
        </w:rPr>
      </w:pPr>
    </w:p>
    <w:p w14:paraId="6DC2AF1A" w14:textId="77777777" w:rsidR="00384420" w:rsidRPr="00384420" w:rsidRDefault="00384420" w:rsidP="00E81DCE">
      <w:pPr>
        <w:ind w:right="380"/>
        <w:rPr>
          <w:sz w:val="32"/>
          <w:lang w:eastAsia="zh-TW"/>
        </w:rPr>
      </w:pPr>
    </w:p>
    <w:p w14:paraId="39BD1F69" w14:textId="2D9449CA" w:rsidR="007439B0" w:rsidRDefault="00421D6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別心軟</w:t>
      </w:r>
      <w:r w:rsidR="007439B0">
        <w:rPr>
          <w:rFonts w:hint="eastAsia"/>
          <w:b/>
          <w:sz w:val="32"/>
          <w:lang w:eastAsia="zh-TW"/>
        </w:rPr>
        <w:t>！</w:t>
      </w:r>
    </w:p>
    <w:p w14:paraId="60C45FD8" w14:textId="2337E606" w:rsidR="00384420" w:rsidRPr="00384420" w:rsidRDefault="003C51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eastAsia="zh-TW"/>
        </w:rPr>
      </w:pPr>
      <w:r>
        <w:rPr>
          <w:b/>
          <w:sz w:val="32"/>
          <w:lang w:eastAsia="zh-TW"/>
        </w:rPr>
        <w:t>Don’t be kind</w:t>
      </w:r>
      <w:r w:rsidR="00384420" w:rsidRPr="00384420">
        <w:rPr>
          <w:b/>
          <w:sz w:val="32"/>
          <w:lang w:eastAsia="zh-TW"/>
        </w:rPr>
        <w:t>!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533F77B8" w14:textId="4C3D8558" w:rsidR="00DA389E" w:rsidRDefault="00DA389E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你可能會在跟電腦對戰時</w:t>
      </w:r>
      <w:r w:rsidR="00421D6B">
        <w:rPr>
          <w:rFonts w:hint="eastAsia"/>
          <w:sz w:val="32"/>
          <w:lang w:eastAsia="zh-TW"/>
        </w:rPr>
        <w:t>心軟</w:t>
      </w:r>
      <w:r>
        <w:rPr>
          <w:rFonts w:hint="eastAsia"/>
          <w:sz w:val="32"/>
          <w:lang w:eastAsia="zh-TW"/>
        </w:rPr>
        <w:t>，特別是電腦才剛開始學習，玩得非常差的時候</w:t>
      </w:r>
      <w:r w:rsidR="00421D6B">
        <w:rPr>
          <w:rFonts w:hint="eastAsia"/>
          <w:sz w:val="32"/>
          <w:lang w:eastAsia="zh-TW"/>
        </w:rPr>
        <w:t>。</w:t>
      </w:r>
    </w:p>
    <w:p w14:paraId="385825AC" w14:textId="77777777" w:rsidR="003C5120" w:rsidRDefault="003C51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You might be tempted to go easy on the computer when you’re playing against it, particularly when it’s just starting to learn and is playing very badly. </w:t>
      </w:r>
    </w:p>
    <w:p w14:paraId="77D4E659" w14:textId="77777777" w:rsidR="003C5120" w:rsidRDefault="003C51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455158FE" w14:textId="72CEA6D9" w:rsidR="00421D6B" w:rsidRPr="00421D6B" w:rsidRDefault="00421D6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val="en-US" w:eastAsia="zh-TW"/>
        </w:rPr>
      </w:pPr>
      <w:r>
        <w:rPr>
          <w:rFonts w:hint="eastAsia"/>
          <w:sz w:val="32"/>
          <w:lang w:eastAsia="zh-TW"/>
        </w:rPr>
        <w:t>舉例來說，可能現在你已經有兩個</w:t>
      </w:r>
      <w:r>
        <w:rPr>
          <w:sz w:val="32"/>
          <w:lang w:val="en-US" w:eastAsia="zh-TW"/>
        </w:rPr>
        <w:t>X</w:t>
      </w:r>
      <w:r>
        <w:rPr>
          <w:rFonts w:hint="eastAsia"/>
          <w:sz w:val="32"/>
          <w:lang w:val="en-US" w:eastAsia="zh-TW"/>
        </w:rPr>
        <w:t>在同一線上，而且旁邊是空的，這代表你快贏了！但你可能會覺得愧疚而把</w:t>
      </w:r>
      <w:r>
        <w:rPr>
          <w:sz w:val="32"/>
          <w:lang w:val="en-US" w:eastAsia="zh-TW"/>
        </w:rPr>
        <w:t>X</w:t>
      </w:r>
      <w:r>
        <w:rPr>
          <w:rFonts w:hint="eastAsia"/>
          <w:sz w:val="32"/>
          <w:lang w:val="en-US" w:eastAsia="zh-TW"/>
        </w:rPr>
        <w:t>畫在其他格子裡</w:t>
      </w:r>
    </w:p>
    <w:p w14:paraId="3D95E9A1" w14:textId="4980E292" w:rsidR="003C5120" w:rsidRDefault="003C51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For example, you might have two crosses-in-a-row next to a blank space and could win. But instead, you might feel sorry for it doing badly and put a cross somewhere else instead to give it a chance.</w:t>
      </w:r>
    </w:p>
    <w:p w14:paraId="20CEBEA9" w14:textId="77777777" w:rsidR="003C5120" w:rsidRDefault="003C51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6F314D2B" w14:textId="516A6068" w:rsidR="00421D6B" w:rsidRDefault="00421D6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別這麼做！</w:t>
      </w:r>
    </w:p>
    <w:p w14:paraId="1ADF9E27" w14:textId="77777777" w:rsidR="003C5120" w:rsidRDefault="003C51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sz w:val="32"/>
          <w:lang w:eastAsia="zh-TW"/>
        </w:rPr>
        <w:t xml:space="preserve">Don’t. </w:t>
      </w:r>
    </w:p>
    <w:p w14:paraId="4663A59A" w14:textId="77777777" w:rsidR="003C5120" w:rsidRDefault="003C51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7901644C" w14:textId="4A9B23BB" w:rsidR="00421D6B" w:rsidRDefault="00421D6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電腦是從你的遊戲過程裡學習的，如果你不在可以獲勝時就結束遊戲，電腦就會學到他應該也這麼做。</w:t>
      </w:r>
    </w:p>
    <w:p w14:paraId="7080CDC2" w14:textId="183DC179" w:rsidR="003C5120" w:rsidRDefault="003C51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It is learning from the way that you play. If you don’t complete a three-in-a-row when you can, you will be teaching it that it should do that. </w:t>
      </w:r>
    </w:p>
    <w:p w14:paraId="6C5F1F39" w14:textId="77777777" w:rsidR="003C5120" w:rsidRDefault="003C51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3CB68C96" w14:textId="670722ED" w:rsidR="00421D6B" w:rsidRDefault="00421D6B" w:rsidP="00F12A0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如果你想要電腦更快學好，</w:t>
      </w:r>
      <w:r w:rsidRPr="00421D6B">
        <w:rPr>
          <w:rFonts w:hint="eastAsia"/>
          <w:b/>
          <w:sz w:val="32"/>
          <w:lang w:eastAsia="zh-TW"/>
        </w:rPr>
        <w:t>就</w:t>
      </w:r>
      <w:r w:rsidRPr="00A92664">
        <w:rPr>
          <w:rFonts w:hint="eastAsia"/>
          <w:b/>
          <w:sz w:val="32"/>
          <w:lang w:eastAsia="zh-TW"/>
        </w:rPr>
        <w:t>盡全力玩遊戲</w:t>
      </w:r>
      <w:r>
        <w:rPr>
          <w:rFonts w:hint="eastAsia"/>
          <w:sz w:val="32"/>
          <w:lang w:eastAsia="zh-TW"/>
        </w:rPr>
        <w:t>！</w:t>
      </w:r>
    </w:p>
    <w:p w14:paraId="6DD53534" w14:textId="025EBF9B" w:rsidR="004F1D88" w:rsidRDefault="003C5120" w:rsidP="003C5120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If you want it to get better quickly, </w:t>
      </w:r>
      <w:r w:rsidRPr="003C5120">
        <w:rPr>
          <w:b/>
          <w:sz w:val="32"/>
        </w:rPr>
        <w:t>play as well as you can</w:t>
      </w:r>
      <w:r>
        <w:rPr>
          <w:sz w:val="32"/>
        </w:rPr>
        <w:t>.</w:t>
      </w:r>
    </w:p>
    <w:p w14:paraId="4611662D" w14:textId="77777777" w:rsidR="00FC6BB6" w:rsidRDefault="00FC6BB6">
      <w:pPr>
        <w:rPr>
          <w:sz w:val="32"/>
        </w:rPr>
      </w:pPr>
    </w:p>
    <w:p w14:paraId="7BF0EBC0" w14:textId="36EBE8A7" w:rsidR="00421D6B" w:rsidRDefault="0072001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lastRenderedPageBreak/>
        <w:t>範例</w:t>
      </w:r>
      <w:r w:rsidR="00682D94">
        <w:rPr>
          <w:rFonts w:hint="eastAsia"/>
          <w:b/>
          <w:sz w:val="32"/>
          <w:lang w:eastAsia="zh-TW"/>
        </w:rPr>
        <w:t>多樣</w:t>
      </w:r>
      <w:r>
        <w:rPr>
          <w:rFonts w:hint="eastAsia"/>
          <w:b/>
          <w:sz w:val="32"/>
          <w:lang w:eastAsia="zh-TW"/>
        </w:rPr>
        <w:t>化</w:t>
      </w:r>
    </w:p>
    <w:p w14:paraId="099133EF" w14:textId="6B23EC5D" w:rsidR="004F1D88" w:rsidRPr="00384420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Mix things up with your examples</w:t>
      </w:r>
    </w:p>
    <w:p w14:paraId="22821A7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7B5FE726" w14:textId="40C255E7" w:rsidR="000530F2" w:rsidRDefault="000530F2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試著蒐集不同的範例</w:t>
      </w:r>
    </w:p>
    <w:p w14:paraId="0C97279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Try to come up with lots of different types of examples</w:t>
      </w:r>
      <w:r w:rsidRPr="00384420">
        <w:rPr>
          <w:sz w:val="32"/>
        </w:rPr>
        <w:t>.</w:t>
      </w:r>
      <w:r>
        <w:rPr>
          <w:sz w:val="32"/>
        </w:rPr>
        <w:t xml:space="preserve"> </w:t>
      </w:r>
    </w:p>
    <w:p w14:paraId="5A4E1736" w14:textId="77777777" w:rsidR="006E75ED" w:rsidRDefault="006E75E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424944DF" w14:textId="045DC071" w:rsidR="000530F2" w:rsidRDefault="000530F2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舉例來說，每局遊戲都從不同的位置開始</w:t>
      </w:r>
    </w:p>
    <w:p w14:paraId="619AC555" w14:textId="20B7CC22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  <w:sectPr w:rsidR="004F1D88" w:rsidSect="00252BC1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  <w:r>
        <w:rPr>
          <w:sz w:val="32"/>
        </w:rPr>
        <w:t xml:space="preserve">For example, </w:t>
      </w:r>
      <w:r w:rsidR="003C5120">
        <w:rPr>
          <w:sz w:val="32"/>
        </w:rPr>
        <w:t>start from a different position on the board on every turn.</w:t>
      </w:r>
    </w:p>
    <w:p w14:paraId="03C9560D" w14:textId="1DA04138" w:rsidR="00E679AD" w:rsidRDefault="00E679AD">
      <w:pPr>
        <w:rPr>
          <w:sz w:val="32"/>
        </w:rPr>
      </w:pPr>
    </w:p>
    <w:p w14:paraId="725DE3B4" w14:textId="5DB44E01" w:rsidR="00423907" w:rsidRDefault="00423907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  <w:color w:val="FFFFFF" w:themeColor="background1"/>
          <w:sz w:val="40"/>
          <w:shd w:val="clear" w:color="auto" w:fill="70AD47" w:themeFill="accent6"/>
          <w:lang w:eastAsia="zh-TW"/>
        </w:rPr>
      </w:pP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t>你知道嗎？</w:t>
      </w:r>
    </w:p>
    <w:p w14:paraId="4211FD0D" w14:textId="773F7FAB" w:rsidR="00E679AD" w:rsidRPr="00384420" w:rsidRDefault="0016095F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  <w:lang w:eastAsia="zh-TW"/>
        </w:rPr>
      </w:pPr>
      <w:r>
        <w:rPr>
          <w:b/>
          <w:color w:val="FFFFFF" w:themeColor="background1"/>
          <w:sz w:val="40"/>
          <w:shd w:val="clear" w:color="auto" w:fill="70AD47" w:themeFill="accent6"/>
          <w:lang w:eastAsia="zh-TW"/>
        </w:rPr>
        <w:t>Did you know?</w:t>
      </w:r>
    </w:p>
    <w:p w14:paraId="61A640D4" w14:textId="77777777" w:rsidR="00E679AD" w:rsidRDefault="00E679AD" w:rsidP="00384420">
      <w:pPr>
        <w:rPr>
          <w:sz w:val="32"/>
          <w:lang w:eastAsia="zh-TW"/>
        </w:rPr>
      </w:pPr>
    </w:p>
    <w:p w14:paraId="47F0260E" w14:textId="60FC05B4" w:rsidR="00DE4F92" w:rsidRDefault="00DE4F92" w:rsidP="00384420">
      <w:p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人們已經透過訓練電腦玩圈叉遊戲來研究機器學習幾十年了！</w:t>
      </w:r>
    </w:p>
    <w:p w14:paraId="3A44EF98" w14:textId="7AE7390F" w:rsidR="00E679AD" w:rsidRDefault="0016095F" w:rsidP="00384420">
      <w:pPr>
        <w:rPr>
          <w:sz w:val="32"/>
        </w:rPr>
      </w:pPr>
      <w:r>
        <w:rPr>
          <w:sz w:val="32"/>
        </w:rPr>
        <w:t>People have been learning about machine learning by training a computer to play noughts and crosses for decades!</w:t>
      </w:r>
    </w:p>
    <w:p w14:paraId="5D9DA9E9" w14:textId="77777777" w:rsidR="0083235D" w:rsidRDefault="0083235D" w:rsidP="00384420">
      <w:pPr>
        <w:rPr>
          <w:sz w:val="32"/>
          <w:lang w:eastAsia="zh-TW"/>
        </w:rPr>
      </w:pPr>
    </w:p>
    <w:p w14:paraId="6D794126" w14:textId="374EEACF" w:rsidR="00F9750E" w:rsidRDefault="00F9750E" w:rsidP="00384420">
      <w:p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一個著名的例子是</w:t>
      </w:r>
      <w:r w:rsidRPr="00F04211">
        <w:rPr>
          <w:b/>
          <w:sz w:val="28"/>
        </w:rPr>
        <w:t xml:space="preserve">Donald </w:t>
      </w:r>
      <w:proofErr w:type="spellStart"/>
      <w:r w:rsidRPr="00F04211">
        <w:rPr>
          <w:b/>
          <w:sz w:val="28"/>
        </w:rPr>
        <w:t>Michie</w:t>
      </w:r>
      <w:proofErr w:type="spellEnd"/>
      <w:r>
        <w:rPr>
          <w:rFonts w:hint="eastAsia"/>
          <w:sz w:val="32"/>
          <w:lang w:eastAsia="zh-TW"/>
        </w:rPr>
        <w:t>：一位英國人工智慧研究員，二戰期間，他在</w:t>
      </w:r>
      <w:r w:rsidRPr="00F04211">
        <w:rPr>
          <w:sz w:val="28"/>
        </w:rPr>
        <w:t>Bletchley Park</w:t>
      </w:r>
      <w:r>
        <w:rPr>
          <w:rFonts w:hint="eastAsia"/>
          <w:sz w:val="32"/>
          <w:lang w:eastAsia="zh-TW"/>
        </w:rPr>
        <w:t>擔任破譯員。</w:t>
      </w:r>
    </w:p>
    <w:p w14:paraId="227F6440" w14:textId="1DB0C7F1" w:rsidR="0083235D" w:rsidRPr="00F04211" w:rsidRDefault="004D5B88" w:rsidP="009C5877">
      <w:pPr>
        <w:jc w:val="both"/>
        <w:rPr>
          <w:sz w:val="28"/>
        </w:rPr>
      </w:pPr>
      <w:r w:rsidRPr="00F04211">
        <w:rPr>
          <w:sz w:val="28"/>
        </w:rPr>
        <w:t xml:space="preserve">One famous example was </w:t>
      </w:r>
      <w:r w:rsidRPr="00F04211">
        <w:rPr>
          <w:b/>
          <w:sz w:val="28"/>
        </w:rPr>
        <w:t xml:space="preserve">Donald </w:t>
      </w:r>
      <w:proofErr w:type="spellStart"/>
      <w:r w:rsidRPr="00F04211">
        <w:rPr>
          <w:b/>
          <w:sz w:val="28"/>
        </w:rPr>
        <w:t>Michie</w:t>
      </w:r>
      <w:proofErr w:type="spellEnd"/>
      <w:r w:rsidRPr="00F04211">
        <w:rPr>
          <w:sz w:val="28"/>
        </w:rPr>
        <w:t xml:space="preserve"> – a British artificial intelligence researcher. During World War II, </w:t>
      </w:r>
      <w:proofErr w:type="spellStart"/>
      <w:r w:rsidRPr="00F04211">
        <w:rPr>
          <w:sz w:val="28"/>
        </w:rPr>
        <w:t>Michie</w:t>
      </w:r>
      <w:proofErr w:type="spellEnd"/>
      <w:r w:rsidRPr="00F04211">
        <w:rPr>
          <w:sz w:val="28"/>
        </w:rPr>
        <w:t xml:space="preserve"> worked at Bletchley Park </w:t>
      </w:r>
      <w:r w:rsidR="00AF094C" w:rsidRPr="00F04211">
        <w:rPr>
          <w:sz w:val="28"/>
        </w:rPr>
        <w:t>as a code breaker</w:t>
      </w:r>
      <w:r w:rsidRPr="00F04211">
        <w:rPr>
          <w:sz w:val="28"/>
        </w:rPr>
        <w:t xml:space="preserve">. </w:t>
      </w:r>
    </w:p>
    <w:p w14:paraId="45BBE853" w14:textId="77777777" w:rsidR="004D5B88" w:rsidRDefault="004D5B88" w:rsidP="009C5877">
      <w:pPr>
        <w:jc w:val="both"/>
        <w:rPr>
          <w:sz w:val="28"/>
          <w:lang w:eastAsia="zh-TW"/>
        </w:rPr>
      </w:pPr>
    </w:p>
    <w:p w14:paraId="426A3C5C" w14:textId="33B34239" w:rsidR="008E4D82" w:rsidRPr="008E4D82" w:rsidRDefault="008E4D82" w:rsidP="009C5877">
      <w:pPr>
        <w:jc w:val="both"/>
        <w:rPr>
          <w:sz w:val="28"/>
          <w:lang w:val="en-US" w:eastAsia="zh-TW"/>
        </w:rPr>
      </w:pPr>
      <w:r>
        <w:rPr>
          <w:sz w:val="28"/>
          <w:lang w:val="en-US" w:eastAsia="zh-TW"/>
        </w:rPr>
        <w:t>1960</w:t>
      </w:r>
      <w:r>
        <w:rPr>
          <w:rFonts w:hint="eastAsia"/>
          <w:sz w:val="28"/>
          <w:lang w:val="en-US" w:eastAsia="zh-TW"/>
        </w:rPr>
        <w:t>年，他開發了</w:t>
      </w:r>
      <w:r w:rsidRPr="001711BB">
        <w:rPr>
          <w:b/>
          <w:sz w:val="28"/>
        </w:rPr>
        <w:t>MENACE</w:t>
      </w:r>
      <w:r>
        <w:rPr>
          <w:sz w:val="28"/>
          <w:lang w:val="en-US" w:eastAsia="zh-TW"/>
        </w:rPr>
        <w:t xml:space="preserve"> (</w:t>
      </w:r>
      <w:r w:rsidRPr="00F04211">
        <w:rPr>
          <w:sz w:val="28"/>
        </w:rPr>
        <w:t>Machine Educable Noughts And Crosses Engine</w:t>
      </w:r>
      <w:r>
        <w:rPr>
          <w:sz w:val="28"/>
          <w:lang w:val="en-US" w:eastAsia="zh-TW"/>
        </w:rPr>
        <w:t>)</w:t>
      </w:r>
      <w:r>
        <w:rPr>
          <w:rFonts w:hint="eastAsia"/>
          <w:sz w:val="28"/>
          <w:lang w:val="en-US" w:eastAsia="zh-TW"/>
        </w:rPr>
        <w:t>，這是第一個學習玩圈叉遊戲的專案</w:t>
      </w:r>
    </w:p>
    <w:p w14:paraId="349BFCE3" w14:textId="77777777" w:rsidR="004D5B88" w:rsidRPr="00F04211" w:rsidRDefault="004D5B88" w:rsidP="009C5877">
      <w:pPr>
        <w:jc w:val="both"/>
        <w:rPr>
          <w:sz w:val="28"/>
        </w:rPr>
      </w:pPr>
      <w:r w:rsidRPr="00F04211">
        <w:rPr>
          <w:sz w:val="28"/>
        </w:rPr>
        <w:t>In 1960, he developed “</w:t>
      </w:r>
      <w:r w:rsidRPr="001711BB">
        <w:rPr>
          <w:b/>
          <w:sz w:val="28"/>
        </w:rPr>
        <w:t>MENACE</w:t>
      </w:r>
      <w:r w:rsidRPr="00F04211">
        <w:rPr>
          <w:sz w:val="28"/>
        </w:rPr>
        <w:t xml:space="preserve">” – the Machine Educable Noughts And Crosses Engine. This was one of the first programs able to learn how to play noughts and crosses perfectly. </w:t>
      </w:r>
    </w:p>
    <w:p w14:paraId="6C0DDEB4" w14:textId="77777777" w:rsidR="004D5B88" w:rsidRDefault="004D5B88" w:rsidP="009C5877">
      <w:pPr>
        <w:jc w:val="both"/>
        <w:rPr>
          <w:sz w:val="28"/>
        </w:rPr>
      </w:pPr>
    </w:p>
    <w:p w14:paraId="07CEF343" w14:textId="60D9DE5C" w:rsidR="004B3A1F" w:rsidRPr="00863D36" w:rsidRDefault="00863D36" w:rsidP="009C5877">
      <w:pPr>
        <w:jc w:val="both"/>
        <w:rPr>
          <w:sz w:val="28"/>
          <w:lang w:val="en-US" w:eastAsia="zh-TW"/>
        </w:rPr>
      </w:pPr>
      <w:r>
        <w:rPr>
          <w:rFonts w:hint="eastAsia"/>
          <w:sz w:val="28"/>
          <w:lang w:eastAsia="zh-TW"/>
        </w:rPr>
        <w:t>當時</w:t>
      </w:r>
      <w:proofErr w:type="spellStart"/>
      <w:r w:rsidRPr="00F04211">
        <w:rPr>
          <w:sz w:val="28"/>
          <w:lang w:eastAsia="zh-TW"/>
        </w:rPr>
        <w:t>Michie</w:t>
      </w:r>
      <w:proofErr w:type="spellEnd"/>
      <w:r>
        <w:rPr>
          <w:rFonts w:hint="eastAsia"/>
          <w:sz w:val="28"/>
          <w:lang w:eastAsia="zh-TW"/>
        </w:rPr>
        <w:t>沒有電腦可以用，因此他使用</w:t>
      </w:r>
      <w:r>
        <w:rPr>
          <w:sz w:val="28"/>
          <w:lang w:val="en-US" w:eastAsia="zh-TW"/>
        </w:rPr>
        <w:t>304</w:t>
      </w:r>
      <w:r>
        <w:rPr>
          <w:rFonts w:hint="eastAsia"/>
          <w:sz w:val="28"/>
          <w:lang w:val="en-US" w:eastAsia="zh-TW"/>
        </w:rPr>
        <w:t>個火柴盒小汽車和彩色玻璃珠來建造</w:t>
      </w:r>
      <w:r w:rsidRPr="00F04211">
        <w:rPr>
          <w:sz w:val="28"/>
          <w:lang w:eastAsia="zh-TW"/>
        </w:rPr>
        <w:t>MENACE</w:t>
      </w:r>
      <w:r>
        <w:rPr>
          <w:rFonts w:hint="eastAsia"/>
          <w:sz w:val="28"/>
          <w:lang w:eastAsia="zh-TW"/>
        </w:rPr>
        <w:t>。</w:t>
      </w:r>
    </w:p>
    <w:p w14:paraId="228F430F" w14:textId="68DCF2AB" w:rsidR="00AF094C" w:rsidRPr="00F04211" w:rsidRDefault="004D5B88" w:rsidP="009C5877">
      <w:pPr>
        <w:jc w:val="both"/>
        <w:rPr>
          <w:sz w:val="28"/>
        </w:rPr>
      </w:pPr>
      <w:r w:rsidRPr="00F04211">
        <w:rPr>
          <w:sz w:val="28"/>
        </w:rPr>
        <w:t xml:space="preserve">As </w:t>
      </w:r>
      <w:r w:rsidR="00AF094C" w:rsidRPr="00F04211">
        <w:rPr>
          <w:sz w:val="28"/>
        </w:rPr>
        <w:t>he didn’t have a computer he could use</w:t>
      </w:r>
      <w:r w:rsidRPr="00F04211">
        <w:rPr>
          <w:sz w:val="28"/>
        </w:rPr>
        <w:t xml:space="preserve">, </w:t>
      </w:r>
      <w:proofErr w:type="spellStart"/>
      <w:r w:rsidRPr="00F04211">
        <w:rPr>
          <w:sz w:val="28"/>
        </w:rPr>
        <w:t>Michie</w:t>
      </w:r>
      <w:proofErr w:type="spellEnd"/>
      <w:r w:rsidRPr="00F04211">
        <w:rPr>
          <w:sz w:val="28"/>
        </w:rPr>
        <w:t xml:space="preserve"> </w:t>
      </w:r>
      <w:r w:rsidR="00AF094C" w:rsidRPr="00F04211">
        <w:rPr>
          <w:sz w:val="28"/>
        </w:rPr>
        <w:t>built</w:t>
      </w:r>
      <w:r w:rsidRPr="00F04211">
        <w:rPr>
          <w:sz w:val="28"/>
        </w:rPr>
        <w:t xml:space="preserve"> MENACE using 304 matchboxes</w:t>
      </w:r>
      <w:r w:rsidR="00AF094C" w:rsidRPr="00F04211">
        <w:rPr>
          <w:sz w:val="28"/>
        </w:rPr>
        <w:t xml:space="preserve"> and coloured glass beads</w:t>
      </w:r>
      <w:r w:rsidRPr="00F04211">
        <w:rPr>
          <w:sz w:val="28"/>
        </w:rPr>
        <w:t xml:space="preserve">. </w:t>
      </w:r>
    </w:p>
    <w:p w14:paraId="0C62D06D" w14:textId="77777777" w:rsidR="00AF094C" w:rsidRDefault="00AF094C" w:rsidP="009C5877">
      <w:pPr>
        <w:jc w:val="both"/>
        <w:rPr>
          <w:sz w:val="28"/>
          <w:lang w:eastAsia="zh-TW"/>
        </w:rPr>
      </w:pPr>
    </w:p>
    <w:p w14:paraId="213456D3" w14:textId="7051E4B0" w:rsidR="00863D36" w:rsidRPr="00F04211" w:rsidRDefault="00FC35C1" w:rsidP="009C5877">
      <w:pPr>
        <w:jc w:val="both"/>
        <w:rPr>
          <w:sz w:val="28"/>
          <w:lang w:eastAsia="zh-TW"/>
        </w:rPr>
      </w:pPr>
      <w:r>
        <w:rPr>
          <w:rFonts w:hint="eastAsia"/>
          <w:sz w:val="28"/>
          <w:lang w:eastAsia="zh-TW"/>
        </w:rPr>
        <w:t>每一個火柴盒小汽車</w:t>
      </w:r>
      <w:r w:rsidR="00863D36">
        <w:rPr>
          <w:rFonts w:hint="eastAsia"/>
          <w:sz w:val="28"/>
          <w:lang w:eastAsia="zh-TW"/>
        </w:rPr>
        <w:t>代表一個遊戲板狀態，就像你蒐集的範例。</w:t>
      </w:r>
    </w:p>
    <w:p w14:paraId="2361A532" w14:textId="77777777" w:rsidR="00AF094C" w:rsidRDefault="004D5B88" w:rsidP="009C5877">
      <w:pPr>
        <w:jc w:val="both"/>
        <w:rPr>
          <w:sz w:val="28"/>
        </w:rPr>
      </w:pPr>
      <w:r w:rsidRPr="00F04211">
        <w:rPr>
          <w:sz w:val="28"/>
        </w:rPr>
        <w:t xml:space="preserve">Each matchbox represented a possible state of the board – like the examples that you’ve been collecting in your training data. </w:t>
      </w:r>
    </w:p>
    <w:p w14:paraId="1894845D" w14:textId="77777777" w:rsidR="005C30D5" w:rsidRDefault="005C30D5" w:rsidP="009C5877">
      <w:pPr>
        <w:jc w:val="both"/>
        <w:rPr>
          <w:sz w:val="28"/>
          <w:lang w:eastAsia="zh-TW"/>
        </w:rPr>
      </w:pPr>
    </w:p>
    <w:p w14:paraId="6726FA39" w14:textId="6284F9C1" w:rsidR="00D92E00" w:rsidRPr="00F04211" w:rsidRDefault="00FC35C1" w:rsidP="009C5877">
      <w:pPr>
        <w:jc w:val="both"/>
        <w:rPr>
          <w:sz w:val="28"/>
          <w:lang w:eastAsia="zh-TW"/>
        </w:rPr>
      </w:pPr>
      <w:r>
        <w:rPr>
          <w:rFonts w:hint="eastAsia"/>
          <w:sz w:val="28"/>
          <w:lang w:eastAsia="zh-TW"/>
        </w:rPr>
        <w:t>他將彩色玻璃珠放入盒中，用以代表</w:t>
      </w:r>
      <w:ins w:id="42" w:author="Sung-Shine Lee" w:date="2019-05-31T23:23:00Z">
        <w:r w:rsidR="001D30B3">
          <w:rPr>
            <w:rFonts w:hint="eastAsia"/>
            <w:sz w:val="28"/>
            <w:lang w:eastAsia="zh-TW"/>
          </w:rPr>
          <w:t>這個決定有多常會導向勝利的結果</w:t>
        </w:r>
      </w:ins>
      <w:del w:id="43" w:author="Sung-Shine Lee" w:date="2019-05-31T23:23:00Z">
        <w:r w:rsidDel="001D30B3">
          <w:rPr>
            <w:rFonts w:hint="eastAsia"/>
            <w:sz w:val="28"/>
            <w:lang w:eastAsia="zh-TW"/>
          </w:rPr>
          <w:delText>導致勝利的決定</w:delText>
        </w:r>
      </w:del>
      <w:r>
        <w:rPr>
          <w:rFonts w:hint="eastAsia"/>
          <w:sz w:val="28"/>
          <w:lang w:eastAsia="zh-TW"/>
        </w:rPr>
        <w:t>。</w:t>
      </w:r>
      <w:r w:rsidR="00720515">
        <w:rPr>
          <w:rFonts w:hint="eastAsia"/>
          <w:sz w:val="28"/>
          <w:lang w:eastAsia="zh-TW"/>
        </w:rPr>
        <w:t>盒子中的玻璃珠數量就如同你的訓練資料方框中出現的範例次數</w:t>
      </w:r>
      <w:ins w:id="44" w:author="Sung-Shine Lee" w:date="2019-05-31T23:23:00Z">
        <w:r w:rsidR="001D30B3">
          <w:rPr>
            <w:rFonts w:hint="eastAsia"/>
            <w:sz w:val="28"/>
            <w:lang w:eastAsia="zh-TW"/>
          </w:rPr>
          <w:t>。</w:t>
        </w:r>
      </w:ins>
      <w:bookmarkStart w:id="45" w:name="_GoBack"/>
      <w:bookmarkEnd w:id="45"/>
    </w:p>
    <w:p w14:paraId="67C16547" w14:textId="1005D0F2" w:rsidR="00AF094C" w:rsidRPr="00720515" w:rsidRDefault="004D5B88" w:rsidP="009C5877">
      <w:pPr>
        <w:jc w:val="both"/>
        <w:rPr>
          <w:color w:val="FF0000"/>
          <w:sz w:val="28"/>
        </w:rPr>
      </w:pPr>
      <w:r w:rsidRPr="00720515">
        <w:rPr>
          <w:color w:val="FF0000"/>
          <w:sz w:val="28"/>
        </w:rPr>
        <w:t>He put beads in the ma</w:t>
      </w:r>
      <w:r w:rsidR="00AF094C" w:rsidRPr="00720515">
        <w:rPr>
          <w:color w:val="FF0000"/>
          <w:sz w:val="28"/>
        </w:rPr>
        <w:t xml:space="preserve">tchboxes to show how often a choice led to a win – the number of beads in the matchbox was like the number of times an example shows up in one of the buckets you created for your training data. </w:t>
      </w:r>
    </w:p>
    <w:p w14:paraId="7F790CE8" w14:textId="77777777" w:rsidR="00F04211" w:rsidRDefault="00F04211" w:rsidP="00384420">
      <w:pPr>
        <w:rPr>
          <w:sz w:val="32"/>
        </w:rPr>
      </w:pPr>
    </w:p>
    <w:p w14:paraId="044410B2" w14:textId="04244BB5" w:rsidR="00F82390" w:rsidRPr="00F04211" w:rsidRDefault="00AF094C" w:rsidP="0000386C">
      <w:pPr>
        <w:rPr>
          <w:sz w:val="32"/>
        </w:rPr>
      </w:pPr>
      <w:r w:rsidRPr="00AF094C">
        <w:rPr>
          <w:noProof/>
          <w:sz w:val="32"/>
          <w:lang w:val="en-US" w:eastAsia="zh-TW"/>
        </w:rPr>
        <w:lastRenderedPageBreak/>
        <w:drawing>
          <wp:inline distT="0" distB="0" distL="0" distR="0" wp14:anchorId="26C2A47D" wp14:editId="41C3CFC0">
            <wp:extent cx="5727700" cy="3240911"/>
            <wp:effectExtent l="0" t="0" r="0" b="10795"/>
            <wp:docPr id="189" name="Picture 1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1"/>
                    <a:srcRect b="8665"/>
                    <a:stretch/>
                  </pic:blipFill>
                  <pic:spPr bwMode="auto">
                    <a:xfrm>
                      <a:off x="0" y="0"/>
                      <a:ext cx="5727700" cy="324091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sectPr w:rsidR="00F82390" w:rsidRPr="00F04211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4A71556" w14:textId="77777777" w:rsidR="00D4723F" w:rsidRDefault="00D4723F" w:rsidP="00F82390">
      <w:r>
        <w:separator/>
      </w:r>
    </w:p>
  </w:endnote>
  <w:endnote w:type="continuationSeparator" w:id="0">
    <w:p w14:paraId="6535FA32" w14:textId="77777777" w:rsidR="00D4723F" w:rsidRDefault="00D4723F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PMingLiU">
    <w:altName w:val="新細明體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IBM Plex Sans">
    <w:altName w:val="Gill Sans"/>
    <w:panose1 w:val="020B0604020202020204"/>
    <w:charset w:val="4D"/>
    <w:family w:val="swiss"/>
    <w:pitch w:val="variable"/>
    <w:sig w:usb0="A000026F" w:usb1="5000207B" w:usb2="00000000" w:usb3="00000000" w:csb0="00000197" w:csb1="00000000"/>
  </w:font>
  <w:font w:name="Times Roman">
    <w:altName w:val="Times New Roman"/>
    <w:panose1 w:val="00000500000000020000"/>
    <w:charset w:val="00"/>
    <w:family w:val="auto"/>
    <w:pitch w:val="variable"/>
    <w:sig w:usb0="E00002FF" w:usb1="5000205A" w:usb2="00000000" w:usb3="00000000" w:csb0="0000019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0017BD18" w:rsidR="00FC35C1" w:rsidRDefault="00FC35C1" w:rsidP="00807A28">
    <w:pPr>
      <w:pStyle w:val="Footer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720515">
      <w:rPr>
        <w:rFonts w:ascii="Times New Roman" w:hAnsi="Times New Roman" w:cs="Times New Roman"/>
        <w:noProof/>
      </w:rPr>
      <w:t>31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720515">
      <w:rPr>
        <w:rFonts w:ascii="Times New Roman" w:hAnsi="Times New Roman" w:cs="Times New Roman"/>
        <w:noProof/>
      </w:rPr>
      <w:t>31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ab/>
    </w:r>
    <w:r>
      <w:rPr>
        <w:rFonts w:ascii="Times New Roman" w:hAnsi="Times New Roman" w:cs="Times New Roman"/>
      </w:rPr>
      <w:tab/>
      <w:t xml:space="preserve">Last updated: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DATE \@ "d MMMM yyyy" </w:instrText>
    </w:r>
    <w:r>
      <w:rPr>
        <w:rFonts w:ascii="Times New Roman" w:hAnsi="Times New Roman" w:cs="Times New Roman"/>
      </w:rPr>
      <w:fldChar w:fldCharType="separate"/>
    </w:r>
    <w:r w:rsidR="00774B26">
      <w:rPr>
        <w:rFonts w:ascii="Times New Roman" w:hAnsi="Times New Roman" w:cs="Times New Roman"/>
        <w:noProof/>
      </w:rPr>
      <w:t>31 May 2019</w:t>
    </w:r>
    <w:r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24010ADA" w14:textId="77777777" w:rsidR="00D4723F" w:rsidRDefault="00D4723F" w:rsidP="00F82390">
      <w:r>
        <w:separator/>
      </w:r>
    </w:p>
  </w:footnote>
  <w:footnote w:type="continuationSeparator" w:id="0">
    <w:p w14:paraId="3A912110" w14:textId="77777777" w:rsidR="00D4723F" w:rsidRDefault="00D4723F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Sung-Shine Lee">
    <w15:presenceInfo w15:providerId="AD" w15:userId="S::s469lee@uwaterloo.ca::1ac6e247-52ca-4568-8c2d-90ddabaee70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38"/>
  <w:bordersDoNotSurroundHeader/>
  <w:bordersDoNotSurroundFooter/>
  <w:proofState w:spelling="clean" w:grammar="clean"/>
  <w:trackRevisions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82390"/>
    <w:rsid w:val="00001197"/>
    <w:rsid w:val="000019A9"/>
    <w:rsid w:val="00001CE1"/>
    <w:rsid w:val="0000386C"/>
    <w:rsid w:val="0000474B"/>
    <w:rsid w:val="000075C0"/>
    <w:rsid w:val="000101D5"/>
    <w:rsid w:val="00010526"/>
    <w:rsid w:val="000106C4"/>
    <w:rsid w:val="000107A7"/>
    <w:rsid w:val="00010928"/>
    <w:rsid w:val="0001188E"/>
    <w:rsid w:val="000276C4"/>
    <w:rsid w:val="000343CE"/>
    <w:rsid w:val="00040913"/>
    <w:rsid w:val="0004724C"/>
    <w:rsid w:val="0005121D"/>
    <w:rsid w:val="0005294E"/>
    <w:rsid w:val="000530F2"/>
    <w:rsid w:val="00055A6B"/>
    <w:rsid w:val="000560E0"/>
    <w:rsid w:val="00061680"/>
    <w:rsid w:val="000634DD"/>
    <w:rsid w:val="000648C9"/>
    <w:rsid w:val="00065AE2"/>
    <w:rsid w:val="00066C0F"/>
    <w:rsid w:val="00066F51"/>
    <w:rsid w:val="000724DF"/>
    <w:rsid w:val="000724FB"/>
    <w:rsid w:val="00073E95"/>
    <w:rsid w:val="00073EB3"/>
    <w:rsid w:val="00076CDD"/>
    <w:rsid w:val="000774A6"/>
    <w:rsid w:val="0008220F"/>
    <w:rsid w:val="00084B54"/>
    <w:rsid w:val="000908D6"/>
    <w:rsid w:val="0009668B"/>
    <w:rsid w:val="000A435B"/>
    <w:rsid w:val="000C42DB"/>
    <w:rsid w:val="000C49FC"/>
    <w:rsid w:val="000C503F"/>
    <w:rsid w:val="000D0679"/>
    <w:rsid w:val="000D19DB"/>
    <w:rsid w:val="000D1F4D"/>
    <w:rsid w:val="000D61F5"/>
    <w:rsid w:val="000E4D33"/>
    <w:rsid w:val="000E7954"/>
    <w:rsid w:val="000F0D61"/>
    <w:rsid w:val="000F3DFE"/>
    <w:rsid w:val="000F4710"/>
    <w:rsid w:val="000F653B"/>
    <w:rsid w:val="00101920"/>
    <w:rsid w:val="00106791"/>
    <w:rsid w:val="0010771A"/>
    <w:rsid w:val="00107CAC"/>
    <w:rsid w:val="0011196E"/>
    <w:rsid w:val="00111A91"/>
    <w:rsid w:val="00113B08"/>
    <w:rsid w:val="00121AC5"/>
    <w:rsid w:val="00121F12"/>
    <w:rsid w:val="001224C6"/>
    <w:rsid w:val="00123613"/>
    <w:rsid w:val="0012381F"/>
    <w:rsid w:val="00150A49"/>
    <w:rsid w:val="00156523"/>
    <w:rsid w:val="00160204"/>
    <w:rsid w:val="001608B9"/>
    <w:rsid w:val="0016095F"/>
    <w:rsid w:val="001618F3"/>
    <w:rsid w:val="00167119"/>
    <w:rsid w:val="001711BB"/>
    <w:rsid w:val="001721CC"/>
    <w:rsid w:val="00185721"/>
    <w:rsid w:val="001868D7"/>
    <w:rsid w:val="00190578"/>
    <w:rsid w:val="00191A46"/>
    <w:rsid w:val="001944C3"/>
    <w:rsid w:val="001A1E87"/>
    <w:rsid w:val="001B0679"/>
    <w:rsid w:val="001B0CA7"/>
    <w:rsid w:val="001B4B89"/>
    <w:rsid w:val="001B4CC8"/>
    <w:rsid w:val="001B66B6"/>
    <w:rsid w:val="001B72FB"/>
    <w:rsid w:val="001D30B3"/>
    <w:rsid w:val="001D4814"/>
    <w:rsid w:val="001D63FA"/>
    <w:rsid w:val="001E05A9"/>
    <w:rsid w:val="001E4B06"/>
    <w:rsid w:val="001E4F83"/>
    <w:rsid w:val="001E5AF5"/>
    <w:rsid w:val="001E6FC7"/>
    <w:rsid w:val="001F050B"/>
    <w:rsid w:val="001F0A1D"/>
    <w:rsid w:val="001F2125"/>
    <w:rsid w:val="001F47E1"/>
    <w:rsid w:val="00207CA1"/>
    <w:rsid w:val="002209CE"/>
    <w:rsid w:val="00222BCE"/>
    <w:rsid w:val="00226CB9"/>
    <w:rsid w:val="00230AAB"/>
    <w:rsid w:val="00230BCF"/>
    <w:rsid w:val="0024574B"/>
    <w:rsid w:val="002477C2"/>
    <w:rsid w:val="002503A3"/>
    <w:rsid w:val="00252BC1"/>
    <w:rsid w:val="00252CB9"/>
    <w:rsid w:val="00256EE8"/>
    <w:rsid w:val="00257A56"/>
    <w:rsid w:val="00273D18"/>
    <w:rsid w:val="00275A94"/>
    <w:rsid w:val="002858AE"/>
    <w:rsid w:val="002871B7"/>
    <w:rsid w:val="00293289"/>
    <w:rsid w:val="00294FB9"/>
    <w:rsid w:val="002B7D11"/>
    <w:rsid w:val="002D2885"/>
    <w:rsid w:val="002D28DB"/>
    <w:rsid w:val="002E0B78"/>
    <w:rsid w:val="002E55EF"/>
    <w:rsid w:val="002F696E"/>
    <w:rsid w:val="002F6FBC"/>
    <w:rsid w:val="003034E7"/>
    <w:rsid w:val="00303A29"/>
    <w:rsid w:val="00312AAF"/>
    <w:rsid w:val="003162DE"/>
    <w:rsid w:val="0031666C"/>
    <w:rsid w:val="003212DC"/>
    <w:rsid w:val="0032140C"/>
    <w:rsid w:val="00321737"/>
    <w:rsid w:val="00321B7E"/>
    <w:rsid w:val="0033239C"/>
    <w:rsid w:val="00332889"/>
    <w:rsid w:val="0033759C"/>
    <w:rsid w:val="00341937"/>
    <w:rsid w:val="00352D79"/>
    <w:rsid w:val="0036119C"/>
    <w:rsid w:val="00373384"/>
    <w:rsid w:val="00384420"/>
    <w:rsid w:val="00385222"/>
    <w:rsid w:val="003C1624"/>
    <w:rsid w:val="003C5120"/>
    <w:rsid w:val="003E58BD"/>
    <w:rsid w:val="003F2AD3"/>
    <w:rsid w:val="003F7E9E"/>
    <w:rsid w:val="004037D3"/>
    <w:rsid w:val="00410EF9"/>
    <w:rsid w:val="00413816"/>
    <w:rsid w:val="00421D6B"/>
    <w:rsid w:val="00423907"/>
    <w:rsid w:val="00426C90"/>
    <w:rsid w:val="00432610"/>
    <w:rsid w:val="00444DF5"/>
    <w:rsid w:val="004521A5"/>
    <w:rsid w:val="00453956"/>
    <w:rsid w:val="00461FBF"/>
    <w:rsid w:val="00471491"/>
    <w:rsid w:val="00474E70"/>
    <w:rsid w:val="00487753"/>
    <w:rsid w:val="004922D3"/>
    <w:rsid w:val="004938DE"/>
    <w:rsid w:val="004A112B"/>
    <w:rsid w:val="004A534D"/>
    <w:rsid w:val="004A774F"/>
    <w:rsid w:val="004B3A1F"/>
    <w:rsid w:val="004B4CE1"/>
    <w:rsid w:val="004C7079"/>
    <w:rsid w:val="004D5B88"/>
    <w:rsid w:val="004E0B26"/>
    <w:rsid w:val="004E1A79"/>
    <w:rsid w:val="004E2694"/>
    <w:rsid w:val="004E49D6"/>
    <w:rsid w:val="004E6106"/>
    <w:rsid w:val="004E6F69"/>
    <w:rsid w:val="004E74C1"/>
    <w:rsid w:val="004F1D88"/>
    <w:rsid w:val="0050141D"/>
    <w:rsid w:val="005051F4"/>
    <w:rsid w:val="00510FD5"/>
    <w:rsid w:val="0051107A"/>
    <w:rsid w:val="00516A34"/>
    <w:rsid w:val="00517FD7"/>
    <w:rsid w:val="005201A7"/>
    <w:rsid w:val="0052775A"/>
    <w:rsid w:val="0052796C"/>
    <w:rsid w:val="005333C6"/>
    <w:rsid w:val="005333FF"/>
    <w:rsid w:val="00536743"/>
    <w:rsid w:val="00537841"/>
    <w:rsid w:val="005452B7"/>
    <w:rsid w:val="00562D4B"/>
    <w:rsid w:val="0057161A"/>
    <w:rsid w:val="00575557"/>
    <w:rsid w:val="0058413F"/>
    <w:rsid w:val="00587382"/>
    <w:rsid w:val="00595107"/>
    <w:rsid w:val="005A0A76"/>
    <w:rsid w:val="005A4788"/>
    <w:rsid w:val="005B7A8C"/>
    <w:rsid w:val="005C0201"/>
    <w:rsid w:val="005C30D5"/>
    <w:rsid w:val="005E4609"/>
    <w:rsid w:val="005E7E51"/>
    <w:rsid w:val="005F0067"/>
    <w:rsid w:val="005F56B2"/>
    <w:rsid w:val="005F6CCC"/>
    <w:rsid w:val="00602A7B"/>
    <w:rsid w:val="00602F43"/>
    <w:rsid w:val="00610D47"/>
    <w:rsid w:val="00612B30"/>
    <w:rsid w:val="00612D5B"/>
    <w:rsid w:val="006134F7"/>
    <w:rsid w:val="006151B5"/>
    <w:rsid w:val="00617794"/>
    <w:rsid w:val="00623805"/>
    <w:rsid w:val="006273D9"/>
    <w:rsid w:val="00627E0B"/>
    <w:rsid w:val="006301DF"/>
    <w:rsid w:val="00641F85"/>
    <w:rsid w:val="00642034"/>
    <w:rsid w:val="00642586"/>
    <w:rsid w:val="00644349"/>
    <w:rsid w:val="00644DD7"/>
    <w:rsid w:val="006638F5"/>
    <w:rsid w:val="0066410F"/>
    <w:rsid w:val="006746DE"/>
    <w:rsid w:val="006750E8"/>
    <w:rsid w:val="006812AE"/>
    <w:rsid w:val="00682D94"/>
    <w:rsid w:val="00686727"/>
    <w:rsid w:val="00694949"/>
    <w:rsid w:val="006A377B"/>
    <w:rsid w:val="006A3CF2"/>
    <w:rsid w:val="006C1DFA"/>
    <w:rsid w:val="006C3CE8"/>
    <w:rsid w:val="006C56B4"/>
    <w:rsid w:val="006C5982"/>
    <w:rsid w:val="006C5E67"/>
    <w:rsid w:val="006C67F7"/>
    <w:rsid w:val="006C7E28"/>
    <w:rsid w:val="006D4A52"/>
    <w:rsid w:val="006D523F"/>
    <w:rsid w:val="006E6FE3"/>
    <w:rsid w:val="006E75ED"/>
    <w:rsid w:val="006F0B6D"/>
    <w:rsid w:val="006F3AF1"/>
    <w:rsid w:val="006F4E67"/>
    <w:rsid w:val="00701FDA"/>
    <w:rsid w:val="00706A87"/>
    <w:rsid w:val="00710447"/>
    <w:rsid w:val="00710834"/>
    <w:rsid w:val="00712B76"/>
    <w:rsid w:val="007166B9"/>
    <w:rsid w:val="00716966"/>
    <w:rsid w:val="007176B2"/>
    <w:rsid w:val="00720010"/>
    <w:rsid w:val="00720515"/>
    <w:rsid w:val="00721C1C"/>
    <w:rsid w:val="007225C7"/>
    <w:rsid w:val="007267E9"/>
    <w:rsid w:val="00726A32"/>
    <w:rsid w:val="00731986"/>
    <w:rsid w:val="00733205"/>
    <w:rsid w:val="00734D68"/>
    <w:rsid w:val="00737F08"/>
    <w:rsid w:val="0074367F"/>
    <w:rsid w:val="007439B0"/>
    <w:rsid w:val="007470E2"/>
    <w:rsid w:val="00747916"/>
    <w:rsid w:val="0075149A"/>
    <w:rsid w:val="007607B1"/>
    <w:rsid w:val="00761C7B"/>
    <w:rsid w:val="007670EE"/>
    <w:rsid w:val="00774B26"/>
    <w:rsid w:val="0077526F"/>
    <w:rsid w:val="007754F4"/>
    <w:rsid w:val="00777DD9"/>
    <w:rsid w:val="00784D6C"/>
    <w:rsid w:val="00787293"/>
    <w:rsid w:val="00790D60"/>
    <w:rsid w:val="0079300E"/>
    <w:rsid w:val="00793BB5"/>
    <w:rsid w:val="007941CE"/>
    <w:rsid w:val="007A4079"/>
    <w:rsid w:val="007A6BDA"/>
    <w:rsid w:val="007B15CF"/>
    <w:rsid w:val="007B2B4C"/>
    <w:rsid w:val="007B45CC"/>
    <w:rsid w:val="007C1244"/>
    <w:rsid w:val="007C5A93"/>
    <w:rsid w:val="007C6605"/>
    <w:rsid w:val="007D337F"/>
    <w:rsid w:val="007E2CFA"/>
    <w:rsid w:val="007E6234"/>
    <w:rsid w:val="007E679F"/>
    <w:rsid w:val="007E7532"/>
    <w:rsid w:val="007F3EDD"/>
    <w:rsid w:val="008039B5"/>
    <w:rsid w:val="00807A28"/>
    <w:rsid w:val="00810C39"/>
    <w:rsid w:val="00813F13"/>
    <w:rsid w:val="00813FFF"/>
    <w:rsid w:val="0081423E"/>
    <w:rsid w:val="00822A22"/>
    <w:rsid w:val="00824029"/>
    <w:rsid w:val="0083194C"/>
    <w:rsid w:val="0083235D"/>
    <w:rsid w:val="008364EE"/>
    <w:rsid w:val="00844608"/>
    <w:rsid w:val="00855387"/>
    <w:rsid w:val="008565B5"/>
    <w:rsid w:val="008612FE"/>
    <w:rsid w:val="00862829"/>
    <w:rsid w:val="00863D36"/>
    <w:rsid w:val="008800DA"/>
    <w:rsid w:val="0088010B"/>
    <w:rsid w:val="00890CE3"/>
    <w:rsid w:val="00892B5D"/>
    <w:rsid w:val="0089366E"/>
    <w:rsid w:val="008A2866"/>
    <w:rsid w:val="008A38B1"/>
    <w:rsid w:val="008B0840"/>
    <w:rsid w:val="008B20C3"/>
    <w:rsid w:val="008B4B16"/>
    <w:rsid w:val="008B6AF0"/>
    <w:rsid w:val="008B753B"/>
    <w:rsid w:val="008C1041"/>
    <w:rsid w:val="008C41C4"/>
    <w:rsid w:val="008C7DE4"/>
    <w:rsid w:val="008D23AC"/>
    <w:rsid w:val="008E3762"/>
    <w:rsid w:val="008E4D82"/>
    <w:rsid w:val="008E5DD3"/>
    <w:rsid w:val="008E63CB"/>
    <w:rsid w:val="008E74ED"/>
    <w:rsid w:val="008E7A3A"/>
    <w:rsid w:val="008F0E0A"/>
    <w:rsid w:val="008F2CEE"/>
    <w:rsid w:val="008F61C5"/>
    <w:rsid w:val="00906B33"/>
    <w:rsid w:val="00907091"/>
    <w:rsid w:val="00907453"/>
    <w:rsid w:val="00907658"/>
    <w:rsid w:val="009124DA"/>
    <w:rsid w:val="009159BE"/>
    <w:rsid w:val="009162DF"/>
    <w:rsid w:val="00921C08"/>
    <w:rsid w:val="00925F74"/>
    <w:rsid w:val="00930C29"/>
    <w:rsid w:val="009347D5"/>
    <w:rsid w:val="00936E46"/>
    <w:rsid w:val="0094566B"/>
    <w:rsid w:val="00953918"/>
    <w:rsid w:val="00955E00"/>
    <w:rsid w:val="00962F98"/>
    <w:rsid w:val="00965915"/>
    <w:rsid w:val="009928C9"/>
    <w:rsid w:val="00994423"/>
    <w:rsid w:val="00994AC3"/>
    <w:rsid w:val="0099558F"/>
    <w:rsid w:val="00997E3F"/>
    <w:rsid w:val="009A5C63"/>
    <w:rsid w:val="009A7E31"/>
    <w:rsid w:val="009B34A2"/>
    <w:rsid w:val="009B4793"/>
    <w:rsid w:val="009B7080"/>
    <w:rsid w:val="009C5877"/>
    <w:rsid w:val="009D074C"/>
    <w:rsid w:val="009E1753"/>
    <w:rsid w:val="009E36A5"/>
    <w:rsid w:val="009E3EA1"/>
    <w:rsid w:val="009E530D"/>
    <w:rsid w:val="009E77BF"/>
    <w:rsid w:val="00A010AB"/>
    <w:rsid w:val="00A013CF"/>
    <w:rsid w:val="00A06480"/>
    <w:rsid w:val="00A13480"/>
    <w:rsid w:val="00A13F48"/>
    <w:rsid w:val="00A14E3B"/>
    <w:rsid w:val="00A209A7"/>
    <w:rsid w:val="00A37307"/>
    <w:rsid w:val="00A41086"/>
    <w:rsid w:val="00A5482C"/>
    <w:rsid w:val="00A55FCF"/>
    <w:rsid w:val="00A57286"/>
    <w:rsid w:val="00A6051E"/>
    <w:rsid w:val="00A611EC"/>
    <w:rsid w:val="00A61436"/>
    <w:rsid w:val="00A61940"/>
    <w:rsid w:val="00A6271C"/>
    <w:rsid w:val="00A63C5E"/>
    <w:rsid w:val="00A6697D"/>
    <w:rsid w:val="00A73EA3"/>
    <w:rsid w:val="00A7452A"/>
    <w:rsid w:val="00A77D6D"/>
    <w:rsid w:val="00A94021"/>
    <w:rsid w:val="00A94B1B"/>
    <w:rsid w:val="00AA0D64"/>
    <w:rsid w:val="00AA2A1D"/>
    <w:rsid w:val="00AA2A54"/>
    <w:rsid w:val="00AA6DF7"/>
    <w:rsid w:val="00AD185E"/>
    <w:rsid w:val="00AD5AA3"/>
    <w:rsid w:val="00AD680D"/>
    <w:rsid w:val="00AD69C7"/>
    <w:rsid w:val="00AD74D7"/>
    <w:rsid w:val="00AE5C5F"/>
    <w:rsid w:val="00AF094C"/>
    <w:rsid w:val="00AF2A69"/>
    <w:rsid w:val="00AF70F6"/>
    <w:rsid w:val="00B00F8F"/>
    <w:rsid w:val="00B0101E"/>
    <w:rsid w:val="00B1124E"/>
    <w:rsid w:val="00B14B32"/>
    <w:rsid w:val="00B24E27"/>
    <w:rsid w:val="00B25414"/>
    <w:rsid w:val="00B265DF"/>
    <w:rsid w:val="00B35695"/>
    <w:rsid w:val="00B367E1"/>
    <w:rsid w:val="00B40762"/>
    <w:rsid w:val="00B44E3D"/>
    <w:rsid w:val="00B60644"/>
    <w:rsid w:val="00B63375"/>
    <w:rsid w:val="00B63DC6"/>
    <w:rsid w:val="00B64472"/>
    <w:rsid w:val="00B648BE"/>
    <w:rsid w:val="00B72F19"/>
    <w:rsid w:val="00B818BC"/>
    <w:rsid w:val="00B907AF"/>
    <w:rsid w:val="00B957ED"/>
    <w:rsid w:val="00B968AB"/>
    <w:rsid w:val="00BA4332"/>
    <w:rsid w:val="00BB232B"/>
    <w:rsid w:val="00BB3E9B"/>
    <w:rsid w:val="00BB49C8"/>
    <w:rsid w:val="00BB6450"/>
    <w:rsid w:val="00BB7059"/>
    <w:rsid w:val="00BC2F2C"/>
    <w:rsid w:val="00BC3540"/>
    <w:rsid w:val="00BC5D9C"/>
    <w:rsid w:val="00BC762E"/>
    <w:rsid w:val="00BD08E3"/>
    <w:rsid w:val="00BD1E5D"/>
    <w:rsid w:val="00BD6A7C"/>
    <w:rsid w:val="00BD6AD9"/>
    <w:rsid w:val="00BD7200"/>
    <w:rsid w:val="00BE16C4"/>
    <w:rsid w:val="00BE6770"/>
    <w:rsid w:val="00BF0E63"/>
    <w:rsid w:val="00BF3060"/>
    <w:rsid w:val="00C00CCB"/>
    <w:rsid w:val="00C01B56"/>
    <w:rsid w:val="00C112DB"/>
    <w:rsid w:val="00C20B62"/>
    <w:rsid w:val="00C23AF9"/>
    <w:rsid w:val="00C324F2"/>
    <w:rsid w:val="00C346D9"/>
    <w:rsid w:val="00C351F1"/>
    <w:rsid w:val="00C40B2F"/>
    <w:rsid w:val="00C415F1"/>
    <w:rsid w:val="00C6354B"/>
    <w:rsid w:val="00C63A61"/>
    <w:rsid w:val="00C65A35"/>
    <w:rsid w:val="00C65E2A"/>
    <w:rsid w:val="00C853A9"/>
    <w:rsid w:val="00CA5956"/>
    <w:rsid w:val="00CB3B5F"/>
    <w:rsid w:val="00CB5421"/>
    <w:rsid w:val="00CB5AFF"/>
    <w:rsid w:val="00CB7710"/>
    <w:rsid w:val="00CB794F"/>
    <w:rsid w:val="00CC335A"/>
    <w:rsid w:val="00CC3ABE"/>
    <w:rsid w:val="00CC4158"/>
    <w:rsid w:val="00CC6DC8"/>
    <w:rsid w:val="00CD46EF"/>
    <w:rsid w:val="00CD5A47"/>
    <w:rsid w:val="00CE063F"/>
    <w:rsid w:val="00CE0916"/>
    <w:rsid w:val="00CE3568"/>
    <w:rsid w:val="00CE5F05"/>
    <w:rsid w:val="00CF14BD"/>
    <w:rsid w:val="00CF6DD6"/>
    <w:rsid w:val="00D0260D"/>
    <w:rsid w:val="00D07A12"/>
    <w:rsid w:val="00D11AA1"/>
    <w:rsid w:val="00D120BC"/>
    <w:rsid w:val="00D131AD"/>
    <w:rsid w:val="00D24A20"/>
    <w:rsid w:val="00D346DE"/>
    <w:rsid w:val="00D35908"/>
    <w:rsid w:val="00D43363"/>
    <w:rsid w:val="00D4723F"/>
    <w:rsid w:val="00D475FF"/>
    <w:rsid w:val="00D579E9"/>
    <w:rsid w:val="00D654EC"/>
    <w:rsid w:val="00D84952"/>
    <w:rsid w:val="00D92E00"/>
    <w:rsid w:val="00D950AB"/>
    <w:rsid w:val="00D974ED"/>
    <w:rsid w:val="00DA0301"/>
    <w:rsid w:val="00DA2041"/>
    <w:rsid w:val="00DA389E"/>
    <w:rsid w:val="00DB20B1"/>
    <w:rsid w:val="00DB6A2D"/>
    <w:rsid w:val="00DB6DD9"/>
    <w:rsid w:val="00DC3630"/>
    <w:rsid w:val="00DD430D"/>
    <w:rsid w:val="00DE3E75"/>
    <w:rsid w:val="00DE4F92"/>
    <w:rsid w:val="00DE7BB8"/>
    <w:rsid w:val="00E01CFF"/>
    <w:rsid w:val="00E034FE"/>
    <w:rsid w:val="00E13CE5"/>
    <w:rsid w:val="00E1640C"/>
    <w:rsid w:val="00E223FD"/>
    <w:rsid w:val="00E2252B"/>
    <w:rsid w:val="00E31F3C"/>
    <w:rsid w:val="00E41629"/>
    <w:rsid w:val="00E41FD4"/>
    <w:rsid w:val="00E472E2"/>
    <w:rsid w:val="00E55473"/>
    <w:rsid w:val="00E60B58"/>
    <w:rsid w:val="00E610A4"/>
    <w:rsid w:val="00E647AB"/>
    <w:rsid w:val="00E679AD"/>
    <w:rsid w:val="00E811EF"/>
    <w:rsid w:val="00E81DCE"/>
    <w:rsid w:val="00E821C7"/>
    <w:rsid w:val="00E86664"/>
    <w:rsid w:val="00E86EDC"/>
    <w:rsid w:val="00EA059E"/>
    <w:rsid w:val="00EA1711"/>
    <w:rsid w:val="00EA205E"/>
    <w:rsid w:val="00EA3C3E"/>
    <w:rsid w:val="00EA7713"/>
    <w:rsid w:val="00EB25CF"/>
    <w:rsid w:val="00EB2920"/>
    <w:rsid w:val="00EB4F4A"/>
    <w:rsid w:val="00EB5B98"/>
    <w:rsid w:val="00EC1117"/>
    <w:rsid w:val="00EC565C"/>
    <w:rsid w:val="00EC73A7"/>
    <w:rsid w:val="00EC7525"/>
    <w:rsid w:val="00ED6968"/>
    <w:rsid w:val="00ED6E67"/>
    <w:rsid w:val="00EF5B62"/>
    <w:rsid w:val="00EF5F6C"/>
    <w:rsid w:val="00EF77BE"/>
    <w:rsid w:val="00F00915"/>
    <w:rsid w:val="00F01468"/>
    <w:rsid w:val="00F041F7"/>
    <w:rsid w:val="00F04211"/>
    <w:rsid w:val="00F064E7"/>
    <w:rsid w:val="00F07E5D"/>
    <w:rsid w:val="00F128EE"/>
    <w:rsid w:val="00F12A06"/>
    <w:rsid w:val="00F201F1"/>
    <w:rsid w:val="00F2378D"/>
    <w:rsid w:val="00F237DA"/>
    <w:rsid w:val="00F30503"/>
    <w:rsid w:val="00F33079"/>
    <w:rsid w:val="00F45455"/>
    <w:rsid w:val="00F51E4D"/>
    <w:rsid w:val="00F52D8D"/>
    <w:rsid w:val="00F6003A"/>
    <w:rsid w:val="00F64B35"/>
    <w:rsid w:val="00F70065"/>
    <w:rsid w:val="00F74BBD"/>
    <w:rsid w:val="00F75F3C"/>
    <w:rsid w:val="00F82390"/>
    <w:rsid w:val="00F91105"/>
    <w:rsid w:val="00F93799"/>
    <w:rsid w:val="00F96E43"/>
    <w:rsid w:val="00F9750E"/>
    <w:rsid w:val="00F977C3"/>
    <w:rsid w:val="00FA24C7"/>
    <w:rsid w:val="00FA3FE6"/>
    <w:rsid w:val="00FA45A3"/>
    <w:rsid w:val="00FA7B10"/>
    <w:rsid w:val="00FB2E7E"/>
    <w:rsid w:val="00FB5A68"/>
    <w:rsid w:val="00FB66EF"/>
    <w:rsid w:val="00FB7C8D"/>
    <w:rsid w:val="00FC2635"/>
    <w:rsid w:val="00FC35C1"/>
    <w:rsid w:val="00FC6BB6"/>
    <w:rsid w:val="00FD2113"/>
    <w:rsid w:val="00FD42B3"/>
    <w:rsid w:val="00FD4FE5"/>
    <w:rsid w:val="00FD5338"/>
    <w:rsid w:val="00FD7DD3"/>
    <w:rsid w:val="00FE0344"/>
    <w:rsid w:val="00FE0D9F"/>
    <w:rsid w:val="00FE6D30"/>
    <w:rsid w:val="00FF23C0"/>
    <w:rsid w:val="00FF2778"/>
    <w:rsid w:val="00FF3F40"/>
    <w:rsid w:val="00FF5E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docId w15:val="{6EAFB3DD-E881-E844-A032-0C253F43DDD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5" w:semiHidden="1" w:unhideWhenUsed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F82390"/>
  </w:style>
  <w:style w:type="paragraph" w:styleId="Footer">
    <w:name w:val="footer"/>
    <w:basedOn w:val="Normal"/>
    <w:link w:val="Footer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FooterChar">
    <w:name w:val="Footer Char"/>
    <w:basedOn w:val="DefaultParagraphFont"/>
    <w:link w:val="Footer"/>
    <w:uiPriority w:val="99"/>
    <w:rsid w:val="00F82390"/>
  </w:style>
  <w:style w:type="paragraph" w:styleId="ListParagraph">
    <w:name w:val="List Paragraph"/>
    <w:basedOn w:val="Normal"/>
    <w:uiPriority w:val="34"/>
    <w:qFormat/>
    <w:rsid w:val="00384420"/>
    <w:pPr>
      <w:ind w:left="720"/>
      <w:contextualSpacing/>
    </w:pPr>
  </w:style>
  <w:style w:type="character" w:styleId="Hyperlink">
    <w:name w:val="Hyperlink"/>
    <w:basedOn w:val="DefaultParagraphFont"/>
    <w:uiPriority w:val="99"/>
    <w:unhideWhenUsed/>
    <w:rsid w:val="0001188E"/>
    <w:rPr>
      <w:color w:val="0563C1" w:themeColor="hyperlink"/>
      <w:u w:val="single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FollowedHyperlink">
    <w:name w:val="FollowedHyperlink"/>
    <w:basedOn w:val="DefaultParagraphFont"/>
    <w:uiPriority w:val="99"/>
    <w:semiHidden/>
    <w:unhideWhenUsed/>
    <w:rsid w:val="001E6FC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40.png"/><Relationship Id="rId39" Type="http://schemas.openxmlformats.org/officeDocument/2006/relationships/image" Target="media/image27.png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47" Type="http://schemas.openxmlformats.org/officeDocument/2006/relationships/image" Target="media/image35.png"/><Relationship Id="rId50" Type="http://schemas.openxmlformats.org/officeDocument/2006/relationships/image" Target="media/image38.png"/><Relationship Id="rId55" Type="http://schemas.openxmlformats.org/officeDocument/2006/relationships/image" Target="media/image43.png"/><Relationship Id="rId63" Type="http://schemas.microsoft.com/office/2011/relationships/people" Target="people.xml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7.png"/><Relationship Id="rId11" Type="http://schemas.openxmlformats.org/officeDocument/2006/relationships/hyperlink" Target="https://machinelearningforkids.co.uk/scratchx" TargetMode="External"/><Relationship Id="rId24" Type="http://schemas.openxmlformats.org/officeDocument/2006/relationships/image" Target="media/image14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image" Target="media/image33.png"/><Relationship Id="rId53" Type="http://schemas.openxmlformats.org/officeDocument/2006/relationships/image" Target="media/image41.png"/><Relationship Id="rId58" Type="http://schemas.openxmlformats.org/officeDocument/2006/relationships/image" Target="media/image46.png"/><Relationship Id="rId5" Type="http://schemas.openxmlformats.org/officeDocument/2006/relationships/footnotes" Target="footnotes.xml"/><Relationship Id="rId61" Type="http://schemas.openxmlformats.org/officeDocument/2006/relationships/image" Target="media/image49.tiff"/><Relationship Id="rId19" Type="http://schemas.openxmlformats.org/officeDocument/2006/relationships/image" Target="media/image9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50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image" Target="media/image31.png"/><Relationship Id="rId48" Type="http://schemas.openxmlformats.org/officeDocument/2006/relationships/image" Target="media/image36.png"/><Relationship Id="rId56" Type="http://schemas.openxmlformats.org/officeDocument/2006/relationships/image" Target="media/image44.png"/><Relationship Id="rId64" Type="http://schemas.openxmlformats.org/officeDocument/2006/relationships/theme" Target="theme/theme1.xml"/><Relationship Id="rId8" Type="http://schemas.openxmlformats.org/officeDocument/2006/relationships/image" Target="media/image2.png"/><Relationship Id="rId51" Type="http://schemas.openxmlformats.org/officeDocument/2006/relationships/image" Target="media/image39.png"/><Relationship Id="rId3" Type="http://schemas.openxmlformats.org/officeDocument/2006/relationships/settings" Target="settings.xml"/><Relationship Id="rId12" Type="http://schemas.openxmlformats.org/officeDocument/2006/relationships/hyperlink" Target="https://machinelearningforkids.co.uk/scratchx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image" Target="media/image21.png"/><Relationship Id="rId38" Type="http://schemas.openxmlformats.org/officeDocument/2006/relationships/image" Target="media/image26.png"/><Relationship Id="rId46" Type="http://schemas.openxmlformats.org/officeDocument/2006/relationships/image" Target="media/image34.png"/><Relationship Id="rId59" Type="http://schemas.openxmlformats.org/officeDocument/2006/relationships/image" Target="media/image47.png"/><Relationship Id="rId20" Type="http://schemas.openxmlformats.org/officeDocument/2006/relationships/image" Target="media/image10.png"/><Relationship Id="rId41" Type="http://schemas.openxmlformats.org/officeDocument/2006/relationships/image" Target="media/image29.png"/><Relationship Id="rId54" Type="http://schemas.openxmlformats.org/officeDocument/2006/relationships/image" Target="media/image42.png"/><Relationship Id="rId62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49" Type="http://schemas.openxmlformats.org/officeDocument/2006/relationships/image" Target="media/image37.png"/><Relationship Id="rId57" Type="http://schemas.openxmlformats.org/officeDocument/2006/relationships/image" Target="media/image45.png"/><Relationship Id="rId10" Type="http://schemas.openxmlformats.org/officeDocument/2006/relationships/footer" Target="footer1.xml"/><Relationship Id="rId31" Type="http://schemas.openxmlformats.org/officeDocument/2006/relationships/image" Target="media/image19.png"/><Relationship Id="rId44" Type="http://schemas.openxmlformats.org/officeDocument/2006/relationships/image" Target="media/image32.png"/><Relationship Id="rId52" Type="http://schemas.openxmlformats.org/officeDocument/2006/relationships/image" Target="media/image40.png"/><Relationship Id="rId60" Type="http://schemas.openxmlformats.org/officeDocument/2006/relationships/image" Target="media/image48.png"/><Relationship Id="rId4" Type="http://schemas.openxmlformats.org/officeDocument/2006/relationships/webSettings" Target="webSettings.xml"/><Relationship Id="rId9" Type="http://schemas.openxmlformats.org/officeDocument/2006/relationships/image" Target="https://i.creativecommons.org/l/by-nc-sa/4.0/88x31.png" TargetMode="Externa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854</TotalTime>
  <Pages>31</Pages>
  <Words>2351</Words>
  <Characters>13406</Characters>
  <Application>Microsoft Office Word</Application>
  <DocSecurity>0</DocSecurity>
  <Lines>111</Lines>
  <Paragraphs>31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15726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Sung-Shine Lee</cp:lastModifiedBy>
  <cp:revision>340</cp:revision>
  <cp:lastPrinted>2017-11-26T23:19:00Z</cp:lastPrinted>
  <dcterms:created xsi:type="dcterms:W3CDTF">2017-06-30T00:27:00Z</dcterms:created>
  <dcterms:modified xsi:type="dcterms:W3CDTF">2019-06-01T03:23:00Z</dcterms:modified>
</cp:coreProperties>
</file>