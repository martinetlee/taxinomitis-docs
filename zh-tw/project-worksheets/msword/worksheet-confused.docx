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6E61DE" w14:textId="0471BF80" w:rsidR="00F57C3F" w:rsidRPr="00F57C3F" w:rsidRDefault="00927DD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n-US" w:eastAsia="zh-TW"/>
        </w:rPr>
      </w:pPr>
      <w:del w:id="0" w:author="Sung-Shine Lee" w:date="2018-12-03T10:50:00Z">
        <w:r w:rsidDel="007B3249">
          <w:rPr>
            <w:rFonts w:hint="eastAsia"/>
            <w:color w:val="FFFFFF" w:themeColor="background1"/>
            <w:sz w:val="96"/>
            <w:lang w:val="en-US" w:eastAsia="zh-TW"/>
          </w:rPr>
          <w:delText>混</w:delText>
        </w:r>
      </w:del>
      <w:ins w:id="1" w:author="Sung-Shine Lee" w:date="2018-12-03T10:50:00Z">
        <w:r w:rsidR="007B3249">
          <w:rPr>
            <w:rFonts w:hint="eastAsia"/>
            <w:color w:val="FFFFFF" w:themeColor="background1"/>
            <w:sz w:val="96"/>
            <w:lang w:val="en-US" w:eastAsia="zh-TW"/>
          </w:rPr>
          <w:t>搞混</w:t>
        </w:r>
      </w:ins>
      <w:del w:id="2" w:author="Sung-Shine Lee" w:date="2018-12-03T10:50:00Z">
        <w:r w:rsidDel="007B3249">
          <w:rPr>
            <w:rFonts w:hint="eastAsia"/>
            <w:color w:val="FFFFFF" w:themeColor="background1"/>
            <w:sz w:val="96"/>
            <w:lang w:val="en-US" w:eastAsia="zh-TW"/>
          </w:rPr>
          <w:delText>淆</w:delText>
        </w:r>
      </w:del>
    </w:p>
    <w:p w14:paraId="0C847E3F" w14:textId="6D45DBEA" w:rsidR="000A29B6" w:rsidRPr="00BA2386" w:rsidDel="006F483A" w:rsidRDefault="00EA5DC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3" w:author="Chen Aline" w:date="2018-12-05T13:47:00Z"/>
          <w:color w:val="FF0000"/>
          <w:sz w:val="96"/>
          <w:lang w:eastAsia="zh-TW"/>
        </w:rPr>
      </w:pPr>
      <w:del w:id="4" w:author="Chen Aline" w:date="2018-12-05T13:47:00Z">
        <w:r w:rsidRPr="00BA2386" w:rsidDel="006F483A">
          <w:rPr>
            <w:color w:val="FF0000"/>
            <w:sz w:val="96"/>
            <w:lang w:eastAsia="zh-TW"/>
          </w:rPr>
          <w:delText>Confused</w:delText>
        </w:r>
      </w:del>
    </w:p>
    <w:p w14:paraId="51EBF4DA" w14:textId="77777777" w:rsidR="00F82390" w:rsidRDefault="00F82390">
      <w:pPr>
        <w:rPr>
          <w:lang w:eastAsia="zh-TW"/>
        </w:rPr>
      </w:pPr>
    </w:p>
    <w:p w14:paraId="641D3159" w14:textId="77777777" w:rsidR="00F82390" w:rsidRDefault="00F82390">
      <w:pPr>
        <w:rPr>
          <w:lang w:eastAsia="zh-TW"/>
        </w:rPr>
      </w:pPr>
    </w:p>
    <w:p w14:paraId="7E38839E" w14:textId="25A10E48" w:rsidR="00551A52" w:rsidRDefault="00551A52"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w:t>
      </w:r>
      <w:r w:rsidR="00307993">
        <w:rPr>
          <w:rFonts w:hint="eastAsia"/>
          <w:sz w:val="36"/>
          <w:lang w:eastAsia="zh-TW"/>
        </w:rPr>
        <w:t>，</w:t>
      </w:r>
      <w:r>
        <w:rPr>
          <w:rFonts w:hint="eastAsia"/>
          <w:sz w:val="36"/>
          <w:lang w:eastAsia="zh-TW"/>
        </w:rPr>
        <w:t>你會學到機器學習</w:t>
      </w:r>
      <w:r w:rsidR="00307993">
        <w:rPr>
          <w:rFonts w:hint="eastAsia"/>
          <w:sz w:val="36"/>
          <w:lang w:eastAsia="zh-TW"/>
        </w:rPr>
        <w:t>可能會如何犯錯</w:t>
      </w:r>
    </w:p>
    <w:p w14:paraId="6B8E1B95" w14:textId="77777777" w:rsidR="006F483A" w:rsidRDefault="006F483A" w:rsidP="00F82390">
      <w:pPr>
        <w:pBdr>
          <w:top w:val="single" w:sz="8" w:space="10" w:color="auto" w:shadow="1"/>
          <w:left w:val="single" w:sz="8" w:space="10" w:color="auto" w:shadow="1"/>
          <w:bottom w:val="single" w:sz="8" w:space="10" w:color="auto" w:shadow="1"/>
          <w:right w:val="single" w:sz="8" w:space="10" w:color="auto" w:shadow="1"/>
        </w:pBdr>
        <w:rPr>
          <w:ins w:id="5" w:author="Chen Aline" w:date="2018-12-05T13:47:00Z"/>
          <w:sz w:val="36"/>
          <w:lang w:eastAsia="zh-TW"/>
        </w:rPr>
      </w:pPr>
    </w:p>
    <w:p w14:paraId="4EFB2196" w14:textId="0030CF52" w:rsidR="00EF77BE" w:rsidDel="006F483A" w:rsidRDefault="00F82390" w:rsidP="00F82390">
      <w:pPr>
        <w:pBdr>
          <w:top w:val="single" w:sz="8" w:space="10" w:color="auto" w:shadow="1"/>
          <w:left w:val="single" w:sz="8" w:space="10" w:color="auto" w:shadow="1"/>
          <w:bottom w:val="single" w:sz="8" w:space="10" w:color="auto" w:shadow="1"/>
          <w:right w:val="single" w:sz="8" w:space="10" w:color="auto" w:shadow="1"/>
        </w:pBdr>
        <w:rPr>
          <w:del w:id="6" w:author="Chen Aline" w:date="2018-12-05T13:47:00Z"/>
          <w:sz w:val="36"/>
        </w:rPr>
      </w:pPr>
      <w:del w:id="7" w:author="Chen Aline" w:date="2018-12-05T13:47:00Z">
        <w:r w:rsidRPr="00F82390" w:rsidDel="006F483A">
          <w:rPr>
            <w:sz w:val="36"/>
          </w:rPr>
          <w:delText xml:space="preserve">In this project you will </w:delText>
        </w:r>
        <w:r w:rsidR="001E6ECA" w:rsidDel="006F483A">
          <w:rPr>
            <w:sz w:val="36"/>
          </w:rPr>
          <w:delText xml:space="preserve">learn about </w:delText>
        </w:r>
        <w:r w:rsidR="004A1E1B" w:rsidDel="006F483A">
          <w:rPr>
            <w:sz w:val="36"/>
          </w:rPr>
          <w:delText>how machine learning can make mistakes</w:delText>
        </w:r>
        <w:r w:rsidRPr="00F82390" w:rsidDel="006F483A">
          <w:rPr>
            <w:sz w:val="36"/>
          </w:rPr>
          <w:delText xml:space="preserve">. </w:delText>
        </w:r>
      </w:del>
    </w:p>
    <w:p w14:paraId="134453CF" w14:textId="2DBAB677" w:rsidR="00EF77BE" w:rsidRDefault="00BA238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你會訓練一個辨別檸檬和葡萄柚的機器學習模型</w:t>
      </w:r>
    </w:p>
    <w:p w14:paraId="7196BC22" w14:textId="77777777" w:rsidR="006F483A" w:rsidRDefault="006F483A" w:rsidP="00F82390">
      <w:pPr>
        <w:pBdr>
          <w:top w:val="single" w:sz="8" w:space="10" w:color="auto" w:shadow="1"/>
          <w:left w:val="single" w:sz="8" w:space="10" w:color="auto" w:shadow="1"/>
          <w:bottom w:val="single" w:sz="8" w:space="10" w:color="auto" w:shadow="1"/>
          <w:right w:val="single" w:sz="8" w:space="10" w:color="auto" w:shadow="1"/>
        </w:pBdr>
        <w:rPr>
          <w:ins w:id="8" w:author="Chen Aline" w:date="2018-12-05T13:47:00Z"/>
          <w:sz w:val="36"/>
          <w:lang w:eastAsia="zh-TW"/>
        </w:rPr>
      </w:pPr>
    </w:p>
    <w:p w14:paraId="3F4FD749" w14:textId="34EC8AD4" w:rsidR="00F82390" w:rsidRPr="00F82390" w:rsidDel="006F483A" w:rsidRDefault="004A1E1B" w:rsidP="00F82390">
      <w:pPr>
        <w:pBdr>
          <w:top w:val="single" w:sz="8" w:space="10" w:color="auto" w:shadow="1"/>
          <w:left w:val="single" w:sz="8" w:space="10" w:color="auto" w:shadow="1"/>
          <w:bottom w:val="single" w:sz="8" w:space="10" w:color="auto" w:shadow="1"/>
          <w:right w:val="single" w:sz="8" w:space="10" w:color="auto" w:shadow="1"/>
        </w:pBdr>
        <w:rPr>
          <w:del w:id="9" w:author="Chen Aline" w:date="2018-12-05T13:47:00Z"/>
          <w:sz w:val="36"/>
        </w:rPr>
      </w:pPr>
      <w:del w:id="10" w:author="Chen Aline" w:date="2018-12-05T13:47:00Z">
        <w:r w:rsidDel="006F483A">
          <w:rPr>
            <w:sz w:val="36"/>
          </w:rPr>
          <w:delText xml:space="preserve">You’ll train a machine learning model to recognise lemons and grapefruits. </w:delText>
        </w:r>
      </w:del>
    </w:p>
    <w:p w14:paraId="7502D000" w14:textId="2D88EEA5"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一開始，你</w:t>
      </w:r>
      <w:ins w:id="11" w:author="Sung-Shine Lee" w:date="2018-12-03T10:50:00Z">
        <w:r w:rsidR="007B3249">
          <w:rPr>
            <w:rFonts w:hint="eastAsia"/>
            <w:sz w:val="36"/>
            <w:lang w:eastAsia="zh-TW"/>
          </w:rPr>
          <w:t>會先</w:t>
        </w:r>
      </w:ins>
      <w:del w:id="12" w:author="Sung-Shine Lee" w:date="2018-12-03T10:50:00Z">
        <w:r w:rsidDel="007B3249">
          <w:rPr>
            <w:rFonts w:hint="eastAsia"/>
            <w:sz w:val="36"/>
            <w:lang w:eastAsia="zh-TW"/>
          </w:rPr>
          <w:delText>必須</w:delText>
        </w:r>
      </w:del>
      <w:r>
        <w:rPr>
          <w:rFonts w:hint="eastAsia"/>
          <w:sz w:val="36"/>
          <w:lang w:eastAsia="zh-TW"/>
        </w:rPr>
        <w:t>進行</w:t>
      </w:r>
      <w:ins w:id="13" w:author="Sung-Shine Lee" w:date="2018-12-03T10:50:00Z">
        <w:r w:rsidR="007B3249">
          <w:rPr>
            <w:rFonts w:hint="eastAsia"/>
            <w:sz w:val="36"/>
            <w:lang w:eastAsia="zh-TW"/>
          </w:rPr>
          <w:t>效果</w:t>
        </w:r>
      </w:ins>
      <w:r>
        <w:rPr>
          <w:rFonts w:hint="eastAsia"/>
          <w:sz w:val="36"/>
          <w:lang w:eastAsia="zh-TW"/>
        </w:rPr>
        <w:t>很差的訓練，</w:t>
      </w:r>
      <w:ins w:id="14" w:author="Sung-Shine Lee" w:date="2018-12-03T10:51:00Z">
        <w:r w:rsidR="007B3249">
          <w:rPr>
            <w:rFonts w:hint="eastAsia"/>
            <w:sz w:val="36"/>
            <w:lang w:eastAsia="zh-TW"/>
          </w:rPr>
          <w:t>故意</w:t>
        </w:r>
      </w:ins>
      <w:r>
        <w:rPr>
          <w:rFonts w:hint="eastAsia"/>
          <w:sz w:val="36"/>
          <w:lang w:eastAsia="zh-TW"/>
        </w:rPr>
        <w:t>讓電腦</w:t>
      </w:r>
      <w:ins w:id="15" w:author="Sung-Shine Lee" w:date="2018-12-03T10:50:00Z">
        <w:r w:rsidR="007B3249">
          <w:rPr>
            <w:rFonts w:hint="eastAsia"/>
            <w:sz w:val="36"/>
            <w:lang w:eastAsia="zh-TW"/>
          </w:rPr>
          <w:t>把</w:t>
        </w:r>
      </w:ins>
      <w:del w:id="16" w:author="Sung-Shine Lee" w:date="2018-12-03T10:50:00Z">
        <w:r w:rsidDel="007B3249">
          <w:rPr>
            <w:rFonts w:hint="eastAsia"/>
            <w:sz w:val="36"/>
            <w:lang w:eastAsia="zh-TW"/>
          </w:rPr>
          <w:delText>混淆</w:delText>
        </w:r>
      </w:del>
      <w:r>
        <w:rPr>
          <w:rFonts w:hint="eastAsia"/>
          <w:sz w:val="36"/>
          <w:lang w:eastAsia="zh-TW"/>
        </w:rPr>
        <w:t>兩種水果</w:t>
      </w:r>
      <w:ins w:id="17" w:author="Sung-Shine Lee" w:date="2018-12-03T10:50:00Z">
        <w:r w:rsidR="007B3249">
          <w:rPr>
            <w:rFonts w:hint="eastAsia"/>
            <w:sz w:val="36"/>
            <w:lang w:eastAsia="zh-TW"/>
          </w:rPr>
          <w:t>搞混</w:t>
        </w:r>
      </w:ins>
    </w:p>
    <w:p w14:paraId="53DB89AD" w14:textId="77777777" w:rsidR="00856190" w:rsidRDefault="00856190" w:rsidP="00F82390">
      <w:pPr>
        <w:pBdr>
          <w:top w:val="single" w:sz="8" w:space="10" w:color="auto" w:shadow="1"/>
          <w:left w:val="single" w:sz="8" w:space="10" w:color="auto" w:shadow="1"/>
          <w:bottom w:val="single" w:sz="8" w:space="10" w:color="auto" w:shadow="1"/>
          <w:right w:val="single" w:sz="8" w:space="10" w:color="auto" w:shadow="1"/>
        </w:pBdr>
        <w:rPr>
          <w:ins w:id="18" w:author="Chen Aline" w:date="2018-12-05T13:47:00Z"/>
          <w:sz w:val="36"/>
          <w:lang w:eastAsia="zh-TW"/>
        </w:rPr>
      </w:pPr>
    </w:p>
    <w:p w14:paraId="07F290F5" w14:textId="0E4A4F94" w:rsidR="00F82390" w:rsidRPr="00F82390" w:rsidDel="00856190" w:rsidRDefault="004A1E1B" w:rsidP="00F82390">
      <w:pPr>
        <w:pBdr>
          <w:top w:val="single" w:sz="8" w:space="10" w:color="auto" w:shadow="1"/>
          <w:left w:val="single" w:sz="8" w:space="10" w:color="auto" w:shadow="1"/>
          <w:bottom w:val="single" w:sz="8" w:space="10" w:color="auto" w:shadow="1"/>
          <w:right w:val="single" w:sz="8" w:space="10" w:color="auto" w:shadow="1"/>
        </w:pBdr>
        <w:rPr>
          <w:del w:id="19" w:author="Chen Aline" w:date="2018-12-05T13:47:00Z"/>
          <w:sz w:val="36"/>
        </w:rPr>
      </w:pPr>
      <w:del w:id="20" w:author="Chen Aline" w:date="2018-12-05T13:47:00Z">
        <w:r w:rsidDel="00856190">
          <w:rPr>
            <w:sz w:val="36"/>
          </w:rPr>
          <w:delText xml:space="preserve">To start with, you’ll train it </w:delText>
        </w:r>
        <w:r w:rsidR="00B467B4" w:rsidDel="00856190">
          <w:rPr>
            <w:sz w:val="36"/>
          </w:rPr>
          <w:delText xml:space="preserve">badly </w:delText>
        </w:r>
        <w:r w:rsidDel="00856190">
          <w:rPr>
            <w:sz w:val="36"/>
          </w:rPr>
          <w:delText>so that it confuse</w:delText>
        </w:r>
        <w:r w:rsidR="00B467B4" w:rsidDel="00856190">
          <w:rPr>
            <w:sz w:val="36"/>
          </w:rPr>
          <w:delText>s</w:delText>
        </w:r>
        <w:r w:rsidDel="00856190">
          <w:rPr>
            <w:sz w:val="36"/>
          </w:rPr>
          <w:delText xml:space="preserve"> the two. </w:delText>
        </w:r>
      </w:del>
    </w:p>
    <w:p w14:paraId="7FAFAB57" w14:textId="7A223236"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當你理解為何會發生這種情況時，你會重新訓練電腦，讓</w:t>
      </w:r>
      <w:del w:id="21" w:author="Sung-Shine Lee" w:date="2018-12-03T10:51:00Z">
        <w:r w:rsidDel="007B3249">
          <w:rPr>
            <w:rFonts w:hint="eastAsia"/>
            <w:sz w:val="36"/>
            <w:lang w:eastAsia="zh-TW"/>
          </w:rPr>
          <w:delText>混淆</w:delText>
        </w:r>
      </w:del>
      <w:ins w:id="22" w:author="Sung-Shine Lee" w:date="2018-12-03T10:51:00Z">
        <w:r w:rsidR="007B3249">
          <w:rPr>
            <w:rFonts w:hint="eastAsia"/>
            <w:sz w:val="36"/>
            <w:lang w:eastAsia="zh-TW"/>
          </w:rPr>
          <w:t>搞混</w:t>
        </w:r>
      </w:ins>
      <w:r>
        <w:rPr>
          <w:rFonts w:hint="eastAsia"/>
          <w:sz w:val="36"/>
          <w:lang w:eastAsia="zh-TW"/>
        </w:rPr>
        <w:t>的機會得以下降</w:t>
      </w:r>
    </w:p>
    <w:p w14:paraId="114D2C7C" w14:textId="5D2764F8" w:rsidR="00F82390" w:rsidRPr="00F82390" w:rsidDel="00856190" w:rsidRDefault="004A1E1B" w:rsidP="00F82390">
      <w:pPr>
        <w:pBdr>
          <w:top w:val="single" w:sz="8" w:space="10" w:color="auto" w:shadow="1"/>
          <w:left w:val="single" w:sz="8" w:space="10" w:color="auto" w:shadow="1"/>
          <w:bottom w:val="single" w:sz="8" w:space="10" w:color="auto" w:shadow="1"/>
          <w:right w:val="single" w:sz="8" w:space="10" w:color="auto" w:shadow="1"/>
        </w:pBdr>
        <w:rPr>
          <w:del w:id="23" w:author="Chen Aline" w:date="2018-12-05T13:47:00Z"/>
          <w:sz w:val="36"/>
        </w:rPr>
      </w:pPr>
      <w:del w:id="24" w:author="Chen Aline" w:date="2018-12-05T13:47:00Z">
        <w:r w:rsidDel="00856190">
          <w:rPr>
            <w:sz w:val="36"/>
          </w:rPr>
          <w:delText xml:space="preserve">When you understand why that happened, you’ll train it again so that it is harder to confuse. </w:delText>
        </w:r>
      </w:del>
    </w:p>
    <w:p w14:paraId="58B03888" w14:textId="6BDF0CAA" w:rsidR="00F82390" w:rsidRDefault="00F82390"/>
    <w:p w14:paraId="66F5B6A3" w14:textId="597AE74E" w:rsidR="00B467B4" w:rsidRPr="00CB21A0" w:rsidRDefault="00B467B4">
      <w:pPr>
        <w:rPr>
          <w:sz w:val="12"/>
        </w:rPr>
      </w:pPr>
    </w:p>
    <w:p w14:paraId="5B0892EC" w14:textId="77777777" w:rsidR="00CB21A0" w:rsidRPr="00CB21A0" w:rsidRDefault="00CB21A0">
      <w:pPr>
        <w:rPr>
          <w:sz w:val="12"/>
        </w:rPr>
      </w:pPr>
    </w:p>
    <w:p w14:paraId="7B75AF0A" w14:textId="77777777" w:rsidR="00F82390" w:rsidRDefault="00F82390"/>
    <w:p w14:paraId="79576DC9" w14:textId="77777777" w:rsidR="00CB21A0" w:rsidRDefault="000C41D2" w:rsidP="00CB21A0">
      <w:pPr>
        <w:rPr>
          <w:sz w:val="6"/>
        </w:rPr>
      </w:pPr>
      <w:r w:rsidRPr="000C41D2">
        <w:rPr>
          <w:noProof/>
          <w:lang w:val="en-US" w:eastAsia="zh-TW"/>
        </w:rPr>
        <w:drawing>
          <wp:inline distT="0" distB="0" distL="0" distR="0" wp14:anchorId="19569F27" wp14:editId="63865EE6">
            <wp:extent cx="6572250" cy="3609340"/>
            <wp:effectExtent l="12700" t="1270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093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1B9FD6" w14:textId="7B25E03C" w:rsidR="00CB21A0" w:rsidRDefault="00CB21A0" w:rsidP="00CB21A0">
      <w:pPr>
        <w:rPr>
          <w:sz w:val="6"/>
        </w:rPr>
      </w:pPr>
    </w:p>
    <w:p w14:paraId="771857A1" w14:textId="71502417" w:rsidR="00CB21A0" w:rsidRDefault="00CB21A0" w:rsidP="00CB21A0">
      <w:pPr>
        <w:rPr>
          <w:sz w:val="6"/>
        </w:rPr>
      </w:pPr>
    </w:p>
    <w:p w14:paraId="2A857480" w14:textId="5CD32CF0" w:rsidR="00CB21A0" w:rsidRDefault="00CB21A0" w:rsidP="00CB21A0">
      <w:pPr>
        <w:rPr>
          <w:sz w:val="6"/>
        </w:rPr>
      </w:pPr>
    </w:p>
    <w:p w14:paraId="2C6FD63F" w14:textId="2DDB864F" w:rsidR="00CB21A0" w:rsidRDefault="00CB21A0" w:rsidP="00CB21A0">
      <w:pPr>
        <w:rPr>
          <w:sz w:val="6"/>
        </w:rPr>
      </w:pPr>
    </w:p>
    <w:p w14:paraId="58CD7294" w14:textId="5CB17068" w:rsidR="00CB21A0" w:rsidRDefault="00CB21A0" w:rsidP="00CB21A0">
      <w:pPr>
        <w:rPr>
          <w:sz w:val="6"/>
        </w:rPr>
      </w:pPr>
    </w:p>
    <w:p w14:paraId="00CF8E84" w14:textId="77777777" w:rsidR="00CB21A0" w:rsidRPr="008F3904" w:rsidRDefault="00CB21A0" w:rsidP="00CB21A0">
      <w:pPr>
        <w:rPr>
          <w:sz w:val="6"/>
        </w:rPr>
      </w:pPr>
    </w:p>
    <w:p w14:paraId="359B1327" w14:textId="77777777" w:rsidR="00CB21A0" w:rsidRPr="00532973" w:rsidRDefault="00CB21A0" w:rsidP="00CB21A0">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4080" behindDoc="0" locked="0" layoutInCell="1" allowOverlap="1" wp14:anchorId="77D90130" wp14:editId="5B0F83A0">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93A97AA" w14:textId="77777777" w:rsidR="00CB21A0" w:rsidRDefault="00CB21A0" w:rsidP="00CB21A0">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95552CF"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55FC351" w14:textId="0210CD23" w:rsidR="00847EB8" w:rsidDel="00856190" w:rsidRDefault="00847EB8" w:rsidP="00384420">
      <w:pPr>
        <w:pStyle w:val="a5"/>
        <w:numPr>
          <w:ilvl w:val="0"/>
          <w:numId w:val="1"/>
        </w:numPr>
        <w:rPr>
          <w:del w:id="27" w:author="Chen Aline" w:date="2018-12-05T13:48:00Z"/>
          <w:sz w:val="32"/>
        </w:rPr>
      </w:pPr>
      <w:r>
        <w:rPr>
          <w:rFonts w:hint="eastAsia"/>
          <w:sz w:val="32"/>
        </w:rPr>
        <w:lastRenderedPageBreak/>
        <w:t>搜尋網頁：</w:t>
      </w:r>
      <w:hyperlink r:id="rId12" w:history="1">
        <w:r>
          <w:rPr>
            <w:rStyle w:val="a6"/>
            <w:sz w:val="32"/>
          </w:rPr>
          <w:t>https://machinelearningforkids.co.uk/</w:t>
        </w:r>
      </w:hyperlink>
    </w:p>
    <w:p w14:paraId="79E721D9" w14:textId="6EF1EC66" w:rsidR="00F82390" w:rsidRPr="00856190" w:rsidDel="00856190" w:rsidRDefault="0001188E">
      <w:pPr>
        <w:pStyle w:val="a5"/>
        <w:numPr>
          <w:ilvl w:val="0"/>
          <w:numId w:val="1"/>
        </w:numPr>
        <w:ind w:firstLine="720"/>
        <w:rPr>
          <w:del w:id="28" w:author="Chen Aline" w:date="2018-12-05T13:48:00Z"/>
          <w:sz w:val="32"/>
          <w:rPrChange w:id="29" w:author="Chen Aline" w:date="2018-12-05T13:48:00Z">
            <w:rPr>
              <w:del w:id="30" w:author="Chen Aline" w:date="2018-12-05T13:48:00Z"/>
            </w:rPr>
          </w:rPrChange>
        </w:rPr>
        <w:pPrChange w:id="31" w:author="Chen Aline" w:date="2018-12-05T13:48:00Z">
          <w:pPr>
            <w:pStyle w:val="a5"/>
            <w:ind w:firstLine="720"/>
          </w:pPr>
        </w:pPrChange>
      </w:pPr>
      <w:del w:id="32" w:author="Chen Aline" w:date="2018-12-05T13:48:00Z">
        <w:r w:rsidRPr="00856190" w:rsidDel="00856190">
          <w:rPr>
            <w:sz w:val="32"/>
            <w:rPrChange w:id="33" w:author="Chen Aline" w:date="2018-12-05T13:48:00Z">
              <w:rPr/>
            </w:rPrChange>
          </w:rPr>
          <w:delText xml:space="preserve">Go to </w:delText>
        </w:r>
        <w:r w:rsidR="00A77BE8" w:rsidRPr="00856190" w:rsidDel="00856190">
          <w:fldChar w:fldCharType="begin"/>
        </w:r>
        <w:r w:rsidR="00A77BE8" w:rsidDel="00856190">
          <w:delInstrText xml:space="preserve"> HYPERLINK "https://machinelearningforkids.co.uk/" </w:delInstrText>
        </w:r>
        <w:r w:rsidR="00A77BE8" w:rsidRPr="00856190" w:rsidDel="00856190">
          <w:fldChar w:fldCharType="separate"/>
        </w:r>
        <w:r w:rsidR="005C0201" w:rsidRPr="00856190" w:rsidDel="00856190">
          <w:rPr>
            <w:rStyle w:val="a6"/>
            <w:sz w:val="32"/>
          </w:rPr>
          <w:delText>https://machinelearningforkids.co.uk/</w:delText>
        </w:r>
        <w:r w:rsidR="00A77BE8" w:rsidRPr="00856190" w:rsidDel="00856190">
          <w:rPr>
            <w:rStyle w:val="a6"/>
            <w:sz w:val="32"/>
          </w:rPr>
          <w:fldChar w:fldCharType="end"/>
        </w:r>
        <w:r w:rsidRPr="00856190" w:rsidDel="00856190">
          <w:rPr>
            <w:sz w:val="32"/>
            <w:rPrChange w:id="34" w:author="Chen Aline" w:date="2018-12-05T13:48:00Z">
              <w:rPr/>
            </w:rPrChange>
          </w:rPr>
          <w:delText xml:space="preserve"> in a web browser</w:delText>
        </w:r>
      </w:del>
    </w:p>
    <w:p w14:paraId="14FBF5F6" w14:textId="31EADB1B" w:rsidR="0001188E" w:rsidRPr="0001188E" w:rsidRDefault="0001188E">
      <w:pPr>
        <w:pStyle w:val="a5"/>
        <w:numPr>
          <w:ilvl w:val="0"/>
          <w:numId w:val="1"/>
        </w:numPr>
        <w:pPrChange w:id="35" w:author="Chen Aline" w:date="2018-12-05T13:48:00Z">
          <w:pPr/>
        </w:pPrChange>
      </w:pPr>
    </w:p>
    <w:p w14:paraId="7042E793" w14:textId="77777777" w:rsidR="00F97ACA" w:rsidRDefault="00F97ACA" w:rsidP="00F97ACA">
      <w:pPr>
        <w:pStyle w:val="a5"/>
        <w:numPr>
          <w:ilvl w:val="0"/>
          <w:numId w:val="1"/>
        </w:numPr>
        <w:rPr>
          <w:sz w:val="32"/>
        </w:rPr>
      </w:pPr>
      <w:r>
        <w:rPr>
          <w:rFonts w:hint="eastAsia"/>
          <w:sz w:val="32"/>
        </w:rPr>
        <w:t>點選</w:t>
      </w:r>
      <w:r>
        <w:rPr>
          <w:sz w:val="32"/>
        </w:rPr>
        <w:t>“</w:t>
      </w:r>
      <w:r w:rsidRPr="006273D9">
        <w:rPr>
          <w:b/>
          <w:sz w:val="32"/>
        </w:rPr>
        <w:t>Log In</w:t>
      </w:r>
      <w:r>
        <w:rPr>
          <w:sz w:val="32"/>
        </w:rPr>
        <w:t>”</w:t>
      </w:r>
      <w:r>
        <w:rPr>
          <w:rFonts w:hint="eastAsia"/>
          <w:sz w:val="32"/>
          <w:lang w:eastAsia="zh-TW"/>
        </w:rPr>
        <w:t xml:space="preserve"> </w:t>
      </w:r>
      <w:r>
        <w:rPr>
          <w:rFonts w:hint="eastAsia"/>
          <w:sz w:val="32"/>
          <w:lang w:eastAsia="zh-TW"/>
        </w:rPr>
        <w:t>按鈕並登入系統</w:t>
      </w:r>
    </w:p>
    <w:p w14:paraId="0A61C86C" w14:textId="77777777" w:rsidR="00F97ACA" w:rsidRDefault="00F97ACA" w:rsidP="00F97ACA">
      <w:pPr>
        <w:pStyle w:val="a5"/>
        <w:ind w:firstLine="720"/>
        <w:rPr>
          <w:sz w:val="32"/>
          <w:lang w:eastAsia="zh-TW"/>
        </w:rPr>
      </w:pPr>
    </w:p>
    <w:p w14:paraId="74492520" w14:textId="51BAE7F7" w:rsidR="00F97ACA" w:rsidRPr="00F97ACA" w:rsidRDefault="00F97ACA" w:rsidP="00F97ACA">
      <w:pPr>
        <w:pStyle w:val="a5"/>
        <w:ind w:firstLine="720"/>
        <w:rPr>
          <w:sz w:val="32"/>
          <w:lang w:eastAsia="zh-TW"/>
        </w:rPr>
      </w:pPr>
      <w:r w:rsidRPr="00F97ACA">
        <w:rPr>
          <w:rFonts w:ascii="新細明體" w:eastAsia="新細明體" w:cs="新細明體" w:hint="eastAsia"/>
          <w:color w:val="000000"/>
          <w:lang w:val="en-US" w:eastAsia="zh-TW"/>
        </w:rPr>
        <w:t>如果你沒有帳號，請你的老師幫你建立一個帳號。</w:t>
      </w:r>
    </w:p>
    <w:p w14:paraId="001467C0" w14:textId="35224362" w:rsidR="00F97ACA" w:rsidRDefault="00F97ACA" w:rsidP="00F97ACA">
      <w:pPr>
        <w:pStyle w:val="a5"/>
        <w:ind w:left="1440"/>
        <w:rPr>
          <w:sz w:val="32"/>
          <w:lang w:eastAsia="zh-TW"/>
        </w:rPr>
      </w:pPr>
      <w:r>
        <w:rPr>
          <w:rFonts w:ascii="新細明體" w:eastAsia="新細明體" w:cs="新細明體" w:hint="eastAsia"/>
          <w:color w:val="000000"/>
          <w:lang w:val="en-US" w:eastAsia="zh-TW"/>
        </w:rPr>
        <w:t>如果你不記得你的帳號或密碼，請你的老師幫你重新設定一次。</w:t>
      </w:r>
    </w:p>
    <w:p w14:paraId="54C23BA1" w14:textId="48BB5EF0" w:rsidR="006812AE" w:rsidRPr="006812AE" w:rsidDel="00856190" w:rsidRDefault="006812AE" w:rsidP="00F97ACA">
      <w:pPr>
        <w:pStyle w:val="a5"/>
        <w:ind w:firstLine="720"/>
        <w:rPr>
          <w:del w:id="36" w:author="Chen Aline" w:date="2018-12-05T13:48:00Z"/>
          <w:sz w:val="32"/>
        </w:rPr>
      </w:pPr>
      <w:del w:id="37" w:author="Chen Aline" w:date="2018-12-05T13:48:00Z">
        <w:r w:rsidDel="00856190">
          <w:rPr>
            <w:sz w:val="32"/>
          </w:rPr>
          <w:delText>Click on “</w:delText>
        </w:r>
        <w:r w:rsidRPr="006273D9" w:rsidDel="00856190">
          <w:rPr>
            <w:b/>
            <w:sz w:val="32"/>
          </w:rPr>
          <w:delText>Log In</w:delText>
        </w:r>
        <w:r w:rsidDel="00856190">
          <w:rPr>
            <w:sz w:val="32"/>
          </w:rPr>
          <w:delText xml:space="preserve">” and </w:delText>
        </w:r>
        <w:r w:rsidR="008A2866" w:rsidDel="00856190">
          <w:rPr>
            <w:sz w:val="32"/>
          </w:rPr>
          <w:delText>type in</w:delText>
        </w:r>
        <w:r w:rsidDel="00856190">
          <w:rPr>
            <w:sz w:val="32"/>
          </w:rPr>
          <w:delText xml:space="preserve"> your username and password</w:delText>
        </w:r>
        <w:r w:rsidDel="00856190">
          <w:rPr>
            <w:sz w:val="32"/>
          </w:rPr>
          <w:br/>
        </w:r>
        <w:r w:rsidDel="00856190">
          <w:rPr>
            <w:i/>
            <w:sz w:val="32"/>
          </w:rPr>
          <w:delText>If you don’t have a username, ask your teacher to create one for you.</w:delText>
        </w:r>
        <w:r w:rsidDel="00856190">
          <w:rPr>
            <w:i/>
            <w:sz w:val="32"/>
          </w:rPr>
          <w:br/>
          <w:delText>If you can’t remember password, ask your teacher to reset it for you.</w:delText>
        </w:r>
      </w:del>
    </w:p>
    <w:p w14:paraId="6D5CFA0B" w14:textId="57360B08" w:rsidR="006812AE" w:rsidRPr="006812AE" w:rsidDel="00856190" w:rsidRDefault="006812AE" w:rsidP="006812AE">
      <w:pPr>
        <w:rPr>
          <w:del w:id="38" w:author="Chen Aline" w:date="2018-12-05T13:48:00Z"/>
          <w:i/>
          <w:sz w:val="32"/>
        </w:rPr>
      </w:pPr>
    </w:p>
    <w:p w14:paraId="69AA5602" w14:textId="4A3B01A0" w:rsidR="00CC5B04" w:rsidRPr="0069423D" w:rsidDel="00856190" w:rsidRDefault="00CC5B04" w:rsidP="006812AE">
      <w:pPr>
        <w:pStyle w:val="a5"/>
        <w:numPr>
          <w:ilvl w:val="0"/>
          <w:numId w:val="1"/>
        </w:numPr>
        <w:rPr>
          <w:del w:id="39" w:author="Chen Aline" w:date="2018-12-05T13:48:00Z"/>
          <w:sz w:val="32"/>
          <w:szCs w:val="32"/>
        </w:rPr>
      </w:pPr>
      <w:r w:rsidRPr="0069423D">
        <w:rPr>
          <w:rFonts w:ascii="新細明體" w:eastAsia="新細明體" w:cs="新細明體" w:hint="eastAsia"/>
          <w:color w:val="000000"/>
          <w:sz w:val="32"/>
          <w:szCs w:val="32"/>
          <w:lang w:val="en-US"/>
        </w:rPr>
        <w:t>點選上方清單中的</w:t>
      </w:r>
      <w:r w:rsidRPr="0069423D">
        <w:rPr>
          <w:rFonts w:ascii="Calibri" w:eastAsia="新細明體" w:hAnsi="Calibri" w:cs="Calibri"/>
          <w:b/>
          <w:color w:val="000000"/>
          <w:sz w:val="32"/>
          <w:szCs w:val="32"/>
          <w:lang w:val="en-US"/>
        </w:rPr>
        <w:t xml:space="preserve"> ”Projects” </w:t>
      </w:r>
      <w:r w:rsidRPr="0069423D">
        <w:rPr>
          <w:rFonts w:ascii="新細明體" w:eastAsia="新細明體" w:hAnsi="Calibri" w:cs="新細明體" w:hint="eastAsia"/>
          <w:color w:val="000000"/>
          <w:sz w:val="32"/>
          <w:szCs w:val="32"/>
          <w:lang w:val="en-US"/>
        </w:rPr>
        <w:t>按鈕</w:t>
      </w:r>
    </w:p>
    <w:p w14:paraId="36C7FB78" w14:textId="7FE76BEE" w:rsidR="006812AE" w:rsidRPr="00856190" w:rsidDel="00856190" w:rsidRDefault="006812AE">
      <w:pPr>
        <w:pStyle w:val="a5"/>
        <w:numPr>
          <w:ilvl w:val="0"/>
          <w:numId w:val="1"/>
        </w:numPr>
        <w:ind w:firstLine="720"/>
        <w:rPr>
          <w:del w:id="40" w:author="Chen Aline" w:date="2018-12-05T13:48:00Z"/>
          <w:sz w:val="32"/>
          <w:rPrChange w:id="41" w:author="Chen Aline" w:date="2018-12-05T13:48:00Z">
            <w:rPr>
              <w:del w:id="42" w:author="Chen Aline" w:date="2018-12-05T13:48:00Z"/>
            </w:rPr>
          </w:rPrChange>
        </w:rPr>
        <w:pPrChange w:id="43" w:author="Chen Aline" w:date="2018-12-05T13:48:00Z">
          <w:pPr>
            <w:pStyle w:val="a5"/>
            <w:ind w:firstLine="720"/>
          </w:pPr>
        </w:pPrChange>
      </w:pPr>
      <w:del w:id="44" w:author="Chen Aline" w:date="2018-12-05T13:48:00Z">
        <w:r w:rsidRPr="00856190" w:rsidDel="00856190">
          <w:rPr>
            <w:sz w:val="32"/>
            <w:rPrChange w:id="45" w:author="Chen Aline" w:date="2018-12-05T13:48:00Z">
              <w:rPr/>
            </w:rPrChange>
          </w:rPr>
          <w:delText>Click on “</w:delText>
        </w:r>
        <w:r w:rsidRPr="00856190" w:rsidDel="00856190">
          <w:rPr>
            <w:b/>
            <w:sz w:val="32"/>
            <w:rPrChange w:id="46" w:author="Chen Aline" w:date="2018-12-05T13:48:00Z">
              <w:rPr>
                <w:b/>
              </w:rPr>
            </w:rPrChange>
          </w:rPr>
          <w:delText>Projects</w:delText>
        </w:r>
        <w:r w:rsidRPr="00856190" w:rsidDel="00856190">
          <w:rPr>
            <w:sz w:val="32"/>
            <w:rPrChange w:id="47" w:author="Chen Aline" w:date="2018-12-05T13:48:00Z">
              <w:rPr/>
            </w:rPrChange>
          </w:rPr>
          <w:delText>” on the top menu bar</w:delText>
        </w:r>
      </w:del>
    </w:p>
    <w:p w14:paraId="7208ED1C" w14:textId="77777777" w:rsidR="006812AE" w:rsidRPr="006812AE" w:rsidRDefault="006812AE">
      <w:pPr>
        <w:pStyle w:val="a5"/>
        <w:numPr>
          <w:ilvl w:val="0"/>
          <w:numId w:val="1"/>
        </w:numPr>
        <w:pPrChange w:id="48" w:author="Chen Aline" w:date="2018-12-05T13:48:00Z">
          <w:pPr/>
        </w:pPrChange>
      </w:pPr>
    </w:p>
    <w:p w14:paraId="6609E236" w14:textId="191C742B" w:rsidR="00622872" w:rsidDel="00856190" w:rsidRDefault="00622872" w:rsidP="006812AE">
      <w:pPr>
        <w:pStyle w:val="a5"/>
        <w:numPr>
          <w:ilvl w:val="0"/>
          <w:numId w:val="1"/>
        </w:numPr>
        <w:rPr>
          <w:del w:id="49" w:author="Chen Aline" w:date="2018-12-05T13:48:00Z"/>
          <w:sz w:val="32"/>
        </w:rPr>
      </w:pPr>
      <w:r>
        <w:rPr>
          <w:rFonts w:hint="eastAsia"/>
          <w:sz w:val="32"/>
        </w:rPr>
        <w:t>點選</w:t>
      </w:r>
      <w:r w:rsidRPr="006273D9">
        <w:rPr>
          <w:b/>
          <w:sz w:val="32"/>
        </w:rPr>
        <w:t>“+ Add a new project</w:t>
      </w:r>
      <w:r>
        <w:rPr>
          <w:sz w:val="32"/>
        </w:rPr>
        <w:t>”</w:t>
      </w:r>
      <w:r>
        <w:rPr>
          <w:rFonts w:hint="eastAsia"/>
          <w:sz w:val="32"/>
          <w:lang w:eastAsia="zh-TW"/>
        </w:rPr>
        <w:t>按鈕</w:t>
      </w:r>
    </w:p>
    <w:p w14:paraId="2E579C8B" w14:textId="0A869958" w:rsidR="006812AE" w:rsidRPr="00856190" w:rsidDel="00856190" w:rsidRDefault="006812AE">
      <w:pPr>
        <w:pStyle w:val="a5"/>
        <w:numPr>
          <w:ilvl w:val="0"/>
          <w:numId w:val="1"/>
        </w:numPr>
        <w:ind w:firstLine="720"/>
        <w:rPr>
          <w:del w:id="50" w:author="Chen Aline" w:date="2018-12-05T13:48:00Z"/>
          <w:sz w:val="32"/>
          <w:rPrChange w:id="51" w:author="Chen Aline" w:date="2018-12-05T13:48:00Z">
            <w:rPr>
              <w:del w:id="52" w:author="Chen Aline" w:date="2018-12-05T13:48:00Z"/>
            </w:rPr>
          </w:rPrChange>
        </w:rPr>
        <w:pPrChange w:id="53" w:author="Chen Aline" w:date="2018-12-05T13:48:00Z">
          <w:pPr>
            <w:pStyle w:val="a5"/>
            <w:ind w:firstLine="720"/>
          </w:pPr>
        </w:pPrChange>
      </w:pPr>
      <w:del w:id="54" w:author="Chen Aline" w:date="2018-12-05T13:48:00Z">
        <w:r w:rsidRPr="00856190" w:rsidDel="00856190">
          <w:rPr>
            <w:sz w:val="32"/>
            <w:rPrChange w:id="55" w:author="Chen Aline" w:date="2018-12-05T13:48:00Z">
              <w:rPr/>
            </w:rPrChange>
          </w:rPr>
          <w:delText xml:space="preserve">Click the </w:delText>
        </w:r>
        <w:r w:rsidRPr="00856190" w:rsidDel="00856190">
          <w:rPr>
            <w:b/>
            <w:sz w:val="32"/>
            <w:rPrChange w:id="56" w:author="Chen Aline" w:date="2018-12-05T13:48:00Z">
              <w:rPr>
                <w:b/>
              </w:rPr>
            </w:rPrChange>
          </w:rPr>
          <w:delText>“+ Add a new project</w:delText>
        </w:r>
        <w:r w:rsidRPr="00856190" w:rsidDel="00856190">
          <w:rPr>
            <w:sz w:val="32"/>
            <w:rPrChange w:id="57" w:author="Chen Aline" w:date="2018-12-05T13:48:00Z">
              <w:rPr/>
            </w:rPrChange>
          </w:rPr>
          <w:delText>” button</w:delText>
        </w:r>
        <w:r w:rsidR="00716966" w:rsidRPr="00856190" w:rsidDel="00856190">
          <w:rPr>
            <w:sz w:val="32"/>
            <w:rPrChange w:id="58" w:author="Chen Aline" w:date="2018-12-05T13:48:00Z">
              <w:rPr/>
            </w:rPrChange>
          </w:rPr>
          <w:delText>.</w:delText>
        </w:r>
      </w:del>
    </w:p>
    <w:p w14:paraId="6A4AB07B" w14:textId="77777777" w:rsidR="006812AE" w:rsidRPr="006812AE" w:rsidRDefault="006812AE">
      <w:pPr>
        <w:pStyle w:val="a5"/>
        <w:numPr>
          <w:ilvl w:val="0"/>
          <w:numId w:val="1"/>
        </w:numPr>
        <w:pPrChange w:id="59" w:author="Chen Aline" w:date="2018-12-05T13:48:00Z">
          <w:pPr/>
        </w:pPrChange>
      </w:pPr>
    </w:p>
    <w:p w14:paraId="787FBD34" w14:textId="77777777" w:rsidR="00856190" w:rsidRPr="00856190" w:rsidRDefault="006842A1" w:rsidP="006F4D8E">
      <w:pPr>
        <w:pStyle w:val="a5"/>
        <w:numPr>
          <w:ilvl w:val="0"/>
          <w:numId w:val="1"/>
        </w:numPr>
        <w:rPr>
          <w:ins w:id="60" w:author="Chen Aline" w:date="2018-12-05T13:48:00Z"/>
          <w:sz w:val="32"/>
          <w:rPrChange w:id="61" w:author="Chen Aline" w:date="2018-12-05T13:48:00Z">
            <w:rPr>
              <w:ins w:id="62" w:author="Chen Aline" w:date="2018-12-05T13:48:00Z"/>
              <w:sz w:val="32"/>
              <w:szCs w:val="32"/>
              <w:lang w:val="en-US" w:eastAsia="zh-TW"/>
            </w:rPr>
          </w:rPrChange>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487A0F">
        <w:rPr>
          <w:sz w:val="32"/>
          <w:szCs w:val="32"/>
          <w:lang w:val="en-US" w:eastAsia="zh-TW"/>
        </w:rPr>
        <w:t>C</w:t>
      </w:r>
      <w:r>
        <w:rPr>
          <w:sz w:val="32"/>
          <w:szCs w:val="32"/>
          <w:lang w:val="en-US" w:eastAsia="zh-TW"/>
        </w:rPr>
        <w:t>onfused</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w:t>
      </w:r>
    </w:p>
    <w:p w14:paraId="6967E319" w14:textId="578A70F2" w:rsidR="006842A1" w:rsidRDefault="006842A1">
      <w:pPr>
        <w:pStyle w:val="a5"/>
        <w:ind w:firstLine="720"/>
        <w:rPr>
          <w:sz w:val="32"/>
        </w:rPr>
        <w:pPrChange w:id="63" w:author="Chen Aline" w:date="2018-12-05T13:48:00Z">
          <w:pPr>
            <w:pStyle w:val="a5"/>
            <w:numPr>
              <w:numId w:val="1"/>
            </w:numPr>
            <w:ind w:hanging="360"/>
          </w:pPr>
        </w:pPrChange>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7DA9DC92" w:rsidR="006812AE" w:rsidRDefault="00312AAF" w:rsidP="006842A1">
      <w:pPr>
        <w:pStyle w:val="a5"/>
        <w:ind w:firstLine="720"/>
        <w:rPr>
          <w:sz w:val="32"/>
        </w:rPr>
      </w:pPr>
      <w:del w:id="64" w:author="Chen Aline" w:date="2018-12-05T13:48:00Z">
        <w:r w:rsidDel="00856190">
          <w:rPr>
            <w:sz w:val="32"/>
          </w:rPr>
          <w:delText>Name</w:delText>
        </w:r>
        <w:r w:rsidR="006812AE" w:rsidDel="00856190">
          <w:rPr>
            <w:sz w:val="32"/>
          </w:rPr>
          <w:delText xml:space="preserve"> your project “</w:delText>
        </w:r>
        <w:r w:rsidR="00EA5DC3" w:rsidDel="00856190">
          <w:rPr>
            <w:sz w:val="32"/>
          </w:rPr>
          <w:delText>confused</w:delText>
        </w:r>
        <w:r w:rsidR="00B23E3A" w:rsidDel="00856190">
          <w:rPr>
            <w:sz w:val="32"/>
          </w:rPr>
          <w:delText>”. S</w:delText>
        </w:r>
        <w:r w:rsidR="006812AE" w:rsidDel="00856190">
          <w:rPr>
            <w:sz w:val="32"/>
          </w:rPr>
          <w:delText>et it to learn how to recognise “</w:delText>
        </w:r>
        <w:r w:rsidR="00636A61" w:rsidDel="00856190">
          <w:rPr>
            <w:b/>
            <w:sz w:val="32"/>
          </w:rPr>
          <w:delText>images</w:delText>
        </w:r>
        <w:r w:rsidR="006812AE" w:rsidDel="00856190">
          <w:rPr>
            <w:sz w:val="32"/>
          </w:rPr>
          <w:delText>”</w:delText>
        </w:r>
        <w:r w:rsidR="00B23E3A" w:rsidDel="00856190">
          <w:rPr>
            <w:sz w:val="32"/>
          </w:rPr>
          <w:delText xml:space="preserve">. </w:delText>
        </w:r>
        <w:r w:rsidR="004A75D7" w:rsidDel="00856190">
          <w:rPr>
            <w:sz w:val="32"/>
          </w:rPr>
          <w:delText>Click the “</w:delText>
        </w:r>
        <w:r w:rsidR="004A75D7" w:rsidRPr="004A75D7" w:rsidDel="00856190">
          <w:rPr>
            <w:b/>
            <w:sz w:val="32"/>
          </w:rPr>
          <w:delText>Create</w:delText>
        </w:r>
        <w:r w:rsidR="004A75D7" w:rsidDel="00856190">
          <w:rPr>
            <w:sz w:val="32"/>
          </w:rPr>
          <w:delText>” button</w:delText>
        </w:r>
        <w:r w:rsidR="006812AE" w:rsidDel="00856190">
          <w:rPr>
            <w:sz w:val="32"/>
          </w:rPr>
          <w:br/>
        </w:r>
      </w:del>
      <w:r w:rsidR="006F4D8E" w:rsidRPr="006F4D8E">
        <w:rPr>
          <w:noProof/>
          <w:sz w:val="32"/>
          <w:lang w:val="en-US" w:eastAsia="zh-TW"/>
        </w:rPr>
        <w:drawing>
          <wp:inline distT="0" distB="0" distL="0" distR="0" wp14:anchorId="255D9385" wp14:editId="0154EBE8">
            <wp:extent cx="5722294" cy="2180199"/>
            <wp:effectExtent l="12700" t="12700" r="1841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48" b="6665"/>
                    <a:stretch/>
                  </pic:blipFill>
                  <pic:spPr bwMode="auto">
                    <a:xfrm>
                      <a:off x="0" y="0"/>
                      <a:ext cx="5724144" cy="21809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4591352C" w14:textId="2CEEF325" w:rsidR="002739FA" w:rsidRPr="002739FA" w:rsidRDefault="002739FA" w:rsidP="002739FA">
      <w:pPr>
        <w:pStyle w:val="a5"/>
        <w:numPr>
          <w:ilvl w:val="0"/>
          <w:numId w:val="1"/>
        </w:numPr>
        <w:rPr>
          <w:sz w:val="32"/>
        </w:rPr>
      </w:pPr>
      <w:r>
        <w:rPr>
          <w:rFonts w:hint="eastAsia"/>
          <w:sz w:val="32"/>
        </w:rPr>
        <w:t>你會在專案清單中看到</w:t>
      </w:r>
      <w:r>
        <w:rPr>
          <w:sz w:val="32"/>
        </w:rPr>
        <w:t>“</w:t>
      </w:r>
      <w:r w:rsidR="003B383C">
        <w:rPr>
          <w:b/>
          <w:sz w:val="32"/>
        </w:rPr>
        <w:t>confused</w:t>
      </w:r>
      <w:r>
        <w:rPr>
          <w:sz w:val="32"/>
        </w:rPr>
        <w:t>”</w:t>
      </w:r>
      <w:r>
        <w:rPr>
          <w:rFonts w:hint="eastAsia"/>
          <w:sz w:val="32"/>
          <w:lang w:eastAsia="zh-TW"/>
        </w:rPr>
        <w:t>，點選此專案</w:t>
      </w:r>
    </w:p>
    <w:p w14:paraId="2A4541E6" w14:textId="3BF4EC86" w:rsidR="00FB7C8B" w:rsidRPr="00A47DC4" w:rsidDel="00856190" w:rsidRDefault="00061680" w:rsidP="002739FA">
      <w:pPr>
        <w:pStyle w:val="a5"/>
        <w:ind w:firstLine="720"/>
        <w:rPr>
          <w:del w:id="65" w:author="Chen Aline" w:date="2018-12-05T13:48:00Z"/>
          <w:sz w:val="32"/>
        </w:rPr>
      </w:pPr>
      <w:del w:id="66" w:author="Chen Aline" w:date="2018-12-05T13:48:00Z">
        <w:r w:rsidDel="00856190">
          <w:rPr>
            <w:sz w:val="32"/>
          </w:rPr>
          <w:delText>You should see “</w:delText>
        </w:r>
        <w:r w:rsidR="006F4D8E" w:rsidDel="00856190">
          <w:rPr>
            <w:b/>
            <w:sz w:val="32"/>
          </w:rPr>
          <w:delText>confused</w:delText>
        </w:r>
        <w:r w:rsidDel="00856190">
          <w:rPr>
            <w:sz w:val="32"/>
          </w:rPr>
          <w:delText>” in the list of your projects. Click on it.</w:delText>
        </w:r>
        <w:r w:rsidR="00F74BBD" w:rsidDel="00856190">
          <w:rPr>
            <w:sz w:val="32"/>
          </w:rPr>
          <w:br/>
        </w:r>
      </w:del>
    </w:p>
    <w:p w14:paraId="30F267D6" w14:textId="04B8CCCE" w:rsidR="009C75DF" w:rsidRDefault="009C75DF" w:rsidP="00A61436">
      <w:pPr>
        <w:pStyle w:val="a5"/>
        <w:numPr>
          <w:ilvl w:val="0"/>
          <w:numId w:val="1"/>
        </w:numPr>
        <w:rPr>
          <w:sz w:val="32"/>
        </w:rPr>
      </w:pPr>
      <w:r>
        <w:rPr>
          <w:rFonts w:hint="eastAsia"/>
          <w:sz w:val="32"/>
          <w:lang w:eastAsia="zh-TW"/>
        </w:rPr>
        <w:t>點選</w:t>
      </w:r>
      <w:r w:rsidR="0055247E" w:rsidRPr="00D21CB5">
        <w:rPr>
          <w:b/>
          <w:sz w:val="32"/>
          <w:lang w:val="en-US"/>
        </w:rPr>
        <w:t xml:space="preserve">”Train” </w:t>
      </w:r>
      <w:r>
        <w:rPr>
          <w:rFonts w:hint="eastAsia"/>
          <w:b/>
          <w:sz w:val="32"/>
          <w:lang w:eastAsia="zh-TW"/>
        </w:rPr>
        <w:t xml:space="preserve"> </w:t>
      </w:r>
      <w:r>
        <w:rPr>
          <w:rFonts w:hint="eastAsia"/>
          <w:b/>
          <w:sz w:val="32"/>
          <w:lang w:eastAsia="zh-TW"/>
        </w:rPr>
        <w:t>按鈕</w:t>
      </w:r>
    </w:p>
    <w:p w14:paraId="57744922" w14:textId="7963647F" w:rsidR="00FB7C8B" w:rsidRPr="00FA3424" w:rsidRDefault="005E7936">
      <w:pPr>
        <w:pStyle w:val="a5"/>
        <w:ind w:left="1440"/>
        <w:rPr>
          <w:sz w:val="32"/>
        </w:rPr>
        <w:pPrChange w:id="67" w:author="Chen Aline" w:date="2018-12-05T13:48:00Z">
          <w:pPr>
            <w:pStyle w:val="a5"/>
          </w:pPr>
        </w:pPrChange>
      </w:pPr>
      <w:r>
        <w:rPr>
          <w:noProof/>
          <w:sz w:val="32"/>
          <w:lang w:val="en-US" w:eastAsia="zh-TW"/>
        </w:rPr>
        <mc:AlternateContent>
          <mc:Choice Requires="wps">
            <w:drawing>
              <wp:anchor distT="0" distB="0" distL="114300" distR="114300" simplePos="0" relativeHeight="251696128" behindDoc="0" locked="0" layoutInCell="1" allowOverlap="1" wp14:anchorId="1134A213" wp14:editId="6020B3C1">
                <wp:simplePos x="0" y="0"/>
                <wp:positionH relativeFrom="column">
                  <wp:posOffset>2209800</wp:posOffset>
                </wp:positionH>
                <wp:positionV relativeFrom="paragraph">
                  <wp:posOffset>1076325</wp:posOffset>
                </wp:positionV>
                <wp:extent cx="2245818" cy="832774"/>
                <wp:effectExtent l="25400" t="50800" r="40640" b="107315"/>
                <wp:wrapNone/>
                <wp:docPr id="4" name="Straight Connector 4"/>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84.75pt" to="350.85pt,15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" strokecolor="#4472c4 [3204]" strokeweight="7.5pt">
                <v:stroke endarrow="block" joinstyle="miter"/>
              </v:line>
            </w:pict>
          </mc:Fallback>
        </mc:AlternateContent>
      </w:r>
      <w:ins w:id="68" w:author="Chen Aline" w:date="2018-12-05T13:48:00Z">
        <w:r w:rsidR="00856190">
          <w:rPr>
            <w:rFonts w:hint="eastAsia"/>
            <w:sz w:val="32"/>
            <w:lang w:eastAsia="zh-TW"/>
          </w:rPr>
          <w:tab/>
        </w:r>
      </w:ins>
      <w:del w:id="69" w:author="Chen Aline" w:date="2018-12-05T13:48:00Z">
        <w:r w:rsidR="009C75DF" w:rsidDel="00856190">
          <w:rPr>
            <w:sz w:val="32"/>
          </w:rPr>
          <w:tab/>
        </w:r>
        <w:r w:rsidR="00A61436" w:rsidDel="00856190">
          <w:rPr>
            <w:sz w:val="32"/>
          </w:rPr>
          <w:delText xml:space="preserve">Click the </w:delText>
        </w:r>
        <w:r w:rsidR="0037402C" w:rsidDel="00856190">
          <w:rPr>
            <w:b/>
            <w:sz w:val="32"/>
          </w:rPr>
          <w:delText>Train</w:delText>
        </w:r>
        <w:r w:rsidR="00A61436" w:rsidDel="00856190">
          <w:rPr>
            <w:sz w:val="32"/>
          </w:rPr>
          <w:delText xml:space="preserve"> button.</w:delText>
        </w:r>
        <w:r w:rsidR="000C503F" w:rsidDel="00856190">
          <w:rPr>
            <w:sz w:val="32"/>
          </w:rPr>
          <w:br/>
        </w:r>
      </w:del>
      <w:r w:rsidR="00566D18" w:rsidRPr="00566D18">
        <w:rPr>
          <w:noProof/>
          <w:sz w:val="32"/>
          <w:lang w:val="en-US" w:eastAsia="zh-TW"/>
        </w:rPr>
        <w:drawing>
          <wp:inline distT="0" distB="0" distL="0" distR="0" wp14:anchorId="1F16EB60" wp14:editId="511B1939">
            <wp:extent cx="5720400" cy="2104664"/>
            <wp:effectExtent l="12700" t="12700" r="76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0400" cy="210466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606233" w14:textId="642DDFE8" w:rsidR="00D9406E" w:rsidDel="004B32E0" w:rsidRDefault="00D9406E" w:rsidP="006812AE">
      <w:pPr>
        <w:pStyle w:val="a5"/>
        <w:numPr>
          <w:ilvl w:val="0"/>
          <w:numId w:val="1"/>
        </w:numPr>
        <w:rPr>
          <w:del w:id="70" w:author="Chen Aline" w:date="2018-12-05T13:48:00Z"/>
          <w:sz w:val="32"/>
        </w:rPr>
      </w:pPr>
      <w:r>
        <w:rPr>
          <w:rFonts w:hint="eastAsia"/>
          <w:sz w:val="32"/>
          <w:lang w:eastAsia="zh-TW"/>
        </w:rPr>
        <w:t>點選</w:t>
      </w:r>
      <w:r w:rsidRPr="00D21CB5">
        <w:rPr>
          <w:b/>
          <w:sz w:val="32"/>
          <w:lang w:val="en-US"/>
        </w:rPr>
        <w:t>”</w:t>
      </w:r>
      <w:r w:rsidRPr="00D9406E">
        <w:rPr>
          <w:b/>
          <w:sz w:val="32"/>
        </w:rPr>
        <w:t xml:space="preserve"> </w:t>
      </w:r>
      <w:r w:rsidRPr="00FA3424">
        <w:rPr>
          <w:b/>
          <w:sz w:val="32"/>
        </w:rPr>
        <w:t>+ Add new label</w:t>
      </w:r>
      <w:r w:rsidRPr="00D21CB5">
        <w:rPr>
          <w:b/>
          <w:sz w:val="32"/>
          <w:lang w:val="en-US"/>
        </w:rPr>
        <w:t xml:space="preserve">” </w:t>
      </w:r>
      <w:r>
        <w:rPr>
          <w:rFonts w:hint="eastAsia"/>
          <w:b/>
          <w:sz w:val="32"/>
          <w:lang w:eastAsia="zh-TW"/>
        </w:rPr>
        <w:t xml:space="preserve"> </w:t>
      </w:r>
      <w:r>
        <w:rPr>
          <w:rFonts w:hint="eastAsia"/>
          <w:b/>
          <w:sz w:val="32"/>
          <w:lang w:eastAsia="zh-TW"/>
        </w:rPr>
        <w:t>按鈕</w:t>
      </w:r>
    </w:p>
    <w:p w14:paraId="3962C5F3" w14:textId="1B02E8DF" w:rsidR="00FA3424" w:rsidRPr="004B32E0" w:rsidRDefault="00FA3424">
      <w:pPr>
        <w:pStyle w:val="a5"/>
        <w:numPr>
          <w:ilvl w:val="0"/>
          <w:numId w:val="1"/>
        </w:numPr>
        <w:rPr>
          <w:sz w:val="32"/>
          <w:rPrChange w:id="71" w:author="Chen Aline" w:date="2018-12-05T13:48:00Z">
            <w:rPr/>
          </w:rPrChange>
        </w:rPr>
        <w:pPrChange w:id="72" w:author="Chen Aline" w:date="2018-12-05T13:48:00Z">
          <w:pPr>
            <w:pStyle w:val="a5"/>
            <w:ind w:firstLine="720"/>
          </w:pPr>
        </w:pPrChange>
      </w:pPr>
      <w:del w:id="73" w:author="Chen Aline" w:date="2018-12-05T13:48:00Z">
        <w:r w:rsidRPr="004B32E0" w:rsidDel="004B32E0">
          <w:rPr>
            <w:sz w:val="32"/>
            <w:rPrChange w:id="74" w:author="Chen Aline" w:date="2018-12-05T13:48:00Z">
              <w:rPr/>
            </w:rPrChange>
          </w:rPr>
          <w:delText xml:space="preserve">Click the </w:delText>
        </w:r>
        <w:r w:rsidRPr="004B32E0" w:rsidDel="004B32E0">
          <w:rPr>
            <w:b/>
            <w:sz w:val="32"/>
            <w:rPrChange w:id="75" w:author="Chen Aline" w:date="2018-12-05T13:48:00Z">
              <w:rPr>
                <w:b/>
              </w:rPr>
            </w:rPrChange>
          </w:rPr>
          <w:delText>“+ Add new label</w:delText>
        </w:r>
        <w:r w:rsidRPr="004B32E0" w:rsidDel="004B32E0">
          <w:rPr>
            <w:sz w:val="32"/>
            <w:rPrChange w:id="76" w:author="Chen Aline" w:date="2018-12-05T13:48:00Z">
              <w:rPr/>
            </w:rPrChange>
          </w:rPr>
          <w:delText xml:space="preserve">” button. </w:delText>
        </w:r>
        <w:r w:rsidRPr="004B32E0" w:rsidDel="004B32E0">
          <w:rPr>
            <w:sz w:val="32"/>
            <w:rPrChange w:id="77" w:author="Chen Aline" w:date="2018-12-05T13:48:00Z">
              <w:rPr/>
            </w:rPrChange>
          </w:rPr>
          <w:br/>
        </w:r>
      </w:del>
    </w:p>
    <w:p w14:paraId="2948494E" w14:textId="5AA9DC86" w:rsidR="00E94AC8" w:rsidRDefault="00E94AC8" w:rsidP="00FA3424">
      <w:pPr>
        <w:pStyle w:val="a5"/>
        <w:numPr>
          <w:ilvl w:val="0"/>
          <w:numId w:val="1"/>
        </w:numPr>
        <w:rPr>
          <w:sz w:val="32"/>
        </w:rPr>
      </w:pPr>
      <w:r>
        <w:rPr>
          <w:rFonts w:hint="eastAsia"/>
          <w:sz w:val="32"/>
        </w:rPr>
        <w:t>新增一個叫作</w:t>
      </w:r>
      <w:r>
        <w:rPr>
          <w:sz w:val="32"/>
        </w:rPr>
        <w:t>“grapefruit”</w:t>
      </w:r>
      <w:r>
        <w:rPr>
          <w:rFonts w:hint="eastAsia"/>
          <w:sz w:val="32"/>
          <w:lang w:eastAsia="zh-TW"/>
        </w:rPr>
        <w:t>的</w:t>
      </w:r>
      <w:r>
        <w:rPr>
          <w:rFonts w:hint="eastAsia"/>
          <w:sz w:val="32"/>
          <w:lang w:val="en-US" w:eastAsia="zh-TW"/>
        </w:rPr>
        <w:t>標籤</w:t>
      </w:r>
      <w:r>
        <w:rPr>
          <w:sz w:val="32"/>
          <w:lang w:val="en-US" w:eastAsia="zh-TW"/>
        </w:rPr>
        <w:t>(label)</w:t>
      </w:r>
    </w:p>
    <w:p w14:paraId="391A432E" w14:textId="234165B5" w:rsidR="00FA3424" w:rsidRDefault="00FA3424" w:rsidP="00E94AC8">
      <w:pPr>
        <w:pStyle w:val="a5"/>
        <w:ind w:firstLine="720"/>
        <w:rPr>
          <w:sz w:val="32"/>
        </w:rPr>
      </w:pPr>
      <w:del w:id="78" w:author="Chen Aline" w:date="2018-12-05T13:48:00Z">
        <w:r w:rsidDel="004B32E0">
          <w:rPr>
            <w:sz w:val="32"/>
          </w:rPr>
          <w:lastRenderedPageBreak/>
          <w:delText>Create a new label called “grapefruit”</w:delText>
        </w:r>
        <w:r w:rsidDel="004B32E0">
          <w:rPr>
            <w:sz w:val="32"/>
          </w:rPr>
          <w:br/>
        </w:r>
      </w:del>
      <w:r w:rsidRPr="00FA3424">
        <w:rPr>
          <w:noProof/>
          <w:sz w:val="32"/>
          <w:lang w:val="en-US" w:eastAsia="zh-TW"/>
        </w:rPr>
        <w:drawing>
          <wp:inline distT="0" distB="0" distL="0" distR="0" wp14:anchorId="45E0778B" wp14:editId="6DC98F17">
            <wp:extent cx="5486400" cy="3008774"/>
            <wp:effectExtent l="12700" t="1270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0877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EA1E763" w14:textId="7262ED89" w:rsidR="00BE627F" w:rsidRDefault="00BE627F" w:rsidP="00C043DC">
      <w:pPr>
        <w:pStyle w:val="a5"/>
        <w:numPr>
          <w:ilvl w:val="0"/>
          <w:numId w:val="1"/>
        </w:numPr>
        <w:rPr>
          <w:sz w:val="32"/>
        </w:rPr>
      </w:pPr>
      <w:r>
        <w:rPr>
          <w:rFonts w:hint="eastAsia"/>
          <w:sz w:val="32"/>
          <w:lang w:eastAsia="zh-TW"/>
        </w:rPr>
        <w:t>再次點選</w:t>
      </w:r>
      <w:r>
        <w:rPr>
          <w:sz w:val="32"/>
        </w:rPr>
        <w:t>“</w:t>
      </w:r>
      <w:r w:rsidRPr="00C043DC">
        <w:rPr>
          <w:b/>
          <w:sz w:val="32"/>
        </w:rPr>
        <w:t>+ Add new label</w:t>
      </w:r>
      <w:r>
        <w:rPr>
          <w:sz w:val="32"/>
        </w:rPr>
        <w:t>”</w:t>
      </w:r>
      <w:r>
        <w:rPr>
          <w:rFonts w:hint="eastAsia"/>
          <w:sz w:val="32"/>
          <w:lang w:eastAsia="zh-TW"/>
        </w:rPr>
        <w:t>按鈕並新增一個叫作</w:t>
      </w:r>
      <w:r>
        <w:rPr>
          <w:sz w:val="32"/>
          <w:lang w:val="en-US" w:eastAsia="zh-TW"/>
        </w:rPr>
        <w:t>”lemon”</w:t>
      </w:r>
      <w:r>
        <w:rPr>
          <w:rFonts w:hint="eastAsia"/>
          <w:sz w:val="32"/>
          <w:lang w:val="en-US" w:eastAsia="zh-TW"/>
        </w:rPr>
        <w:t>的標籤</w:t>
      </w:r>
    </w:p>
    <w:p w14:paraId="39BD72E5" w14:textId="2B7C8441" w:rsidR="00C043DC" w:rsidRDefault="00C043DC" w:rsidP="00BE627F">
      <w:pPr>
        <w:pStyle w:val="a5"/>
        <w:ind w:firstLine="720"/>
        <w:rPr>
          <w:sz w:val="32"/>
          <w:lang w:eastAsia="zh-TW"/>
        </w:rPr>
      </w:pPr>
      <w:del w:id="79" w:author="Chen Aline" w:date="2018-12-05T13:48:00Z">
        <w:r w:rsidDel="004B32E0">
          <w:rPr>
            <w:sz w:val="32"/>
          </w:rPr>
          <w:delText>Click “</w:delText>
        </w:r>
        <w:r w:rsidRPr="00C043DC" w:rsidDel="004B32E0">
          <w:rPr>
            <w:b/>
            <w:sz w:val="32"/>
          </w:rPr>
          <w:delText>+ Add new label</w:delText>
        </w:r>
        <w:r w:rsidDel="004B32E0">
          <w:rPr>
            <w:sz w:val="32"/>
          </w:rPr>
          <w:delText>” again and create a label called “lemon”</w:delText>
        </w:r>
        <w:r w:rsidDel="004B32E0">
          <w:rPr>
            <w:sz w:val="32"/>
          </w:rPr>
          <w:br/>
        </w:r>
      </w:del>
      <w:r w:rsidRPr="00C043DC">
        <w:rPr>
          <w:noProof/>
          <w:sz w:val="32"/>
          <w:lang w:val="en-US" w:eastAsia="zh-TW"/>
        </w:rPr>
        <w:drawing>
          <wp:inline distT="0" distB="0" distL="0" distR="0" wp14:anchorId="3328FA75" wp14:editId="46A2F360">
            <wp:extent cx="5486400" cy="2996051"/>
            <wp:effectExtent l="12700" t="1270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960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80" w:author="Chen Aline" w:date="2018-12-05T13:48:00Z">
        <w:r w:rsidDel="004B32E0">
          <w:rPr>
            <w:sz w:val="32"/>
          </w:rPr>
          <w:br/>
        </w:r>
      </w:del>
    </w:p>
    <w:p w14:paraId="493F3B32" w14:textId="2C59472D" w:rsidR="004859DA" w:rsidRDefault="004859DA" w:rsidP="006812AE">
      <w:pPr>
        <w:pStyle w:val="a5"/>
        <w:numPr>
          <w:ilvl w:val="0"/>
          <w:numId w:val="1"/>
        </w:numPr>
        <w:rPr>
          <w:sz w:val="32"/>
        </w:rPr>
      </w:pPr>
      <w:r>
        <w:rPr>
          <w:rFonts w:hint="eastAsia"/>
          <w:sz w:val="32"/>
        </w:rPr>
        <w:t>開啟一個新的網頁</w:t>
      </w:r>
    </w:p>
    <w:p w14:paraId="12B99DD6" w14:textId="0511AC62" w:rsidR="00C043DC" w:rsidDel="004B32E0" w:rsidRDefault="00C043DC" w:rsidP="004859DA">
      <w:pPr>
        <w:pStyle w:val="a5"/>
        <w:ind w:firstLine="720"/>
        <w:rPr>
          <w:del w:id="81" w:author="Chen Aline" w:date="2018-12-05T13:49:00Z"/>
          <w:sz w:val="32"/>
        </w:rPr>
      </w:pPr>
      <w:del w:id="82" w:author="Chen Aline" w:date="2018-12-05T13:49:00Z">
        <w:r w:rsidDel="004B32E0">
          <w:rPr>
            <w:sz w:val="32"/>
          </w:rPr>
          <w:delText>Open a new browser window</w:delText>
        </w:r>
        <w:r w:rsidDel="004B32E0">
          <w:rPr>
            <w:sz w:val="32"/>
          </w:rPr>
          <w:br/>
        </w:r>
        <w:r w:rsidDel="004B32E0">
          <w:rPr>
            <w:i/>
            <w:sz w:val="32"/>
          </w:rPr>
          <w:delText>How to do this will depend on what web browser you’re using, but it’s probably going to be a menu like “</w:delText>
        </w:r>
        <w:r w:rsidRPr="00C043DC" w:rsidDel="004B32E0">
          <w:rPr>
            <w:b/>
            <w:i/>
            <w:sz w:val="32"/>
          </w:rPr>
          <w:delText>File</w:delText>
        </w:r>
        <w:r w:rsidDel="004B32E0">
          <w:rPr>
            <w:i/>
            <w:sz w:val="32"/>
          </w:rPr>
          <w:delText xml:space="preserve"> -&gt; </w:delText>
        </w:r>
        <w:r w:rsidRPr="00C043DC" w:rsidDel="004B32E0">
          <w:rPr>
            <w:b/>
            <w:i/>
            <w:sz w:val="32"/>
          </w:rPr>
          <w:delText>New Window</w:delText>
        </w:r>
        <w:r w:rsidDel="004B32E0">
          <w:rPr>
            <w:i/>
            <w:sz w:val="32"/>
          </w:rPr>
          <w:delText>”</w:delText>
        </w:r>
      </w:del>
    </w:p>
    <w:p w14:paraId="624F95CA" w14:textId="1E4F635A" w:rsidR="000457E0" w:rsidRDefault="000457E0" w:rsidP="00D42998">
      <w:pPr>
        <w:pStyle w:val="a5"/>
        <w:numPr>
          <w:ilvl w:val="0"/>
          <w:numId w:val="1"/>
        </w:numPr>
        <w:rPr>
          <w:sz w:val="32"/>
        </w:rPr>
      </w:pPr>
      <w:r>
        <w:rPr>
          <w:rFonts w:hint="eastAsia"/>
          <w:sz w:val="32"/>
        </w:rPr>
        <w:t>在新的網頁搜尋</w:t>
      </w:r>
      <w:hyperlink r:id="rId17" w:history="1">
        <w:r w:rsidRPr="000A414A">
          <w:rPr>
            <w:rStyle w:val="a6"/>
            <w:sz w:val="32"/>
          </w:rPr>
          <w:t>https://machinelearningforkids.co.uk/datasets</w:t>
        </w:r>
      </w:hyperlink>
    </w:p>
    <w:p w14:paraId="66A34285" w14:textId="60C8A5D8" w:rsidR="000457E0" w:rsidRPr="004B32E0" w:rsidRDefault="00AD7521">
      <w:pPr>
        <w:pStyle w:val="a5"/>
        <w:ind w:firstLine="720"/>
        <w:rPr>
          <w:i/>
          <w:sz w:val="28"/>
          <w:szCs w:val="28"/>
          <w:lang w:val="en-US" w:eastAsia="zh-TW"/>
          <w:rPrChange w:id="83" w:author="Chen Aline" w:date="2018-12-05T13:49:00Z">
            <w:rPr>
              <w:i/>
              <w:sz w:val="32"/>
              <w:lang w:val="en-US" w:eastAsia="zh-TW"/>
            </w:rPr>
          </w:rPrChange>
        </w:rPr>
        <w:pPrChange w:id="84" w:author="Chen Aline" w:date="2018-12-05T13:49:00Z">
          <w:pPr>
            <w:pStyle w:val="a5"/>
          </w:pPr>
        </w:pPrChange>
      </w:pPr>
      <w:del w:id="85" w:author="Chen Aline" w:date="2018-12-05T13:49:00Z">
        <w:r w:rsidRPr="004B32E0" w:rsidDel="004B32E0">
          <w:rPr>
            <w:sz w:val="28"/>
            <w:szCs w:val="28"/>
            <w:rPrChange w:id="86" w:author="Chen Aline" w:date="2018-12-05T13:49:00Z">
              <w:rPr>
                <w:sz w:val="32"/>
              </w:rPr>
            </w:rPrChange>
          </w:rPr>
          <w:delText xml:space="preserve">Go to </w:delText>
        </w:r>
        <w:r w:rsidR="00A77BE8" w:rsidRPr="004B32E0" w:rsidDel="004B32E0">
          <w:rPr>
            <w:sz w:val="28"/>
            <w:szCs w:val="28"/>
            <w:rPrChange w:id="87" w:author="Chen Aline" w:date="2018-12-05T13:49:00Z">
              <w:rPr>
                <w:rStyle w:val="a6"/>
                <w:sz w:val="32"/>
              </w:rPr>
            </w:rPrChange>
          </w:rPr>
          <w:fldChar w:fldCharType="begin"/>
        </w:r>
        <w:r w:rsidR="00A77BE8" w:rsidRPr="004B32E0" w:rsidDel="004B32E0">
          <w:rPr>
            <w:sz w:val="28"/>
            <w:szCs w:val="28"/>
            <w:rPrChange w:id="88" w:author="Chen Aline" w:date="2018-12-05T13:49:00Z">
              <w:rPr/>
            </w:rPrChange>
          </w:rPr>
          <w:delInstrText xml:space="preserve"> HYPERLINK "https://machinelearningforkids.co.uk/datasets" </w:delInstrText>
        </w:r>
        <w:r w:rsidR="00A77BE8" w:rsidRPr="004B32E0" w:rsidDel="004B32E0">
          <w:rPr>
            <w:sz w:val="28"/>
            <w:szCs w:val="28"/>
            <w:rPrChange w:id="89" w:author="Chen Aline" w:date="2018-12-05T13:49:00Z">
              <w:rPr>
                <w:rStyle w:val="a6"/>
                <w:sz w:val="32"/>
              </w:rPr>
            </w:rPrChange>
          </w:rPr>
          <w:fldChar w:fldCharType="separate"/>
        </w:r>
        <w:r w:rsidRPr="004B32E0" w:rsidDel="004B32E0">
          <w:rPr>
            <w:rStyle w:val="a6"/>
            <w:sz w:val="28"/>
            <w:szCs w:val="28"/>
            <w:rPrChange w:id="90" w:author="Chen Aline" w:date="2018-12-05T13:49:00Z">
              <w:rPr>
                <w:rStyle w:val="a6"/>
                <w:sz w:val="32"/>
              </w:rPr>
            </w:rPrChange>
          </w:rPr>
          <w:delText>https://machinelearningforkids.co.uk/datasets</w:delText>
        </w:r>
        <w:r w:rsidR="00A77BE8" w:rsidRPr="004B32E0" w:rsidDel="004B32E0">
          <w:rPr>
            <w:rStyle w:val="a6"/>
            <w:sz w:val="28"/>
            <w:szCs w:val="28"/>
            <w:rPrChange w:id="91" w:author="Chen Aline" w:date="2018-12-05T13:49:00Z">
              <w:rPr>
                <w:rStyle w:val="a6"/>
                <w:sz w:val="32"/>
              </w:rPr>
            </w:rPrChange>
          </w:rPr>
          <w:fldChar w:fldCharType="end"/>
        </w:r>
        <w:r w:rsidRPr="004B32E0" w:rsidDel="004B32E0">
          <w:rPr>
            <w:sz w:val="28"/>
            <w:szCs w:val="28"/>
            <w:rPrChange w:id="92" w:author="Chen Aline" w:date="2018-12-05T13:49:00Z">
              <w:rPr>
                <w:sz w:val="32"/>
              </w:rPr>
            </w:rPrChange>
          </w:rPr>
          <w:delText xml:space="preserve"> </w:delText>
        </w:r>
        <w:r w:rsidRPr="004B32E0" w:rsidDel="004B32E0">
          <w:rPr>
            <w:b/>
            <w:sz w:val="28"/>
            <w:szCs w:val="28"/>
            <w:rPrChange w:id="93" w:author="Chen Aline" w:date="2018-12-05T13:49:00Z">
              <w:rPr>
                <w:b/>
                <w:sz w:val="32"/>
              </w:rPr>
            </w:rPrChange>
          </w:rPr>
          <w:delText>in the new window</w:delText>
        </w:r>
        <w:r w:rsidRPr="004B32E0" w:rsidDel="004B32E0">
          <w:rPr>
            <w:sz w:val="28"/>
            <w:szCs w:val="28"/>
            <w:rPrChange w:id="94" w:author="Chen Aline" w:date="2018-12-05T13:49:00Z">
              <w:rPr>
                <w:sz w:val="32"/>
              </w:rPr>
            </w:rPrChange>
          </w:rPr>
          <w:delText>.</w:delText>
        </w:r>
        <w:r w:rsidRPr="004B32E0" w:rsidDel="004B32E0">
          <w:rPr>
            <w:sz w:val="28"/>
            <w:szCs w:val="28"/>
            <w:rPrChange w:id="95" w:author="Chen Aline" w:date="2018-12-05T13:49:00Z">
              <w:rPr>
                <w:sz w:val="32"/>
              </w:rPr>
            </w:rPrChange>
          </w:rPr>
          <w:br/>
        </w:r>
      </w:del>
      <w:r w:rsidR="000457E0" w:rsidRPr="004B32E0">
        <w:rPr>
          <w:rFonts w:hint="eastAsia"/>
          <w:i/>
          <w:sz w:val="28"/>
          <w:szCs w:val="28"/>
          <w:lang w:eastAsia="zh-TW"/>
          <w:rPrChange w:id="96" w:author="Chen Aline" w:date="2018-12-05T13:49:00Z">
            <w:rPr>
              <w:rFonts w:hint="eastAsia"/>
              <w:i/>
              <w:sz w:val="32"/>
              <w:lang w:eastAsia="zh-TW"/>
            </w:rPr>
          </w:rPrChange>
        </w:rPr>
        <w:t>此網址與剛剛的網址雷同，</w:t>
      </w:r>
      <w:r w:rsidR="005B6850" w:rsidRPr="004B32E0">
        <w:rPr>
          <w:rFonts w:hint="eastAsia"/>
          <w:i/>
          <w:sz w:val="28"/>
          <w:szCs w:val="28"/>
          <w:lang w:eastAsia="zh-TW"/>
          <w:rPrChange w:id="97" w:author="Chen Aline" w:date="2018-12-05T13:49:00Z">
            <w:rPr>
              <w:rFonts w:hint="eastAsia"/>
              <w:i/>
              <w:sz w:val="32"/>
              <w:lang w:eastAsia="zh-TW"/>
            </w:rPr>
          </w:rPrChange>
        </w:rPr>
        <w:t>只在網址最後</w:t>
      </w:r>
      <w:r w:rsidR="000457E0" w:rsidRPr="004B32E0">
        <w:rPr>
          <w:rFonts w:hint="eastAsia"/>
          <w:i/>
          <w:sz w:val="28"/>
          <w:szCs w:val="28"/>
          <w:lang w:eastAsia="zh-TW"/>
          <w:rPrChange w:id="98" w:author="Chen Aline" w:date="2018-12-05T13:49:00Z">
            <w:rPr>
              <w:rFonts w:hint="eastAsia"/>
              <w:i/>
              <w:sz w:val="32"/>
              <w:lang w:eastAsia="zh-TW"/>
            </w:rPr>
          </w:rPrChange>
        </w:rPr>
        <w:t>多了</w:t>
      </w:r>
      <w:r w:rsidR="000457E0" w:rsidRPr="004B32E0">
        <w:rPr>
          <w:i/>
          <w:sz w:val="28"/>
          <w:szCs w:val="28"/>
          <w:lang w:val="en-US" w:eastAsia="zh-TW"/>
          <w:rPrChange w:id="99" w:author="Chen Aline" w:date="2018-12-05T13:49:00Z">
            <w:rPr>
              <w:i/>
              <w:sz w:val="32"/>
              <w:lang w:val="en-US" w:eastAsia="zh-TW"/>
            </w:rPr>
          </w:rPrChange>
        </w:rPr>
        <w:t>datasets</w:t>
      </w:r>
    </w:p>
    <w:p w14:paraId="17B22AD4" w14:textId="70215477" w:rsidR="00AD7521" w:rsidRPr="004B32E0" w:rsidRDefault="00AD7521">
      <w:pPr>
        <w:ind w:left="720" w:firstLine="720"/>
        <w:rPr>
          <w:sz w:val="32"/>
          <w:rPrChange w:id="100" w:author="Chen Aline" w:date="2018-12-05T13:49:00Z">
            <w:rPr/>
          </w:rPrChange>
        </w:rPr>
        <w:pPrChange w:id="101" w:author="Chen Aline" w:date="2018-12-05T13:49:00Z">
          <w:pPr>
            <w:pStyle w:val="a5"/>
          </w:pPr>
        </w:pPrChange>
      </w:pPr>
      <w:del w:id="102" w:author="Chen Aline" w:date="2018-12-05T13:49:00Z">
        <w:r w:rsidRPr="004B32E0" w:rsidDel="004B32E0">
          <w:rPr>
            <w:i/>
            <w:sz w:val="32"/>
            <w:rPrChange w:id="103" w:author="Chen Aline" w:date="2018-12-05T13:49:00Z">
              <w:rPr/>
            </w:rPrChange>
          </w:rPr>
          <w:lastRenderedPageBreak/>
          <w:delText>That’s the same web address as before, with “data” “sets” on the end.</w:delText>
        </w:r>
        <w:r w:rsidR="00D42998" w:rsidRPr="004B32E0" w:rsidDel="004B32E0">
          <w:rPr>
            <w:i/>
            <w:sz w:val="32"/>
            <w:rPrChange w:id="104" w:author="Chen Aline" w:date="2018-12-05T13:49:00Z">
              <w:rPr/>
            </w:rPrChange>
          </w:rPr>
          <w:br/>
        </w:r>
      </w:del>
      <w:r w:rsidR="00D42998" w:rsidRPr="00D42998">
        <w:rPr>
          <w:noProof/>
          <w:lang w:val="en-US" w:eastAsia="zh-TW"/>
        </w:rPr>
        <w:drawing>
          <wp:inline distT="0" distB="0" distL="0" distR="0" wp14:anchorId="362CF0CB" wp14:editId="2EF6090C">
            <wp:extent cx="5485514" cy="1659987"/>
            <wp:effectExtent l="12700" t="12700" r="1397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500"/>
                    <a:stretch/>
                  </pic:blipFill>
                  <pic:spPr bwMode="auto">
                    <a:xfrm>
                      <a:off x="0" y="0"/>
                      <a:ext cx="5486400" cy="16602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4B32E0">
        <w:rPr>
          <w:i/>
          <w:sz w:val="32"/>
          <w:rPrChange w:id="105" w:author="Chen Aline" w:date="2018-12-05T13:49:00Z">
            <w:rPr/>
          </w:rPrChange>
        </w:rPr>
        <w:br/>
      </w:r>
    </w:p>
    <w:p w14:paraId="7A0CDE92" w14:textId="57002689" w:rsidR="009D2195" w:rsidRDefault="009D2195" w:rsidP="006812AE">
      <w:pPr>
        <w:pStyle w:val="a5"/>
        <w:numPr>
          <w:ilvl w:val="0"/>
          <w:numId w:val="1"/>
        </w:numPr>
        <w:rPr>
          <w:sz w:val="32"/>
        </w:rPr>
      </w:pPr>
      <w:r>
        <w:rPr>
          <w:rFonts w:hint="eastAsia"/>
          <w:sz w:val="32"/>
        </w:rPr>
        <w:t>點選名為</w:t>
      </w:r>
      <w:r>
        <w:rPr>
          <w:sz w:val="32"/>
        </w:rPr>
        <w:t>“</w:t>
      </w:r>
      <w:r w:rsidRPr="00CE1474">
        <w:rPr>
          <w:b/>
          <w:sz w:val="32"/>
        </w:rPr>
        <w:t>Confused</w:t>
      </w:r>
      <w:r>
        <w:rPr>
          <w:sz w:val="32"/>
        </w:rPr>
        <w:t>”</w:t>
      </w:r>
      <w:r>
        <w:rPr>
          <w:rFonts w:hint="eastAsia"/>
          <w:sz w:val="32"/>
          <w:lang w:eastAsia="zh-TW"/>
        </w:rPr>
        <w:t>的連結</w:t>
      </w:r>
    </w:p>
    <w:p w14:paraId="698B54EF" w14:textId="4AC8CB59" w:rsidR="00D42998" w:rsidDel="004B32E0" w:rsidRDefault="00AD7521" w:rsidP="009D2195">
      <w:pPr>
        <w:pStyle w:val="a5"/>
        <w:ind w:firstLine="720"/>
        <w:rPr>
          <w:del w:id="106" w:author="Chen Aline" w:date="2018-12-05T13:49:00Z"/>
          <w:sz w:val="32"/>
        </w:rPr>
      </w:pPr>
      <w:del w:id="107" w:author="Chen Aline" w:date="2018-12-05T13:49:00Z">
        <w:r w:rsidDel="004B32E0">
          <w:rPr>
            <w:sz w:val="32"/>
          </w:rPr>
          <w:delText xml:space="preserve">Click </w:delText>
        </w:r>
        <w:r w:rsidR="00D42998" w:rsidDel="004B32E0">
          <w:rPr>
            <w:sz w:val="32"/>
          </w:rPr>
          <w:delText>on the “</w:delText>
        </w:r>
        <w:r w:rsidR="00D42998" w:rsidRPr="00CE1474" w:rsidDel="004B32E0">
          <w:rPr>
            <w:b/>
            <w:sz w:val="32"/>
          </w:rPr>
          <w:delText>Confused</w:delText>
        </w:r>
        <w:r w:rsidR="00D42998" w:rsidDel="004B32E0">
          <w:rPr>
            <w:sz w:val="32"/>
          </w:rPr>
          <w:delText>” link</w:delText>
        </w:r>
        <w:r w:rsidR="00D42998" w:rsidDel="004B32E0">
          <w:rPr>
            <w:sz w:val="32"/>
          </w:rPr>
          <w:br/>
        </w:r>
      </w:del>
    </w:p>
    <w:p w14:paraId="24A2255D" w14:textId="7A6525D7" w:rsidR="00C70C9A" w:rsidRDefault="00C70C9A" w:rsidP="006812AE">
      <w:pPr>
        <w:pStyle w:val="a5"/>
        <w:numPr>
          <w:ilvl w:val="0"/>
          <w:numId w:val="1"/>
        </w:numPr>
        <w:rPr>
          <w:sz w:val="32"/>
        </w:rPr>
      </w:pPr>
      <w:r>
        <w:rPr>
          <w:rFonts w:hint="eastAsia"/>
          <w:sz w:val="32"/>
        </w:rPr>
        <w:t>點選</w:t>
      </w:r>
      <w:r>
        <w:rPr>
          <w:sz w:val="32"/>
        </w:rPr>
        <w:t xml:space="preserve">“Training Set </w:t>
      </w:r>
      <w:r w:rsidRPr="00D42998">
        <w:rPr>
          <w:b/>
          <w:sz w:val="32"/>
        </w:rPr>
        <w:t>A</w:t>
      </w:r>
      <w:r>
        <w:rPr>
          <w:sz w:val="32"/>
        </w:rPr>
        <w:t>”</w:t>
      </w:r>
      <w:r>
        <w:rPr>
          <w:rFonts w:hint="eastAsia"/>
          <w:sz w:val="32"/>
          <w:lang w:eastAsia="zh-TW"/>
        </w:rPr>
        <w:t xml:space="preserve"> </w:t>
      </w:r>
      <w:r>
        <w:rPr>
          <w:rFonts w:hint="eastAsia"/>
          <w:sz w:val="32"/>
          <w:lang w:eastAsia="zh-TW"/>
        </w:rPr>
        <w:t>或</w:t>
      </w:r>
      <w:r>
        <w:rPr>
          <w:sz w:val="32"/>
        </w:rPr>
        <w:t xml:space="preserve">“Training Set </w:t>
      </w:r>
      <w:r w:rsidRPr="00D42998">
        <w:rPr>
          <w:b/>
          <w:sz w:val="32"/>
        </w:rPr>
        <w:t>B</w:t>
      </w:r>
      <w:r>
        <w:rPr>
          <w:sz w:val="32"/>
        </w:rPr>
        <w:t>”</w:t>
      </w:r>
    </w:p>
    <w:p w14:paraId="1569A903" w14:textId="5A8F4E48" w:rsidR="00C70C9A" w:rsidRPr="00C70C9A" w:rsidRDefault="00C70C9A" w:rsidP="00C70C9A">
      <w:pPr>
        <w:pStyle w:val="a5"/>
        <w:ind w:left="1440"/>
        <w:rPr>
          <w:sz w:val="32"/>
          <w:lang w:val="en-US" w:eastAsia="zh-TW"/>
        </w:rPr>
      </w:pPr>
      <w:r>
        <w:rPr>
          <w:rFonts w:hint="eastAsia"/>
          <w:i/>
          <w:sz w:val="32"/>
        </w:rPr>
        <w:t>從</w:t>
      </w:r>
      <w:r>
        <w:rPr>
          <w:i/>
          <w:sz w:val="32"/>
          <w:lang w:val="en-US"/>
        </w:rPr>
        <w:t>A</w:t>
      </w:r>
      <w:r>
        <w:rPr>
          <w:rFonts w:hint="eastAsia"/>
          <w:i/>
          <w:sz w:val="32"/>
          <w:lang w:val="en-US" w:eastAsia="zh-TW"/>
        </w:rPr>
        <w:t>和</w:t>
      </w:r>
      <w:r>
        <w:rPr>
          <w:i/>
          <w:sz w:val="32"/>
          <w:lang w:val="en-US" w:eastAsia="zh-TW"/>
        </w:rPr>
        <w:t>B</w:t>
      </w:r>
      <w:r>
        <w:rPr>
          <w:rFonts w:hint="eastAsia"/>
          <w:i/>
          <w:sz w:val="32"/>
        </w:rPr>
        <w:t>中挑選</w:t>
      </w:r>
      <w:r>
        <w:rPr>
          <w:rFonts w:hint="eastAsia"/>
          <w:i/>
          <w:sz w:val="32"/>
          <w:lang w:val="en-US" w:eastAsia="zh-TW"/>
        </w:rPr>
        <w:t>一個，但不要選</w:t>
      </w:r>
      <w:r>
        <w:rPr>
          <w:i/>
          <w:sz w:val="32"/>
        </w:rPr>
        <w:t>“Final Training Set”</w:t>
      </w:r>
      <w:r>
        <w:rPr>
          <w:rFonts w:hint="eastAsia"/>
          <w:i/>
          <w:sz w:val="32"/>
          <w:lang w:eastAsia="zh-TW"/>
        </w:rPr>
        <w:t>，那個之後會使用</w:t>
      </w:r>
    </w:p>
    <w:p w14:paraId="02C5C915" w14:textId="2E05A296" w:rsidR="00AD7521" w:rsidDel="004B32E0" w:rsidRDefault="00D42998" w:rsidP="00C70C9A">
      <w:pPr>
        <w:pStyle w:val="a5"/>
        <w:rPr>
          <w:del w:id="108" w:author="Chen Aline" w:date="2018-12-05T13:49:00Z"/>
          <w:sz w:val="32"/>
        </w:rPr>
      </w:pPr>
      <w:del w:id="109" w:author="Chen Aline" w:date="2018-12-05T13:49:00Z">
        <w:r w:rsidDel="004B32E0">
          <w:rPr>
            <w:sz w:val="32"/>
          </w:rPr>
          <w:delText xml:space="preserve">Choose “Training Set </w:delText>
        </w:r>
        <w:r w:rsidRPr="00D42998" w:rsidDel="004B32E0">
          <w:rPr>
            <w:b/>
            <w:sz w:val="32"/>
          </w:rPr>
          <w:delText>A</w:delText>
        </w:r>
        <w:r w:rsidDel="004B32E0">
          <w:rPr>
            <w:sz w:val="32"/>
          </w:rPr>
          <w:delText xml:space="preserve">” or “Training Set </w:delText>
        </w:r>
        <w:r w:rsidRPr="00D42998" w:rsidDel="004B32E0">
          <w:rPr>
            <w:b/>
            <w:sz w:val="32"/>
          </w:rPr>
          <w:delText>B</w:delText>
        </w:r>
        <w:r w:rsidDel="004B32E0">
          <w:rPr>
            <w:sz w:val="32"/>
          </w:rPr>
          <w:delText>” and click on it</w:delText>
        </w:r>
        <w:r w:rsidDel="004B32E0">
          <w:rPr>
            <w:sz w:val="32"/>
          </w:rPr>
          <w:br/>
        </w:r>
        <w:r w:rsidDel="004B32E0">
          <w:rPr>
            <w:i/>
            <w:sz w:val="32"/>
          </w:rPr>
          <w:delText xml:space="preserve">You can use either. </w:delText>
        </w:r>
        <w:r w:rsidRPr="00D42998" w:rsidDel="004B32E0">
          <w:rPr>
            <w:b/>
            <w:i/>
            <w:sz w:val="32"/>
          </w:rPr>
          <w:delText>Don’t</w:delText>
        </w:r>
        <w:r w:rsidDel="004B32E0">
          <w:rPr>
            <w:i/>
            <w:sz w:val="32"/>
          </w:rPr>
          <w:delText xml:space="preserve"> pick “Final Training Set”– you’ll use that later.</w:delText>
        </w:r>
        <w:r w:rsidR="00AD7521" w:rsidDel="004B32E0">
          <w:rPr>
            <w:i/>
            <w:sz w:val="32"/>
          </w:rPr>
          <w:br/>
        </w:r>
      </w:del>
    </w:p>
    <w:p w14:paraId="043662DD" w14:textId="0C346A36" w:rsidR="00B41B30" w:rsidRDefault="00B41B30" w:rsidP="006812AE">
      <w:pPr>
        <w:pStyle w:val="a5"/>
        <w:numPr>
          <w:ilvl w:val="0"/>
          <w:numId w:val="1"/>
        </w:numPr>
        <w:rPr>
          <w:sz w:val="32"/>
          <w:lang w:eastAsia="zh-TW"/>
        </w:rPr>
      </w:pPr>
      <w:r>
        <w:rPr>
          <w:rFonts w:hint="eastAsia"/>
          <w:sz w:val="32"/>
          <w:lang w:eastAsia="zh-TW"/>
        </w:rPr>
        <w:t>你會看到可以用來訓練電腦的葡萄柚與檸檬照片。</w:t>
      </w:r>
    </w:p>
    <w:p w14:paraId="3E1A2146" w14:textId="08744FB4" w:rsidR="00B41B30" w:rsidRDefault="00B41B30" w:rsidP="00B41B30">
      <w:pPr>
        <w:pStyle w:val="a5"/>
        <w:ind w:left="1440"/>
        <w:rPr>
          <w:sz w:val="32"/>
          <w:lang w:eastAsia="zh-TW"/>
        </w:rPr>
      </w:pPr>
      <w:r>
        <w:rPr>
          <w:rFonts w:hint="eastAsia"/>
          <w:sz w:val="32"/>
        </w:rPr>
        <w:t>點選</w:t>
      </w:r>
      <w:r>
        <w:rPr>
          <w:sz w:val="32"/>
        </w:rPr>
        <w:t>“Display thumbnails”</w:t>
      </w:r>
      <w:r>
        <w:rPr>
          <w:rFonts w:hint="eastAsia"/>
          <w:sz w:val="32"/>
          <w:lang w:eastAsia="zh-TW"/>
        </w:rPr>
        <w:t>，這樣才能看到所有的照片</w:t>
      </w:r>
    </w:p>
    <w:p w14:paraId="3CB588E5" w14:textId="5F1C9CA9" w:rsidR="00D42998" w:rsidDel="004B32E0" w:rsidRDefault="00D42998" w:rsidP="00B41B30">
      <w:pPr>
        <w:pStyle w:val="a5"/>
        <w:rPr>
          <w:del w:id="110" w:author="Chen Aline" w:date="2018-12-05T13:49:00Z"/>
          <w:sz w:val="32"/>
        </w:rPr>
      </w:pPr>
      <w:del w:id="111" w:author="Chen Aline" w:date="2018-12-05T13:49:00Z">
        <w:r w:rsidDel="004B32E0">
          <w:rPr>
            <w:sz w:val="32"/>
          </w:rPr>
          <w:delText xml:space="preserve">You should see pictures of grapefruits and lemons that you can use to train the computer. </w:delText>
        </w:r>
        <w:r w:rsidDel="004B32E0">
          <w:rPr>
            <w:sz w:val="32"/>
          </w:rPr>
          <w:br/>
          <w:delText xml:space="preserve">Click on the “Display thumbnails” checkbox so you can see them all. </w:delText>
        </w:r>
        <w:r w:rsidDel="004B32E0">
          <w:rPr>
            <w:sz w:val="32"/>
          </w:rPr>
          <w:br/>
        </w:r>
      </w:del>
    </w:p>
    <w:p w14:paraId="05538C4A" w14:textId="0474C4CD" w:rsidR="00F96C28" w:rsidRDefault="00F96C28" w:rsidP="00872680">
      <w:pPr>
        <w:pStyle w:val="a5"/>
        <w:numPr>
          <w:ilvl w:val="0"/>
          <w:numId w:val="1"/>
        </w:numPr>
        <w:rPr>
          <w:sz w:val="32"/>
          <w:lang w:eastAsia="zh-TW"/>
        </w:rPr>
      </w:pPr>
      <w:r>
        <w:rPr>
          <w:rFonts w:hint="eastAsia"/>
          <w:sz w:val="32"/>
          <w:lang w:eastAsia="zh-TW"/>
        </w:rPr>
        <w:t>調整兩個視窗大小（如下圖）</w:t>
      </w:r>
    </w:p>
    <w:p w14:paraId="792A26B2" w14:textId="55C5A7A1" w:rsidR="00AD7521" w:rsidRDefault="00AD7521" w:rsidP="00F96C28">
      <w:pPr>
        <w:pStyle w:val="a5"/>
        <w:ind w:firstLine="720"/>
        <w:rPr>
          <w:sz w:val="32"/>
          <w:lang w:eastAsia="zh-TW"/>
        </w:rPr>
      </w:pPr>
      <w:del w:id="112" w:author="Chen Aline" w:date="2018-12-05T13:49:00Z">
        <w:r w:rsidDel="004B32E0">
          <w:rPr>
            <w:sz w:val="32"/>
          </w:rPr>
          <w:delText>Arrange the two web browser windows so they’re side by side</w:delText>
        </w:r>
        <w:r w:rsidDel="004B32E0">
          <w:rPr>
            <w:sz w:val="32"/>
          </w:rPr>
          <w:br/>
        </w:r>
      </w:del>
      <w:r w:rsidR="00872680" w:rsidRPr="00872680">
        <w:rPr>
          <w:noProof/>
          <w:sz w:val="32"/>
          <w:lang w:val="en-US" w:eastAsia="zh-TW"/>
        </w:rPr>
        <w:drawing>
          <wp:inline distT="0" distB="0" distL="0" distR="0" wp14:anchorId="7B785F68" wp14:editId="4F57E031">
            <wp:extent cx="5724144" cy="3187823"/>
            <wp:effectExtent l="12700" t="12700" r="1651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3187823"/>
                    </a:xfrm>
                    <a:prstGeom prst="rect">
                      <a:avLst/>
                    </a:prstGeom>
                    <a:ln w="9525" cap="flat" cmpd="sng" algn="ctr">
                      <a:solidFill>
                        <a:srgbClr val="4472C4"/>
                      </a:solidFill>
                      <a:prstDash val="solid"/>
                      <a:round/>
                      <a:headEnd type="none" w="med" len="med"/>
                      <a:tailEnd type="none" w="med" len="med"/>
                    </a:ln>
                  </pic:spPr>
                </pic:pic>
              </a:graphicData>
            </a:graphic>
          </wp:inline>
        </w:drawing>
      </w:r>
      <w:del w:id="113" w:author="Chen Aline" w:date="2018-12-05T13:50:00Z">
        <w:r w:rsidDel="004B32E0">
          <w:rPr>
            <w:sz w:val="32"/>
          </w:rPr>
          <w:br/>
        </w:r>
      </w:del>
    </w:p>
    <w:p w14:paraId="30993627" w14:textId="2A88F718" w:rsidR="006126A5" w:rsidRDefault="006126A5" w:rsidP="006812AE">
      <w:pPr>
        <w:pStyle w:val="a5"/>
        <w:numPr>
          <w:ilvl w:val="0"/>
          <w:numId w:val="1"/>
        </w:numPr>
        <w:rPr>
          <w:sz w:val="32"/>
        </w:rPr>
      </w:pPr>
      <w:r>
        <w:rPr>
          <w:rFonts w:hint="eastAsia"/>
          <w:sz w:val="32"/>
        </w:rPr>
        <w:t>將</w:t>
      </w:r>
      <w:r w:rsidR="00734D04">
        <w:rPr>
          <w:rFonts w:hint="eastAsia"/>
          <w:sz w:val="32"/>
        </w:rPr>
        <w:t>十張</w:t>
      </w:r>
      <w:r>
        <w:rPr>
          <w:rFonts w:hint="eastAsia"/>
          <w:sz w:val="32"/>
        </w:rPr>
        <w:t>葡萄柚的照片拖曳至</w:t>
      </w:r>
      <w:r>
        <w:rPr>
          <w:sz w:val="32"/>
        </w:rPr>
        <w:t>“grapefruit”</w:t>
      </w:r>
      <w:r>
        <w:rPr>
          <w:rFonts w:hint="eastAsia"/>
          <w:sz w:val="32"/>
          <w:lang w:eastAsia="zh-TW"/>
        </w:rPr>
        <w:t>的</w:t>
      </w:r>
      <w:r w:rsidR="00A550BB">
        <w:rPr>
          <w:rFonts w:hint="eastAsia"/>
          <w:sz w:val="32"/>
          <w:lang w:eastAsia="zh-TW"/>
        </w:rPr>
        <w:t>方框</w:t>
      </w:r>
    </w:p>
    <w:p w14:paraId="4056E157" w14:textId="5C7932A0" w:rsidR="0056631A" w:rsidDel="004B32E0" w:rsidRDefault="0056631A" w:rsidP="006126A5">
      <w:pPr>
        <w:pStyle w:val="a5"/>
        <w:ind w:firstLine="720"/>
        <w:rPr>
          <w:del w:id="114" w:author="Chen Aline" w:date="2018-12-05T13:50:00Z"/>
          <w:sz w:val="32"/>
        </w:rPr>
      </w:pPr>
      <w:del w:id="115" w:author="Chen Aline" w:date="2018-12-05T13:50:00Z">
        <w:r w:rsidDel="004B32E0">
          <w:rPr>
            <w:sz w:val="32"/>
          </w:rPr>
          <w:delText>Drag the ten grapefruit pictures into the “grapefruit” bucket.</w:delText>
        </w:r>
      </w:del>
    </w:p>
    <w:p w14:paraId="4BA8D405" w14:textId="583CA955" w:rsidR="00734D04" w:rsidRDefault="00734D04" w:rsidP="0056631A">
      <w:pPr>
        <w:pStyle w:val="a5"/>
        <w:numPr>
          <w:ilvl w:val="0"/>
          <w:numId w:val="1"/>
        </w:numPr>
        <w:rPr>
          <w:sz w:val="32"/>
        </w:rPr>
      </w:pPr>
      <w:r>
        <w:rPr>
          <w:rFonts w:hint="eastAsia"/>
          <w:sz w:val="32"/>
        </w:rPr>
        <w:t>將十張檸檬的照片拖曳至</w:t>
      </w:r>
      <w:r>
        <w:rPr>
          <w:sz w:val="32"/>
        </w:rPr>
        <w:t>“</w:t>
      </w:r>
      <w:r>
        <w:rPr>
          <w:sz w:val="32"/>
          <w:lang w:val="en-US"/>
        </w:rPr>
        <w:t>lemon</w:t>
      </w:r>
      <w:r>
        <w:rPr>
          <w:sz w:val="32"/>
        </w:rPr>
        <w:t>”</w:t>
      </w:r>
      <w:r>
        <w:rPr>
          <w:rFonts w:hint="eastAsia"/>
          <w:sz w:val="32"/>
          <w:lang w:eastAsia="zh-TW"/>
        </w:rPr>
        <w:t>的方框</w:t>
      </w:r>
    </w:p>
    <w:p w14:paraId="05E3B5B3" w14:textId="30980948" w:rsidR="0056631A" w:rsidRDefault="0056631A" w:rsidP="00734D04">
      <w:pPr>
        <w:pStyle w:val="a5"/>
        <w:ind w:firstLine="720"/>
        <w:rPr>
          <w:sz w:val="32"/>
          <w:lang w:eastAsia="zh-TW"/>
        </w:rPr>
      </w:pPr>
      <w:del w:id="116" w:author="Chen Aline" w:date="2018-12-05T13:50:00Z">
        <w:r w:rsidDel="004B32E0">
          <w:rPr>
            <w:sz w:val="32"/>
          </w:rPr>
          <w:lastRenderedPageBreak/>
          <w:delText>Drag the ten lemon pictures into the “lemon” bucket.</w:delText>
        </w:r>
        <w:r w:rsidDel="004B32E0">
          <w:rPr>
            <w:sz w:val="32"/>
          </w:rPr>
          <w:br/>
        </w:r>
      </w:del>
      <w:r w:rsidRPr="0056631A">
        <w:rPr>
          <w:noProof/>
          <w:sz w:val="32"/>
          <w:lang w:val="en-US" w:eastAsia="zh-TW"/>
        </w:rPr>
        <w:drawing>
          <wp:inline distT="0" distB="0" distL="0" distR="0" wp14:anchorId="69CCCCBC" wp14:editId="7CBAD8C3">
            <wp:extent cx="5486400" cy="3059132"/>
            <wp:effectExtent l="12700" t="12700" r="127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591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117" w:author="Chen Aline" w:date="2018-12-05T13:50:00Z">
        <w:r w:rsidDel="004B32E0">
          <w:rPr>
            <w:sz w:val="32"/>
          </w:rPr>
          <w:br/>
        </w:r>
      </w:del>
    </w:p>
    <w:p w14:paraId="0F0D010B" w14:textId="2E6BF884" w:rsidR="005E1627" w:rsidRDefault="005E1627" w:rsidP="006812AE">
      <w:pPr>
        <w:pStyle w:val="a5"/>
        <w:numPr>
          <w:ilvl w:val="0"/>
          <w:numId w:val="1"/>
        </w:numPr>
        <w:rPr>
          <w:sz w:val="32"/>
        </w:rPr>
      </w:pPr>
      <w:r>
        <w:rPr>
          <w:rFonts w:hint="eastAsia"/>
          <w:sz w:val="32"/>
          <w:lang w:eastAsia="zh-TW"/>
        </w:rPr>
        <w:t>點選</w:t>
      </w:r>
      <w:r>
        <w:rPr>
          <w:sz w:val="32"/>
        </w:rPr>
        <w:t>“</w:t>
      </w:r>
      <w:r w:rsidRPr="00634271">
        <w:rPr>
          <w:b/>
          <w:sz w:val="32"/>
        </w:rPr>
        <w:t>&lt; Back to project</w:t>
      </w:r>
      <w:r>
        <w:rPr>
          <w:sz w:val="32"/>
        </w:rPr>
        <w:t>”</w:t>
      </w:r>
    </w:p>
    <w:p w14:paraId="151F6943" w14:textId="3ED80F12" w:rsidR="00634271" w:rsidDel="004B32E0" w:rsidRDefault="00634271" w:rsidP="005E1627">
      <w:pPr>
        <w:pStyle w:val="a5"/>
        <w:ind w:firstLine="720"/>
        <w:rPr>
          <w:del w:id="118" w:author="Chen Aline" w:date="2018-12-05T13:50:00Z"/>
          <w:sz w:val="32"/>
        </w:rPr>
      </w:pPr>
      <w:del w:id="119" w:author="Chen Aline" w:date="2018-12-05T13:50:00Z">
        <w:r w:rsidDel="004B32E0">
          <w:rPr>
            <w:sz w:val="32"/>
          </w:rPr>
          <w:delText>Click the “</w:delText>
        </w:r>
        <w:r w:rsidRPr="00634271" w:rsidDel="004B32E0">
          <w:rPr>
            <w:b/>
            <w:sz w:val="32"/>
          </w:rPr>
          <w:delText>&lt; Back to project</w:delText>
        </w:r>
        <w:r w:rsidDel="004B32E0">
          <w:rPr>
            <w:sz w:val="32"/>
          </w:rPr>
          <w:delText>” link</w:delText>
        </w:r>
        <w:r w:rsidDel="004B32E0">
          <w:rPr>
            <w:sz w:val="32"/>
          </w:rPr>
          <w:br/>
        </w:r>
      </w:del>
    </w:p>
    <w:p w14:paraId="7F29B1FF" w14:textId="19BBE5F8" w:rsidR="005E1627" w:rsidRDefault="005E1627" w:rsidP="006812AE">
      <w:pPr>
        <w:pStyle w:val="a5"/>
        <w:numPr>
          <w:ilvl w:val="0"/>
          <w:numId w:val="1"/>
        </w:numPr>
        <w:rPr>
          <w:sz w:val="32"/>
        </w:rPr>
      </w:pPr>
      <w:r>
        <w:rPr>
          <w:rFonts w:hint="eastAsia"/>
          <w:sz w:val="32"/>
        </w:rPr>
        <w:t>點選</w:t>
      </w:r>
      <w:r>
        <w:rPr>
          <w:sz w:val="32"/>
        </w:rPr>
        <w:t>“</w:t>
      </w:r>
      <w:r w:rsidRPr="00634271">
        <w:rPr>
          <w:b/>
          <w:sz w:val="32"/>
        </w:rPr>
        <w:t>Learn &amp; Test</w:t>
      </w:r>
      <w:r>
        <w:rPr>
          <w:sz w:val="32"/>
        </w:rPr>
        <w:t>”</w:t>
      </w:r>
      <w:r>
        <w:rPr>
          <w:rFonts w:hint="eastAsia"/>
          <w:sz w:val="32"/>
        </w:rPr>
        <w:t>按鈕</w:t>
      </w:r>
    </w:p>
    <w:p w14:paraId="2705A9DA" w14:textId="3315125E" w:rsidR="00634271" w:rsidDel="004B32E0" w:rsidRDefault="00634271" w:rsidP="005E1627">
      <w:pPr>
        <w:pStyle w:val="a5"/>
        <w:ind w:firstLine="720"/>
        <w:rPr>
          <w:del w:id="120" w:author="Chen Aline" w:date="2018-12-05T13:50:00Z"/>
          <w:sz w:val="32"/>
        </w:rPr>
      </w:pPr>
      <w:del w:id="121" w:author="Chen Aline" w:date="2018-12-05T13:50:00Z">
        <w:r w:rsidDel="004B32E0">
          <w:rPr>
            <w:sz w:val="32"/>
          </w:rPr>
          <w:delText>Click the “</w:delText>
        </w:r>
        <w:r w:rsidRPr="00634271" w:rsidDel="004B32E0">
          <w:rPr>
            <w:b/>
            <w:sz w:val="32"/>
          </w:rPr>
          <w:delText>Learn &amp; Test</w:delText>
        </w:r>
        <w:r w:rsidDel="004B32E0">
          <w:rPr>
            <w:sz w:val="32"/>
          </w:rPr>
          <w:delText>” button</w:delText>
        </w:r>
        <w:r w:rsidDel="004B32E0">
          <w:rPr>
            <w:sz w:val="32"/>
          </w:rPr>
          <w:br/>
        </w:r>
      </w:del>
    </w:p>
    <w:p w14:paraId="1CF72086" w14:textId="4A86ED39" w:rsidR="000A4CB2" w:rsidRDefault="000A4CB2" w:rsidP="00634271">
      <w:pPr>
        <w:pStyle w:val="a5"/>
        <w:numPr>
          <w:ilvl w:val="0"/>
          <w:numId w:val="1"/>
        </w:numPr>
        <w:rPr>
          <w:sz w:val="32"/>
        </w:rPr>
      </w:pPr>
      <w:r>
        <w:rPr>
          <w:rFonts w:hint="eastAsia"/>
          <w:sz w:val="32"/>
        </w:rPr>
        <w:t>點選</w:t>
      </w:r>
      <w:r>
        <w:rPr>
          <w:sz w:val="32"/>
        </w:rPr>
        <w:t>“</w:t>
      </w:r>
      <w:r w:rsidRPr="00634271">
        <w:rPr>
          <w:b/>
          <w:sz w:val="32"/>
        </w:rPr>
        <w:t>Train new machine learning model</w:t>
      </w:r>
      <w:r>
        <w:rPr>
          <w:sz w:val="32"/>
        </w:rPr>
        <w:t>”</w:t>
      </w:r>
      <w:r>
        <w:rPr>
          <w:rFonts w:hint="eastAsia"/>
          <w:sz w:val="32"/>
        </w:rPr>
        <w:t>按鈕</w:t>
      </w:r>
    </w:p>
    <w:p w14:paraId="58E1D881" w14:textId="125FF550" w:rsidR="00634271" w:rsidRPr="00CE1474" w:rsidRDefault="001F61DC" w:rsidP="000A4CB2">
      <w:pPr>
        <w:pStyle w:val="a5"/>
        <w:rPr>
          <w:sz w:val="32"/>
        </w:rPr>
      </w:pPr>
      <w:r>
        <w:rPr>
          <w:noProof/>
          <w:sz w:val="32"/>
          <w:lang w:val="en-US" w:eastAsia="zh-TW"/>
        </w:rPr>
        <mc:AlternateContent>
          <mc:Choice Requires="wps">
            <w:drawing>
              <wp:anchor distT="0" distB="0" distL="114300" distR="114300" simplePos="0" relativeHeight="251698176" behindDoc="0" locked="0" layoutInCell="1" allowOverlap="1" wp14:anchorId="0CC9285A" wp14:editId="5439A227">
                <wp:simplePos x="0" y="0"/>
                <wp:positionH relativeFrom="column">
                  <wp:posOffset>2514600</wp:posOffset>
                </wp:positionH>
                <wp:positionV relativeFrom="paragraph">
                  <wp:posOffset>1754505</wp:posOffset>
                </wp:positionV>
                <wp:extent cx="2245818" cy="832774"/>
                <wp:effectExtent l="25400" t="50800" r="40640" b="107315"/>
                <wp:wrapNone/>
                <wp:docPr id="17" name="Straight Connector 17"/>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138.15pt" to="374.85pt,20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" strokecolor="#4472c4 [3204]" strokeweight="7.5pt">
                <v:stroke endarrow="block" joinstyle="miter"/>
              </v:line>
            </w:pict>
          </mc:Fallback>
        </mc:AlternateContent>
      </w:r>
      <w:ins w:id="122" w:author="Chen Aline" w:date="2018-12-05T13:50:00Z">
        <w:r w:rsidR="004B32E0">
          <w:rPr>
            <w:rFonts w:hint="eastAsia"/>
            <w:sz w:val="32"/>
            <w:lang w:eastAsia="zh-TW"/>
          </w:rPr>
          <w:tab/>
        </w:r>
      </w:ins>
      <w:del w:id="123" w:author="Chen Aline" w:date="2018-12-05T13:50:00Z">
        <w:r w:rsidR="000A4CB2" w:rsidDel="004B32E0">
          <w:rPr>
            <w:rFonts w:hint="eastAsia"/>
            <w:sz w:val="32"/>
            <w:lang w:eastAsia="zh-TW"/>
          </w:rPr>
          <w:tab/>
        </w:r>
        <w:r w:rsidR="00634271" w:rsidDel="004B32E0">
          <w:rPr>
            <w:sz w:val="32"/>
          </w:rPr>
          <w:delText>Click the “</w:delText>
        </w:r>
        <w:r w:rsidR="00634271" w:rsidRPr="00634271" w:rsidDel="004B32E0">
          <w:rPr>
            <w:b/>
            <w:sz w:val="32"/>
          </w:rPr>
          <w:delText>Train new machine learning model</w:delText>
        </w:r>
        <w:r w:rsidR="00634271" w:rsidDel="004B32E0">
          <w:rPr>
            <w:sz w:val="32"/>
          </w:rPr>
          <w:delText>” button</w:delText>
        </w:r>
        <w:r w:rsidR="00634271" w:rsidDel="004B32E0">
          <w:rPr>
            <w:sz w:val="32"/>
          </w:rPr>
          <w:br/>
        </w:r>
      </w:del>
      <w:r w:rsidR="00634271" w:rsidRPr="00634271">
        <w:rPr>
          <w:noProof/>
          <w:sz w:val="32"/>
          <w:lang w:val="en-US" w:eastAsia="zh-TW"/>
        </w:rPr>
        <w:drawing>
          <wp:inline distT="0" distB="0" distL="0" distR="0" wp14:anchorId="198E8A57" wp14:editId="2AB347A0">
            <wp:extent cx="5485918" cy="2900435"/>
            <wp:effectExtent l="12700" t="12700" r="133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641"/>
                    <a:stretch/>
                  </pic:blipFill>
                  <pic:spPr bwMode="auto">
                    <a:xfrm>
                      <a:off x="0" y="0"/>
                      <a:ext cx="5486400" cy="29006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1D4C486" w14:textId="66CCC245" w:rsidR="00980BB0" w:rsidRDefault="00980BB0" w:rsidP="006812AE">
      <w:pPr>
        <w:pStyle w:val="a5"/>
        <w:numPr>
          <w:ilvl w:val="0"/>
          <w:numId w:val="1"/>
        </w:numPr>
        <w:rPr>
          <w:sz w:val="32"/>
          <w:lang w:eastAsia="zh-TW"/>
        </w:rPr>
      </w:pPr>
      <w:r>
        <w:rPr>
          <w:rFonts w:hint="eastAsia"/>
          <w:sz w:val="32"/>
          <w:lang w:eastAsia="zh-TW"/>
        </w:rPr>
        <w:t>等待訓練完成，這可能會需要幾分鐘的時間。</w:t>
      </w:r>
    </w:p>
    <w:p w14:paraId="2B3AC816" w14:textId="43E1719B" w:rsidR="00803C15" w:rsidDel="004B32E0" w:rsidRDefault="00BF0341" w:rsidP="00980BB0">
      <w:pPr>
        <w:pStyle w:val="a5"/>
        <w:ind w:firstLine="720"/>
        <w:rPr>
          <w:del w:id="124" w:author="Chen Aline" w:date="2018-12-05T13:50:00Z"/>
          <w:sz w:val="32"/>
        </w:rPr>
      </w:pPr>
      <w:del w:id="125" w:author="Chen Aline" w:date="2018-12-05T13:50:00Z">
        <w:r w:rsidDel="004B32E0">
          <w:rPr>
            <w:sz w:val="32"/>
          </w:rPr>
          <w:delText>Wait for the training to complete. This might take a few minutes.</w:delText>
        </w:r>
      </w:del>
    </w:p>
    <w:p w14:paraId="091ABC14" w14:textId="3AD01503" w:rsidR="00803C15" w:rsidRPr="00803C15" w:rsidDel="004B32E0" w:rsidRDefault="00803C15" w:rsidP="00803C15">
      <w:pPr>
        <w:pStyle w:val="a5"/>
        <w:rPr>
          <w:del w:id="126" w:author="Chen Aline" w:date="2018-12-05T13:50:00Z"/>
          <w:sz w:val="32"/>
        </w:rPr>
      </w:pPr>
    </w:p>
    <w:p w14:paraId="1CBD15AE" w14:textId="5B5631B3" w:rsidR="00737116" w:rsidRDefault="00737116" w:rsidP="00714F9D">
      <w:pPr>
        <w:pStyle w:val="a5"/>
        <w:numPr>
          <w:ilvl w:val="0"/>
          <w:numId w:val="1"/>
        </w:numPr>
        <w:rPr>
          <w:sz w:val="32"/>
        </w:rPr>
      </w:pPr>
      <w:r>
        <w:rPr>
          <w:rFonts w:hint="eastAsia"/>
          <w:sz w:val="32"/>
        </w:rPr>
        <w:t>點選</w:t>
      </w:r>
      <w:r w:rsidRPr="008B4B16">
        <w:rPr>
          <w:b/>
          <w:sz w:val="32"/>
        </w:rPr>
        <w:t>“&lt; Back to project</w:t>
      </w:r>
      <w:r>
        <w:rPr>
          <w:sz w:val="32"/>
        </w:rPr>
        <w:t>”</w:t>
      </w:r>
    </w:p>
    <w:p w14:paraId="0F3AE55E" w14:textId="778D5EF1" w:rsidR="00566D18" w:rsidRPr="004B32E0" w:rsidDel="004B32E0" w:rsidRDefault="00714F9D">
      <w:pPr>
        <w:ind w:firstLine="720"/>
        <w:rPr>
          <w:del w:id="127" w:author="Chen Aline" w:date="2018-12-05T13:50:00Z"/>
          <w:sz w:val="32"/>
          <w:rPrChange w:id="128" w:author="Chen Aline" w:date="2018-12-05T13:50:00Z">
            <w:rPr>
              <w:del w:id="129" w:author="Chen Aline" w:date="2018-12-05T13:50:00Z"/>
            </w:rPr>
          </w:rPrChange>
        </w:rPr>
        <w:pPrChange w:id="130" w:author="Chen Aline" w:date="2018-12-05T13:56:00Z">
          <w:pPr>
            <w:pStyle w:val="a5"/>
            <w:ind w:firstLine="720"/>
          </w:pPr>
        </w:pPrChange>
      </w:pPr>
      <w:del w:id="131" w:author="Chen Aline" w:date="2018-12-05T13:50:00Z">
        <w:r w:rsidRPr="004B32E0" w:rsidDel="004B32E0">
          <w:rPr>
            <w:sz w:val="32"/>
            <w:rPrChange w:id="132" w:author="Chen Aline" w:date="2018-12-05T13:50:00Z">
              <w:rPr/>
            </w:rPrChange>
          </w:rPr>
          <w:delText xml:space="preserve">Click the </w:delText>
        </w:r>
        <w:r w:rsidRPr="004B32E0" w:rsidDel="004B32E0">
          <w:rPr>
            <w:b/>
            <w:sz w:val="32"/>
            <w:rPrChange w:id="133" w:author="Chen Aline" w:date="2018-12-05T13:50:00Z">
              <w:rPr/>
            </w:rPrChange>
          </w:rPr>
          <w:delText>“&lt; Back to project</w:delText>
        </w:r>
        <w:r w:rsidRPr="004B32E0" w:rsidDel="004B32E0">
          <w:rPr>
            <w:sz w:val="32"/>
            <w:rPrChange w:id="134" w:author="Chen Aline" w:date="2018-12-05T13:50:00Z">
              <w:rPr/>
            </w:rPrChange>
          </w:rPr>
          <w:delText>” link</w:delText>
        </w:r>
      </w:del>
    </w:p>
    <w:p w14:paraId="617E0018" w14:textId="77777777" w:rsidR="00566D18" w:rsidRPr="00566D18" w:rsidRDefault="00566D18">
      <w:pPr>
        <w:ind w:left="360"/>
        <w:pPrChange w:id="135" w:author="Chen Aline" w:date="2018-12-05T13:50:00Z">
          <w:pPr>
            <w:pStyle w:val="a5"/>
          </w:pPr>
        </w:pPrChange>
      </w:pPr>
    </w:p>
    <w:p w14:paraId="08BAA0B3" w14:textId="5219006A" w:rsidR="00496247" w:rsidRDefault="00496247" w:rsidP="00714F9D">
      <w:pPr>
        <w:pStyle w:val="a5"/>
        <w:numPr>
          <w:ilvl w:val="0"/>
          <w:numId w:val="1"/>
        </w:numPr>
        <w:rPr>
          <w:sz w:val="32"/>
        </w:rPr>
      </w:pPr>
      <w:r>
        <w:rPr>
          <w:rFonts w:hint="eastAsia"/>
          <w:sz w:val="32"/>
        </w:rPr>
        <w:t>點選</w:t>
      </w:r>
      <w:r>
        <w:rPr>
          <w:sz w:val="32"/>
        </w:rPr>
        <w:t>“</w:t>
      </w:r>
      <w:r w:rsidRPr="00566D18">
        <w:rPr>
          <w:b/>
          <w:sz w:val="32"/>
        </w:rPr>
        <w:t>Make</w:t>
      </w:r>
      <w:r>
        <w:rPr>
          <w:sz w:val="32"/>
        </w:rPr>
        <w:t>”</w:t>
      </w:r>
      <w:r>
        <w:rPr>
          <w:rFonts w:hint="eastAsia"/>
          <w:sz w:val="32"/>
        </w:rPr>
        <w:t>按鈕</w:t>
      </w:r>
    </w:p>
    <w:p w14:paraId="63793FFB" w14:textId="2046463A" w:rsidR="00566D18" w:rsidRPr="00160ED2" w:rsidDel="00160ED2" w:rsidRDefault="00566D18">
      <w:pPr>
        <w:ind w:firstLine="720"/>
        <w:rPr>
          <w:del w:id="136" w:author="Chen Aline" w:date="2018-12-05T13:50:00Z"/>
          <w:sz w:val="32"/>
          <w:rPrChange w:id="137" w:author="Chen Aline" w:date="2018-12-05T13:50:00Z">
            <w:rPr>
              <w:del w:id="138" w:author="Chen Aline" w:date="2018-12-05T13:50:00Z"/>
            </w:rPr>
          </w:rPrChange>
        </w:rPr>
        <w:pPrChange w:id="139" w:author="Chen Aline" w:date="2018-12-05T13:50:00Z">
          <w:pPr>
            <w:pStyle w:val="a5"/>
            <w:ind w:firstLine="720"/>
          </w:pPr>
        </w:pPrChange>
      </w:pPr>
      <w:del w:id="140" w:author="Chen Aline" w:date="2018-12-05T13:50:00Z">
        <w:r w:rsidRPr="00160ED2" w:rsidDel="00160ED2">
          <w:rPr>
            <w:sz w:val="32"/>
            <w:rPrChange w:id="141" w:author="Chen Aline" w:date="2018-12-05T13:50:00Z">
              <w:rPr/>
            </w:rPrChange>
          </w:rPr>
          <w:delText>Click the “</w:delText>
        </w:r>
        <w:r w:rsidRPr="00160ED2" w:rsidDel="00160ED2">
          <w:rPr>
            <w:b/>
            <w:sz w:val="32"/>
            <w:rPrChange w:id="142" w:author="Chen Aline" w:date="2018-12-05T13:50:00Z">
              <w:rPr>
                <w:b/>
              </w:rPr>
            </w:rPrChange>
          </w:rPr>
          <w:delText>Make</w:delText>
        </w:r>
        <w:r w:rsidRPr="00160ED2" w:rsidDel="00160ED2">
          <w:rPr>
            <w:sz w:val="32"/>
            <w:rPrChange w:id="143" w:author="Chen Aline" w:date="2018-12-05T13:50:00Z">
              <w:rPr/>
            </w:rPrChange>
          </w:rPr>
          <w:delText>” button</w:delText>
        </w:r>
      </w:del>
    </w:p>
    <w:p w14:paraId="3D987D51" w14:textId="77777777" w:rsidR="00566D18" w:rsidRPr="00566D18" w:rsidRDefault="00566D18">
      <w:pPr>
        <w:ind w:left="360"/>
        <w:pPrChange w:id="144" w:author="Chen Aline" w:date="2018-12-05T13:50:00Z">
          <w:pPr>
            <w:pStyle w:val="a5"/>
          </w:pPr>
        </w:pPrChange>
      </w:pPr>
    </w:p>
    <w:p w14:paraId="395B7BFF" w14:textId="34338DCD" w:rsidR="00496247" w:rsidRPr="00496247" w:rsidRDefault="00496247" w:rsidP="00496247">
      <w:pPr>
        <w:pStyle w:val="a5"/>
        <w:numPr>
          <w:ilvl w:val="0"/>
          <w:numId w:val="1"/>
        </w:numPr>
        <w:rPr>
          <w:sz w:val="32"/>
        </w:rPr>
      </w:pPr>
      <w:r>
        <w:rPr>
          <w:rFonts w:hint="eastAsia"/>
          <w:sz w:val="32"/>
        </w:rPr>
        <w:lastRenderedPageBreak/>
        <w:t>點選</w:t>
      </w:r>
      <w:r w:rsidR="00BC5FF2">
        <w:rPr>
          <w:sz w:val="32"/>
        </w:rPr>
        <w:t>“</w:t>
      </w:r>
      <w:r w:rsidR="00BC5FF2" w:rsidRPr="008B4B16">
        <w:rPr>
          <w:b/>
          <w:sz w:val="32"/>
        </w:rPr>
        <w:t>Scratch</w:t>
      </w:r>
      <w:r w:rsidR="00BC5FF2">
        <w:rPr>
          <w:sz w:val="32"/>
        </w:rPr>
        <w:t>”</w:t>
      </w:r>
      <w:r>
        <w:rPr>
          <w:rFonts w:hint="eastAsia"/>
          <w:sz w:val="32"/>
        </w:rPr>
        <w:t>按鈕</w:t>
      </w:r>
    </w:p>
    <w:p w14:paraId="619CA83D" w14:textId="5DB48F45" w:rsidR="00566D18" w:rsidDel="00160ED2" w:rsidRDefault="00566D18" w:rsidP="00496247">
      <w:pPr>
        <w:pStyle w:val="a5"/>
        <w:ind w:firstLine="720"/>
        <w:rPr>
          <w:del w:id="145" w:author="Chen Aline" w:date="2018-12-05T13:50:00Z"/>
          <w:sz w:val="32"/>
        </w:rPr>
      </w:pPr>
      <w:del w:id="146" w:author="Chen Aline" w:date="2018-12-05T13:50:00Z">
        <w:r w:rsidDel="00160ED2">
          <w:rPr>
            <w:sz w:val="32"/>
          </w:rPr>
          <w:delText>Click</w:delText>
        </w:r>
        <w:r w:rsidR="00714F9D" w:rsidDel="00160ED2">
          <w:rPr>
            <w:sz w:val="32"/>
          </w:rPr>
          <w:delText xml:space="preserve"> the “</w:delText>
        </w:r>
        <w:r w:rsidR="00714F9D" w:rsidRPr="008B4B16" w:rsidDel="00160ED2">
          <w:rPr>
            <w:b/>
            <w:sz w:val="32"/>
          </w:rPr>
          <w:delText>Scratch</w:delText>
        </w:r>
        <w:r w:rsidR="00714F9D" w:rsidDel="00160ED2">
          <w:rPr>
            <w:sz w:val="32"/>
          </w:rPr>
          <w:delText>” button</w:delText>
        </w:r>
      </w:del>
    </w:p>
    <w:p w14:paraId="51EF0494" w14:textId="72E92434" w:rsidR="00566D18" w:rsidRPr="00566D18" w:rsidDel="00160ED2" w:rsidRDefault="00566D18" w:rsidP="00566D18">
      <w:pPr>
        <w:pStyle w:val="a5"/>
        <w:rPr>
          <w:del w:id="147" w:author="Chen Aline" w:date="2018-12-05T13:50:00Z"/>
          <w:sz w:val="32"/>
        </w:rPr>
      </w:pPr>
    </w:p>
    <w:p w14:paraId="050E2D29" w14:textId="5218A0C6" w:rsidR="006F7CF5" w:rsidRPr="006F7CF5" w:rsidRDefault="006F7CF5" w:rsidP="006F7CF5">
      <w:pPr>
        <w:pStyle w:val="a5"/>
        <w:numPr>
          <w:ilvl w:val="0"/>
          <w:numId w:val="1"/>
        </w:numPr>
        <w:rPr>
          <w:sz w:val="32"/>
        </w:rPr>
      </w:pPr>
      <w:r>
        <w:rPr>
          <w:rFonts w:hint="eastAsia"/>
          <w:sz w:val="32"/>
        </w:rPr>
        <w:t>點選</w:t>
      </w:r>
      <w:r>
        <w:rPr>
          <w:sz w:val="32"/>
        </w:rPr>
        <w:t>“</w:t>
      </w:r>
      <w:r w:rsidRPr="00566D18">
        <w:rPr>
          <w:b/>
          <w:sz w:val="32"/>
        </w:rPr>
        <w:t>Open in Scratch</w:t>
      </w:r>
      <w:r>
        <w:rPr>
          <w:sz w:val="32"/>
        </w:rPr>
        <w:t>”</w:t>
      </w:r>
      <w:r>
        <w:rPr>
          <w:rFonts w:hint="eastAsia"/>
          <w:sz w:val="32"/>
        </w:rPr>
        <w:t>按鈕</w:t>
      </w:r>
    </w:p>
    <w:p w14:paraId="0141E425" w14:textId="562D0976" w:rsidR="00714F9D" w:rsidRPr="00714F9D" w:rsidRDefault="00566D18">
      <w:pPr>
        <w:pStyle w:val="a5"/>
        <w:ind w:left="1440"/>
        <w:rPr>
          <w:sz w:val="32"/>
          <w:lang w:eastAsia="zh-TW"/>
        </w:rPr>
        <w:pPrChange w:id="148" w:author="Chen Aline" w:date="2018-12-05T13:50:00Z">
          <w:pPr>
            <w:pStyle w:val="a5"/>
          </w:pPr>
        </w:pPrChange>
      </w:pPr>
      <w:r>
        <w:rPr>
          <w:noProof/>
          <w:sz w:val="32"/>
          <w:lang w:val="en-US" w:eastAsia="zh-TW"/>
        </w:rPr>
        <mc:AlternateContent>
          <mc:Choice Requires="wps">
            <w:drawing>
              <wp:anchor distT="0" distB="0" distL="114300" distR="114300" simplePos="0" relativeHeight="251700224" behindDoc="0" locked="0" layoutInCell="1" allowOverlap="1" wp14:anchorId="0E8A7AC7" wp14:editId="44DC383B">
                <wp:simplePos x="0" y="0"/>
                <wp:positionH relativeFrom="column">
                  <wp:posOffset>1149080</wp:posOffset>
                </wp:positionH>
                <wp:positionV relativeFrom="paragraph">
                  <wp:posOffset>1316017</wp:posOffset>
                </wp:positionV>
                <wp:extent cx="2305455" cy="1618885"/>
                <wp:effectExtent l="25400" t="25400" r="31750" b="45085"/>
                <wp:wrapNone/>
                <wp:docPr id="20" name="Straight Connector 20"/>
                <wp:cNvGraphicFramePr/>
                <a:graphic xmlns:a="http://schemas.openxmlformats.org/drawingml/2006/main">
                  <a:graphicData uri="http://schemas.microsoft.com/office/word/2010/wordprocessingShape">
                    <wps:wsp>
                      <wps:cNvCnPr/>
                      <wps:spPr>
                        <a:xfrm flipH="1" flipV="1">
                          <a:off x="0" y="0"/>
                          <a:ext cx="2305455" cy="16188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traight Connector 20"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03.6pt" to="272.05pt,2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" strokecolor="#4472c4 [3204]" strokeweight="7.5pt">
                <v:stroke endarrow="block" joinstyle="miter"/>
              </v:line>
            </w:pict>
          </mc:Fallback>
        </mc:AlternateContent>
      </w:r>
      <w:ins w:id="149" w:author="Chen Aline" w:date="2018-12-05T13:50:00Z">
        <w:r w:rsidR="00160ED2">
          <w:rPr>
            <w:rFonts w:hint="eastAsia"/>
            <w:sz w:val="32"/>
            <w:lang w:eastAsia="zh-TW"/>
          </w:rPr>
          <w:tab/>
        </w:r>
      </w:ins>
      <w:del w:id="150" w:author="Chen Aline" w:date="2018-12-05T13:50:00Z">
        <w:r w:rsidR="006F7CF5" w:rsidDel="00160ED2">
          <w:rPr>
            <w:rFonts w:hint="eastAsia"/>
            <w:sz w:val="32"/>
            <w:lang w:eastAsia="zh-TW"/>
          </w:rPr>
          <w:tab/>
        </w:r>
        <w:r w:rsidDel="00160ED2">
          <w:rPr>
            <w:sz w:val="32"/>
          </w:rPr>
          <w:delText>Click the “</w:delText>
        </w:r>
        <w:r w:rsidRPr="00566D18" w:rsidDel="00160ED2">
          <w:rPr>
            <w:b/>
            <w:sz w:val="32"/>
          </w:rPr>
          <w:delText>Open in Scratch</w:delText>
        </w:r>
        <w:r w:rsidDel="00160ED2">
          <w:rPr>
            <w:sz w:val="32"/>
          </w:rPr>
          <w:delText>” button</w:delText>
        </w:r>
        <w:r w:rsidR="00714F9D" w:rsidDel="00160ED2">
          <w:rPr>
            <w:sz w:val="32"/>
          </w:rPr>
          <w:delText xml:space="preserve"> </w:delText>
        </w:r>
        <w:r w:rsidR="00714F9D" w:rsidDel="00160ED2">
          <w:rPr>
            <w:sz w:val="32"/>
          </w:rPr>
          <w:br/>
        </w:r>
      </w:del>
      <w:r w:rsidR="00714F9D" w:rsidRPr="00714F9D">
        <w:rPr>
          <w:noProof/>
          <w:sz w:val="32"/>
          <w:lang w:val="en-US" w:eastAsia="zh-TW"/>
        </w:rPr>
        <w:drawing>
          <wp:inline distT="0" distB="0" distL="0" distR="0" wp14:anchorId="24AA8E49" wp14:editId="760E7494">
            <wp:extent cx="5721649" cy="2850204"/>
            <wp:effectExtent l="12700" t="1270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0300"/>
                    <a:stretch/>
                  </pic:blipFill>
                  <pic:spPr bwMode="auto">
                    <a:xfrm>
                      <a:off x="0" y="0"/>
                      <a:ext cx="5724144" cy="28514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151" w:author="Chen Aline" w:date="2018-12-05T13:50:00Z">
        <w:r w:rsidR="00803C15" w:rsidRPr="00714F9D" w:rsidDel="00160ED2">
          <w:rPr>
            <w:sz w:val="32"/>
          </w:rPr>
          <w:br/>
        </w:r>
      </w:del>
    </w:p>
    <w:p w14:paraId="5C40183A" w14:textId="28F686B4" w:rsidR="001C3D9D" w:rsidRPr="001C3D9D" w:rsidRDefault="001C3D9D" w:rsidP="00961385">
      <w:pPr>
        <w:pStyle w:val="a5"/>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498074A6" w14:textId="0DAF198A" w:rsidR="00803C15" w:rsidRPr="00961385" w:rsidRDefault="00975F9A" w:rsidP="001C3D9D">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15EACA0" wp14:editId="0C4361A6">
                <wp:simplePos x="0" y="0"/>
                <wp:positionH relativeFrom="column">
                  <wp:posOffset>1676400</wp:posOffset>
                </wp:positionH>
                <wp:positionV relativeFrom="paragraph">
                  <wp:posOffset>1284605</wp:posOffset>
                </wp:positionV>
                <wp:extent cx="2234614" cy="693224"/>
                <wp:effectExtent l="25400" t="50800" r="26035" b="120015"/>
                <wp:wrapNone/>
                <wp:docPr id="16" name="Straight Connector 16"/>
                <wp:cNvGraphicFramePr/>
                <a:graphic xmlns:a="http://schemas.openxmlformats.org/drawingml/2006/main">
                  <a:graphicData uri="http://schemas.microsoft.com/office/word/2010/wordprocessingShape">
                    <wps:wsp>
                      <wps:cNvCnPr/>
                      <wps:spPr>
                        <a:xfrm>
                          <a:off x="0" y="0"/>
                          <a:ext cx="2234614" cy="6932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01.15pt" to="307.95pt,15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" strokecolor="#4472c4 [3204]" strokeweight="7.5pt">
                <v:stroke endarrow="block" joinstyle="miter"/>
              </v:line>
            </w:pict>
          </mc:Fallback>
        </mc:AlternateContent>
      </w:r>
      <w:ins w:id="152" w:author="Chen Aline" w:date="2018-12-05T13:50:00Z">
        <w:r w:rsidR="00160ED2">
          <w:rPr>
            <w:rFonts w:hint="eastAsia"/>
            <w:i/>
            <w:sz w:val="32"/>
            <w:lang w:eastAsia="zh-TW"/>
          </w:rPr>
          <w:tab/>
        </w:r>
      </w:ins>
      <w:del w:id="153" w:author="Chen Aline" w:date="2018-12-05T13:50:00Z">
        <w:r w:rsidR="001C3D9D" w:rsidDel="00160ED2">
          <w:rPr>
            <w:rFonts w:hint="eastAsia"/>
            <w:i/>
            <w:sz w:val="32"/>
            <w:lang w:eastAsia="zh-TW"/>
          </w:rPr>
          <w:tab/>
        </w:r>
        <w:r w:rsidR="00714F9D" w:rsidRPr="00FD7DD3" w:rsidDel="00160ED2">
          <w:rPr>
            <w:i/>
            <w:sz w:val="32"/>
          </w:rPr>
          <w:delText>You should see new blocks in “More blocks” from your project.</w:delText>
        </w:r>
        <w:r w:rsidR="00714F9D" w:rsidDel="00160ED2">
          <w:rPr>
            <w:sz w:val="32"/>
          </w:rPr>
          <w:br/>
        </w:r>
      </w:del>
      <w:r w:rsidR="00714F9D" w:rsidRPr="00714F9D">
        <w:rPr>
          <w:noProof/>
          <w:sz w:val="32"/>
          <w:lang w:val="en-US" w:eastAsia="zh-TW"/>
        </w:rPr>
        <w:drawing>
          <wp:inline distT="0" distB="0" distL="0" distR="0" wp14:anchorId="3C195B89" wp14:editId="27145E1A">
            <wp:extent cx="5485765" cy="2658794"/>
            <wp:effectExtent l="12700" t="12700" r="133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035"/>
                    <a:stretch/>
                  </pic:blipFill>
                  <pic:spPr bwMode="auto">
                    <a:xfrm>
                      <a:off x="0" y="0"/>
                      <a:ext cx="5486400" cy="26591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F0341">
        <w:rPr>
          <w:sz w:val="32"/>
        </w:rPr>
        <w:br/>
      </w:r>
    </w:p>
    <w:p w14:paraId="2A6F941C" w14:textId="34BB2BB2" w:rsidR="00977667" w:rsidRPr="00977667" w:rsidRDefault="00977667" w:rsidP="00770B86">
      <w:pPr>
        <w:pStyle w:val="a5"/>
        <w:numPr>
          <w:ilvl w:val="0"/>
          <w:numId w:val="1"/>
        </w:numPr>
        <w:rPr>
          <w:sz w:val="32"/>
        </w:rPr>
      </w:pPr>
      <w:r>
        <w:rPr>
          <w:rFonts w:hint="eastAsia"/>
          <w:sz w:val="32"/>
        </w:rPr>
        <w:t>開啟</w:t>
      </w:r>
      <w:r>
        <w:rPr>
          <w:sz w:val="32"/>
          <w:lang w:val="en-US"/>
        </w:rPr>
        <w:t>Confused</w:t>
      </w:r>
      <w:r>
        <w:rPr>
          <w:rFonts w:hint="eastAsia"/>
          <w:sz w:val="32"/>
          <w:lang w:val="en-US" w:eastAsia="zh-TW"/>
        </w:rPr>
        <w:t>專案</w:t>
      </w:r>
    </w:p>
    <w:p w14:paraId="0B88244F" w14:textId="1D168568" w:rsidR="00977667" w:rsidRPr="00323014" w:rsidRDefault="00977667" w:rsidP="00977667">
      <w:pPr>
        <w:pStyle w:val="a5"/>
        <w:ind w:left="1440"/>
        <w:rPr>
          <w:sz w:val="32"/>
          <w:lang w:val="en-US" w:eastAsia="zh-TW"/>
        </w:rPr>
      </w:pPr>
      <w:r>
        <w:rPr>
          <w:rFonts w:hint="eastAsia"/>
          <w:sz w:val="32"/>
        </w:rPr>
        <w:t>點選</w:t>
      </w:r>
      <w:r w:rsidRPr="00323014">
        <w:rPr>
          <w:b/>
          <w:sz w:val="32"/>
          <w:rPrChange w:id="154" w:author="Chen Aline" w:date="2018-12-05T13:56:00Z">
            <w:rPr>
              <w:b/>
              <w:i/>
              <w:sz w:val="32"/>
            </w:rPr>
          </w:rPrChange>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sidRPr="00323014">
        <w:rPr>
          <w:b/>
          <w:sz w:val="32"/>
          <w:lang w:val="en-US" w:eastAsia="zh-TW"/>
          <w:rPrChange w:id="155" w:author="Chen Aline" w:date="2018-12-05T13:56:00Z">
            <w:rPr>
              <w:b/>
              <w:i/>
              <w:sz w:val="32"/>
              <w:lang w:val="en-US" w:eastAsia="zh-TW"/>
            </w:rPr>
          </w:rPrChange>
        </w:rPr>
        <w:t>Confused</w:t>
      </w:r>
    </w:p>
    <w:p w14:paraId="445D1C67" w14:textId="23590CED" w:rsidR="00C93C66" w:rsidRDefault="00C93C66" w:rsidP="00977667">
      <w:pPr>
        <w:pStyle w:val="a5"/>
        <w:rPr>
          <w:sz w:val="32"/>
        </w:rPr>
      </w:pPr>
      <w:r>
        <w:rPr>
          <w:noProof/>
          <w:sz w:val="32"/>
          <w:lang w:val="en-US" w:eastAsia="zh-TW"/>
        </w:rPr>
        <w:lastRenderedPageBreak/>
        <mc:AlternateContent>
          <mc:Choice Requires="wps">
            <w:drawing>
              <wp:anchor distT="0" distB="0" distL="114300" distR="114300" simplePos="0" relativeHeight="251668480" behindDoc="0" locked="0" layoutInCell="1" allowOverlap="1" wp14:anchorId="1A728ED1" wp14:editId="7BF72B29">
                <wp:simplePos x="0" y="0"/>
                <wp:positionH relativeFrom="column">
                  <wp:posOffset>1219200</wp:posOffset>
                </wp:positionH>
                <wp:positionV relativeFrom="paragraph">
                  <wp:posOffset>914400</wp:posOffset>
                </wp:positionV>
                <wp:extent cx="977900" cy="952500"/>
                <wp:effectExtent l="50800" t="50800" r="63500" b="63500"/>
                <wp:wrapNone/>
                <wp:docPr id="19" name="Straight Connector 19"/>
                <wp:cNvGraphicFramePr/>
                <a:graphic xmlns:a="http://schemas.openxmlformats.org/drawingml/2006/main">
                  <a:graphicData uri="http://schemas.microsoft.com/office/word/2010/wordprocessingShape">
                    <wps:wsp>
                      <wps:cNvCnPr/>
                      <wps:spPr>
                        <a:xfrm>
                          <a:off x="0" y="0"/>
                          <a:ext cx="977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in" to="173pt,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" strokecolor="#4472c4 [3204]" strokeweight="7.5pt">
                <v:stroke endarrow="block" joinstyle="miter"/>
              </v:line>
            </w:pict>
          </mc:Fallback>
        </mc:AlternateContent>
      </w:r>
      <w:ins w:id="156" w:author="Chen Aline" w:date="2018-12-05T13:51:00Z">
        <w:r w:rsidR="00FA6956">
          <w:rPr>
            <w:rFonts w:hint="eastAsia"/>
            <w:sz w:val="32"/>
            <w:lang w:eastAsia="zh-TW"/>
          </w:rPr>
          <w:tab/>
        </w:r>
      </w:ins>
      <w:del w:id="157" w:author="Chen Aline" w:date="2018-12-05T13:51:00Z">
        <w:r w:rsidR="00977667" w:rsidDel="00FA6956">
          <w:rPr>
            <w:rFonts w:hint="eastAsia"/>
            <w:sz w:val="32"/>
            <w:lang w:eastAsia="zh-TW"/>
          </w:rPr>
          <w:tab/>
        </w:r>
        <w:r w:rsidDel="00FA6956">
          <w:rPr>
            <w:sz w:val="32"/>
          </w:rPr>
          <w:delText xml:space="preserve">Open the </w:delText>
        </w:r>
        <w:r w:rsidR="00770B86" w:rsidDel="00FA6956">
          <w:rPr>
            <w:sz w:val="32"/>
          </w:rPr>
          <w:delText>Confused project template</w:delText>
        </w:r>
        <w:r w:rsidDel="00FA6956">
          <w:rPr>
            <w:sz w:val="32"/>
          </w:rPr>
          <w:br/>
        </w:r>
        <w:r w:rsidDel="00FA6956">
          <w:rPr>
            <w:i/>
            <w:sz w:val="32"/>
          </w:rPr>
          <w:delText>Click “</w:delText>
        </w:r>
        <w:r w:rsidR="00770B86" w:rsidDel="00FA6956">
          <w:rPr>
            <w:b/>
            <w:i/>
            <w:sz w:val="32"/>
          </w:rPr>
          <w:delText>Project templates</w:delText>
        </w:r>
        <w:r w:rsidDel="00FA6956">
          <w:rPr>
            <w:i/>
            <w:sz w:val="32"/>
          </w:rPr>
          <w:delText>” -&gt; “</w:delText>
        </w:r>
        <w:r w:rsidR="00770B86" w:rsidDel="00FA6956">
          <w:rPr>
            <w:b/>
            <w:i/>
            <w:sz w:val="32"/>
          </w:rPr>
          <w:delText>Confused</w:delText>
        </w:r>
        <w:r w:rsidDel="00FA6956">
          <w:rPr>
            <w:i/>
            <w:sz w:val="32"/>
          </w:rPr>
          <w:delText>”</w:delText>
        </w:r>
        <w:r w:rsidDel="00FA6956">
          <w:rPr>
            <w:i/>
            <w:sz w:val="32"/>
          </w:rPr>
          <w:br/>
        </w:r>
      </w:del>
      <w:r w:rsidR="00770B86" w:rsidRPr="00770B86">
        <w:rPr>
          <w:noProof/>
          <w:sz w:val="32"/>
          <w:lang w:val="en-US" w:eastAsia="zh-TW"/>
        </w:rPr>
        <w:drawing>
          <wp:inline distT="0" distB="0" distL="0" distR="0" wp14:anchorId="3DBDE1CC" wp14:editId="318DE46C">
            <wp:extent cx="5295121" cy="2160000"/>
            <wp:effectExtent l="12700" t="12700" r="1397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121"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158" w:author="Chen Aline" w:date="2018-12-05T13:57:00Z">
        <w:r w:rsidR="00B27F53" w:rsidDel="00323014">
          <w:rPr>
            <w:sz w:val="32"/>
          </w:rPr>
          <w:br/>
        </w:r>
      </w:del>
    </w:p>
    <w:p w14:paraId="23CAE39D" w14:textId="64E3DDF8" w:rsidR="00405867" w:rsidRDefault="00405867" w:rsidP="00FD487D">
      <w:pPr>
        <w:pStyle w:val="a5"/>
        <w:numPr>
          <w:ilvl w:val="0"/>
          <w:numId w:val="1"/>
        </w:numPr>
        <w:rPr>
          <w:sz w:val="32"/>
        </w:rPr>
      </w:pPr>
      <w:r>
        <w:rPr>
          <w:rFonts w:hint="eastAsia"/>
          <w:sz w:val="32"/>
          <w:lang w:eastAsia="zh-TW"/>
        </w:rPr>
        <w:t>點選名為</w:t>
      </w:r>
      <w:r>
        <w:rPr>
          <w:sz w:val="32"/>
        </w:rPr>
        <w:t>“</w:t>
      </w:r>
      <w:r>
        <w:rPr>
          <w:b/>
          <w:sz w:val="32"/>
        </w:rPr>
        <w:t>test-1</w:t>
      </w:r>
      <w:r>
        <w:rPr>
          <w:sz w:val="32"/>
        </w:rPr>
        <w:t>”</w:t>
      </w:r>
      <w:r>
        <w:rPr>
          <w:rFonts w:hint="eastAsia"/>
          <w:sz w:val="32"/>
          <w:lang w:eastAsia="zh-TW"/>
        </w:rPr>
        <w:t>的角色</w:t>
      </w:r>
    </w:p>
    <w:p w14:paraId="342D7CC4" w14:textId="572B4244" w:rsidR="00714F9D" w:rsidRDefault="00437D04" w:rsidP="00405867">
      <w:pPr>
        <w:pStyle w:val="a5"/>
        <w:rPr>
          <w:sz w:val="32"/>
        </w:rPr>
      </w:pPr>
      <w:r>
        <w:rPr>
          <w:noProof/>
          <w:sz w:val="32"/>
          <w:lang w:val="en-US" w:eastAsia="zh-TW"/>
        </w:rPr>
        <mc:AlternateContent>
          <mc:Choice Requires="wps">
            <w:drawing>
              <wp:anchor distT="0" distB="0" distL="114300" distR="114300" simplePos="0" relativeHeight="251670528" behindDoc="0" locked="0" layoutInCell="1" allowOverlap="1" wp14:anchorId="75A5BA68" wp14:editId="7B177AB3">
                <wp:simplePos x="0" y="0"/>
                <wp:positionH relativeFrom="column">
                  <wp:posOffset>1676400</wp:posOffset>
                </wp:positionH>
                <wp:positionV relativeFrom="paragraph">
                  <wp:posOffset>1530350</wp:posOffset>
                </wp:positionV>
                <wp:extent cx="3123028" cy="720969"/>
                <wp:effectExtent l="50800" t="50800" r="26670" b="142875"/>
                <wp:wrapNone/>
                <wp:docPr id="39" name="Straight Connector 39"/>
                <wp:cNvGraphicFramePr/>
                <a:graphic xmlns:a="http://schemas.openxmlformats.org/drawingml/2006/main">
                  <a:graphicData uri="http://schemas.microsoft.com/office/word/2010/wordprocessingShape">
                    <wps:wsp>
                      <wps:cNvCnPr/>
                      <wps:spPr>
                        <a:xfrm flipH="1">
                          <a:off x="0" y="0"/>
                          <a:ext cx="3123028" cy="7209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20.5pt" to="377.9pt,17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" strokecolor="#4472c4 [3204]" strokeweight="7.5pt">
                <v:stroke endarrow="block" joinstyle="miter"/>
              </v:line>
            </w:pict>
          </mc:Fallback>
        </mc:AlternateContent>
      </w:r>
      <w:ins w:id="159" w:author="Chen Aline" w:date="2018-12-05T13:51:00Z">
        <w:r w:rsidR="00FA6956">
          <w:rPr>
            <w:rFonts w:hint="eastAsia"/>
            <w:sz w:val="32"/>
            <w:lang w:eastAsia="zh-TW"/>
          </w:rPr>
          <w:tab/>
        </w:r>
      </w:ins>
      <w:del w:id="160" w:author="Chen Aline" w:date="2018-12-05T13:51:00Z">
        <w:r w:rsidR="00405867" w:rsidDel="00FA6956">
          <w:rPr>
            <w:sz w:val="32"/>
          </w:rPr>
          <w:tab/>
        </w:r>
        <w:r w:rsidR="00714F9D" w:rsidDel="00FA6956">
          <w:rPr>
            <w:sz w:val="32"/>
          </w:rPr>
          <w:delText>Click the “</w:delText>
        </w:r>
        <w:r w:rsidDel="00FA6956">
          <w:rPr>
            <w:b/>
            <w:sz w:val="32"/>
          </w:rPr>
          <w:delText>test-1</w:delText>
        </w:r>
        <w:r w:rsidR="00714F9D" w:rsidDel="00FA6956">
          <w:rPr>
            <w:sz w:val="32"/>
          </w:rPr>
          <w:delText xml:space="preserve">” </w:delText>
        </w:r>
        <w:r w:rsidDel="00FA6956">
          <w:rPr>
            <w:sz w:val="32"/>
          </w:rPr>
          <w:delText>sprite</w:delText>
        </w:r>
        <w:r w:rsidR="00714F9D" w:rsidDel="00FA6956">
          <w:rPr>
            <w:sz w:val="32"/>
          </w:rPr>
          <w:delText xml:space="preserve"> </w:delText>
        </w:r>
        <w:r w:rsidR="00714F9D" w:rsidDel="00FA6956">
          <w:rPr>
            <w:sz w:val="32"/>
          </w:rPr>
          <w:br/>
        </w:r>
      </w:del>
      <w:r w:rsidR="00FD487D" w:rsidRPr="00FD487D">
        <w:rPr>
          <w:noProof/>
          <w:sz w:val="32"/>
          <w:lang w:val="en-US" w:eastAsia="zh-TW"/>
        </w:rPr>
        <w:drawing>
          <wp:inline distT="0" distB="0" distL="0" distR="0" wp14:anchorId="0288C989" wp14:editId="36D5CA65">
            <wp:extent cx="5486377" cy="2476500"/>
            <wp:effectExtent l="12700" t="12700" r="1333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751"/>
                    <a:stretch/>
                  </pic:blipFill>
                  <pic:spPr bwMode="auto">
                    <a:xfrm>
                      <a:off x="0" y="0"/>
                      <a:ext cx="5486400" cy="24765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716204" w14:textId="5E1134FA" w:rsidR="00714F9D" w:rsidRPr="00714F9D" w:rsidRDefault="00B27F53" w:rsidP="00714F9D">
      <w:pPr>
        <w:rPr>
          <w:sz w:val="32"/>
        </w:rPr>
      </w:pPr>
      <w:del w:id="161" w:author="Chen Aline" w:date="2018-12-05T13:57:00Z">
        <w:r w:rsidDel="00323014">
          <w:rPr>
            <w:sz w:val="32"/>
          </w:rPr>
          <w:br/>
        </w:r>
      </w:del>
    </w:p>
    <w:p w14:paraId="56BA3444" w14:textId="66D7E85B" w:rsidR="00161564" w:rsidRPr="00161564" w:rsidRDefault="00161564" w:rsidP="00161564">
      <w:pPr>
        <w:pStyle w:val="a5"/>
        <w:numPr>
          <w:ilvl w:val="0"/>
          <w:numId w:val="1"/>
        </w:numPr>
        <w:rPr>
          <w:sz w:val="32"/>
        </w:rPr>
      </w:pPr>
      <w:r>
        <w:rPr>
          <w:rFonts w:hint="eastAsia"/>
          <w:sz w:val="32"/>
        </w:rPr>
        <w:t>拖曳積木至角色</w:t>
      </w:r>
      <w:r>
        <w:rPr>
          <w:sz w:val="32"/>
        </w:rPr>
        <w:t>“</w:t>
      </w:r>
      <w:r w:rsidRPr="0000330D">
        <w:rPr>
          <w:b/>
          <w:sz w:val="32"/>
        </w:rPr>
        <w:t>test-1</w:t>
      </w:r>
      <w:r>
        <w:rPr>
          <w:sz w:val="32"/>
        </w:rPr>
        <w:t>”</w:t>
      </w:r>
      <w:r>
        <w:rPr>
          <w:rFonts w:hint="eastAsia"/>
          <w:sz w:val="32"/>
          <w:lang w:eastAsia="zh-TW"/>
        </w:rPr>
        <w:t xml:space="preserve"> </w:t>
      </w:r>
      <w:r>
        <w:rPr>
          <w:rFonts w:hint="eastAsia"/>
          <w:sz w:val="32"/>
          <w:lang w:val="en-US" w:eastAsia="zh-TW"/>
        </w:rPr>
        <w:t>（如下圖）</w:t>
      </w:r>
    </w:p>
    <w:p w14:paraId="79E7115F" w14:textId="199983F8" w:rsidR="00437D04" w:rsidRDefault="00437D04" w:rsidP="00161564">
      <w:pPr>
        <w:pStyle w:val="a5"/>
        <w:ind w:firstLine="720"/>
        <w:rPr>
          <w:sz w:val="32"/>
        </w:rPr>
      </w:pPr>
      <w:del w:id="162" w:author="Chen Aline" w:date="2018-12-05T13:51:00Z">
        <w:r w:rsidDel="00FA6956">
          <w:rPr>
            <w:sz w:val="32"/>
          </w:rPr>
          <w:delText>Create this script in the “</w:delText>
        </w:r>
        <w:r w:rsidRPr="0000330D" w:rsidDel="00FA6956">
          <w:rPr>
            <w:b/>
            <w:sz w:val="32"/>
          </w:rPr>
          <w:delText>test-1</w:delText>
        </w:r>
        <w:r w:rsidDel="00FA6956">
          <w:rPr>
            <w:sz w:val="32"/>
          </w:rPr>
          <w:delText>” sprite</w:delText>
        </w:r>
        <w:r w:rsidDel="00FA6956">
          <w:rPr>
            <w:sz w:val="32"/>
          </w:rPr>
          <w:br/>
        </w:r>
      </w:del>
      <w:r w:rsidR="00896246" w:rsidRPr="00896246">
        <w:rPr>
          <w:noProof/>
          <w:sz w:val="32"/>
          <w:lang w:val="en-US" w:eastAsia="zh-TW"/>
        </w:rPr>
        <w:drawing>
          <wp:inline distT="0" distB="0" distL="0" distR="0" wp14:anchorId="3D9D4F8F" wp14:editId="63175A46">
            <wp:extent cx="5724144" cy="1528098"/>
            <wp:effectExtent l="12700" t="12700" r="165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DE2F78" w14:textId="552A5015" w:rsidR="00492CD0" w:rsidRDefault="00B27F53" w:rsidP="00492CD0">
      <w:pPr>
        <w:rPr>
          <w:ins w:id="163" w:author="Chen Aline" w:date="2018-12-05T13:57:00Z"/>
          <w:sz w:val="32"/>
        </w:rPr>
      </w:pPr>
      <w:r>
        <w:rPr>
          <w:sz w:val="32"/>
        </w:rPr>
        <w:br/>
      </w:r>
    </w:p>
    <w:p w14:paraId="4ECB0BE7" w14:textId="77777777" w:rsidR="00323014" w:rsidRDefault="00323014" w:rsidP="00492CD0">
      <w:pPr>
        <w:rPr>
          <w:ins w:id="164" w:author="Chen Aline" w:date="2018-12-05T13:57:00Z"/>
          <w:sz w:val="32"/>
        </w:rPr>
      </w:pPr>
    </w:p>
    <w:p w14:paraId="5E9485E4" w14:textId="77777777" w:rsidR="00323014" w:rsidRDefault="00323014" w:rsidP="00492CD0">
      <w:pPr>
        <w:rPr>
          <w:ins w:id="165" w:author="Chen Aline" w:date="2018-12-05T13:57:00Z"/>
          <w:sz w:val="32"/>
        </w:rPr>
      </w:pPr>
    </w:p>
    <w:p w14:paraId="02E16807" w14:textId="77777777" w:rsidR="00323014" w:rsidRDefault="00323014" w:rsidP="00492CD0">
      <w:pPr>
        <w:rPr>
          <w:ins w:id="166" w:author="Chen Aline" w:date="2018-12-05T13:57:00Z"/>
          <w:sz w:val="32"/>
        </w:rPr>
      </w:pPr>
    </w:p>
    <w:p w14:paraId="1C60931C" w14:textId="77777777" w:rsidR="00323014" w:rsidRPr="00492CD0" w:rsidRDefault="00323014" w:rsidP="00492CD0">
      <w:pPr>
        <w:rPr>
          <w:sz w:val="32"/>
        </w:rPr>
      </w:pPr>
    </w:p>
    <w:p w14:paraId="3F3757F6" w14:textId="66FFDE36" w:rsidR="00EC0A60" w:rsidRDefault="00EC0A60" w:rsidP="00B27F53">
      <w:pPr>
        <w:pStyle w:val="a5"/>
        <w:numPr>
          <w:ilvl w:val="0"/>
          <w:numId w:val="1"/>
        </w:numPr>
        <w:rPr>
          <w:sz w:val="32"/>
        </w:rPr>
      </w:pPr>
      <w:r>
        <w:rPr>
          <w:rFonts w:hint="eastAsia"/>
          <w:sz w:val="32"/>
        </w:rPr>
        <w:lastRenderedPageBreak/>
        <w:t>點選『造型』</w:t>
      </w:r>
    </w:p>
    <w:p w14:paraId="46EED0E0" w14:textId="6A138699" w:rsidR="00FD487D" w:rsidRDefault="00B27F53">
      <w:pPr>
        <w:pStyle w:val="a5"/>
        <w:ind w:left="1440"/>
        <w:rPr>
          <w:sz w:val="32"/>
        </w:rPr>
        <w:pPrChange w:id="167" w:author="Chen Aline" w:date="2018-12-05T13:51:00Z">
          <w:pPr>
            <w:pStyle w:val="a5"/>
          </w:pPr>
        </w:pPrChange>
      </w:pPr>
      <w:r>
        <w:rPr>
          <w:noProof/>
          <w:sz w:val="32"/>
          <w:lang w:val="en-US" w:eastAsia="zh-TW"/>
        </w:rPr>
        <mc:AlternateContent>
          <mc:Choice Requires="wps">
            <w:drawing>
              <wp:anchor distT="0" distB="0" distL="114300" distR="114300" simplePos="0" relativeHeight="251680768" behindDoc="0" locked="0" layoutInCell="1" allowOverlap="1" wp14:anchorId="1110AAFD" wp14:editId="1203A202">
                <wp:simplePos x="0" y="0"/>
                <wp:positionH relativeFrom="column">
                  <wp:posOffset>3657600</wp:posOffset>
                </wp:positionH>
                <wp:positionV relativeFrom="paragraph">
                  <wp:posOffset>324485</wp:posOffset>
                </wp:positionV>
                <wp:extent cx="1257300" cy="1236980"/>
                <wp:effectExtent l="50800" t="50800" r="38100" b="58420"/>
                <wp:wrapNone/>
                <wp:docPr id="67" name="Straight Connector 67"/>
                <wp:cNvGraphicFramePr/>
                <a:graphic xmlns:a="http://schemas.openxmlformats.org/drawingml/2006/main">
                  <a:graphicData uri="http://schemas.microsoft.com/office/word/2010/wordprocessingShape">
                    <wps:wsp>
                      <wps:cNvCnPr/>
                      <wps:spPr>
                        <a:xfrm flipH="1" flipV="1">
                          <a:off x="0" y="0"/>
                          <a:ext cx="1257300"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25.55pt" to="387pt,1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" strokecolor="#4472c4 [3204]" strokeweight="7.5pt">
                <v:stroke endarrow="block" joinstyle="miter"/>
              </v:line>
            </w:pict>
          </mc:Fallback>
        </mc:AlternateContent>
      </w:r>
      <w:del w:id="168" w:author="Chen Aline" w:date="2018-12-05T13:51:00Z">
        <w:r w:rsidR="00EC0A60" w:rsidDel="00FA6956">
          <w:rPr>
            <w:rFonts w:hint="eastAsia"/>
            <w:sz w:val="32"/>
            <w:lang w:eastAsia="zh-TW"/>
          </w:rPr>
          <w:tab/>
        </w:r>
        <w:r w:rsidDel="00FA6956">
          <w:rPr>
            <w:sz w:val="32"/>
          </w:rPr>
          <w:delText>Click on the “</w:delText>
        </w:r>
        <w:r w:rsidRPr="00B27F53" w:rsidDel="00FA6956">
          <w:rPr>
            <w:b/>
            <w:sz w:val="32"/>
          </w:rPr>
          <w:delText>Costumes</w:delText>
        </w:r>
        <w:r w:rsidDel="00FA6956">
          <w:rPr>
            <w:sz w:val="32"/>
          </w:rPr>
          <w:delText>” tab</w:delText>
        </w:r>
        <w:r w:rsidDel="00FA6956">
          <w:rPr>
            <w:sz w:val="32"/>
          </w:rPr>
          <w:br/>
        </w:r>
      </w:del>
      <w:r w:rsidRPr="00B27F53">
        <w:rPr>
          <w:noProof/>
          <w:sz w:val="32"/>
          <w:lang w:val="en-US" w:eastAsia="zh-TW"/>
        </w:rPr>
        <w:drawing>
          <wp:inline distT="0" distB="0" distL="0" distR="0" wp14:anchorId="73F020E2" wp14:editId="4AD09A44">
            <wp:extent cx="5724144" cy="1881915"/>
            <wp:effectExtent l="12700" t="12700" r="1651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CFFE83" w14:textId="053B1044" w:rsidR="00FD487D" w:rsidRPr="00FA6956" w:rsidDel="00323014" w:rsidRDefault="00FD487D">
      <w:pPr>
        <w:rPr>
          <w:del w:id="169" w:author="Chen Aline" w:date="2018-12-05T13:57:00Z"/>
          <w:sz w:val="32"/>
          <w:lang w:eastAsia="zh-TW"/>
          <w:rPrChange w:id="170" w:author="Chen Aline" w:date="2018-12-05T13:51:00Z">
            <w:rPr>
              <w:del w:id="171" w:author="Chen Aline" w:date="2018-12-05T13:57:00Z"/>
              <w:lang w:eastAsia="zh-TW"/>
            </w:rPr>
          </w:rPrChange>
        </w:rPr>
        <w:pPrChange w:id="172" w:author="Chen Aline" w:date="2018-12-05T13:51:00Z">
          <w:pPr>
            <w:pStyle w:val="a5"/>
          </w:pPr>
        </w:pPrChange>
      </w:pPr>
    </w:p>
    <w:p w14:paraId="45EBC663" w14:textId="77777777" w:rsidR="00B27F53" w:rsidRPr="00FD487D" w:rsidRDefault="00B27F53" w:rsidP="00FD487D">
      <w:pPr>
        <w:pStyle w:val="a5"/>
        <w:rPr>
          <w:sz w:val="32"/>
        </w:rPr>
      </w:pPr>
    </w:p>
    <w:p w14:paraId="306ADCD3" w14:textId="77777777" w:rsidR="00323014" w:rsidRDefault="0041157A" w:rsidP="0041157A">
      <w:pPr>
        <w:pStyle w:val="a5"/>
        <w:numPr>
          <w:ilvl w:val="0"/>
          <w:numId w:val="1"/>
        </w:numPr>
        <w:rPr>
          <w:ins w:id="173" w:author="Chen Aline" w:date="2018-12-05T13:57:00Z"/>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p>
    <w:p w14:paraId="213EBDE1" w14:textId="77777777" w:rsidR="00323014" w:rsidRDefault="0041157A">
      <w:pPr>
        <w:pStyle w:val="a5"/>
        <w:ind w:firstLine="720"/>
        <w:rPr>
          <w:ins w:id="174" w:author="Chen Aline" w:date="2018-12-05T13:57:00Z"/>
          <w:sz w:val="32"/>
        </w:rPr>
        <w:pPrChange w:id="175" w:author="Chen Aline" w:date="2018-12-05T13:57:00Z">
          <w:pPr>
            <w:pStyle w:val="a5"/>
            <w:numPr>
              <w:numId w:val="1"/>
            </w:numPr>
            <w:ind w:hanging="360"/>
          </w:pPr>
        </w:pPrChange>
      </w:pPr>
      <w:r>
        <w:rPr>
          <w:rFonts w:hint="eastAsia"/>
          <w:sz w:val="32"/>
          <w:lang w:eastAsia="zh-TW"/>
        </w:rPr>
        <w:t>的造型。</w:t>
      </w:r>
      <w:r w:rsidRPr="0041157A">
        <w:rPr>
          <w:rFonts w:hint="eastAsia"/>
          <w:sz w:val="32"/>
        </w:rPr>
        <w:t>如果你選擇的是</w:t>
      </w:r>
      <w:r w:rsidR="00B019C5">
        <w:rPr>
          <w:sz w:val="32"/>
        </w:rPr>
        <w:t xml:space="preserve">“Training Set </w:t>
      </w:r>
      <w:r w:rsidR="00B019C5">
        <w:rPr>
          <w:sz w:val="32"/>
          <w:lang w:val="en-US"/>
        </w:rPr>
        <w:t>B</w:t>
      </w:r>
      <w:r w:rsidRPr="0041157A">
        <w:rPr>
          <w:sz w:val="32"/>
        </w:rPr>
        <w:t>”</w:t>
      </w:r>
      <w:r w:rsidRPr="0041157A">
        <w:rPr>
          <w:rFonts w:hint="eastAsia"/>
          <w:sz w:val="32"/>
          <w:lang w:eastAsia="zh-TW"/>
        </w:rPr>
        <w:t>，就點擊名為</w:t>
      </w:r>
      <w:r w:rsidR="00B019C5">
        <w:rPr>
          <w:sz w:val="32"/>
        </w:rPr>
        <w:t xml:space="preserve">“training </w:t>
      </w:r>
    </w:p>
    <w:p w14:paraId="26D871E6" w14:textId="7F0715B6" w:rsidR="0041157A" w:rsidRPr="00323014" w:rsidRDefault="00B019C5">
      <w:pPr>
        <w:ind w:left="720" w:firstLine="720"/>
        <w:rPr>
          <w:sz w:val="32"/>
          <w:rPrChange w:id="176" w:author="Chen Aline" w:date="2018-12-05T13:57:00Z">
            <w:rPr/>
          </w:rPrChange>
        </w:rPr>
        <w:pPrChange w:id="177" w:author="Chen Aline" w:date="2018-12-05T13:57:00Z">
          <w:pPr>
            <w:pStyle w:val="a5"/>
            <w:numPr>
              <w:numId w:val="1"/>
            </w:numPr>
            <w:ind w:hanging="360"/>
          </w:pPr>
        </w:pPrChange>
      </w:pPr>
      <w:r w:rsidRPr="00323014">
        <w:rPr>
          <w:sz w:val="32"/>
          <w:rPrChange w:id="178" w:author="Chen Aline" w:date="2018-12-05T13:57:00Z">
            <w:rPr/>
          </w:rPrChange>
        </w:rPr>
        <w:t>set B</w:t>
      </w:r>
      <w:r w:rsidR="0041157A" w:rsidRPr="00323014">
        <w:rPr>
          <w:sz w:val="32"/>
          <w:rPrChange w:id="179" w:author="Chen Aline" w:date="2018-12-05T13:57:00Z">
            <w:rPr/>
          </w:rPrChange>
        </w:rPr>
        <w:t>”</w:t>
      </w:r>
      <w:r w:rsidR="0041157A" w:rsidRPr="00323014">
        <w:rPr>
          <w:rFonts w:hint="eastAsia"/>
          <w:sz w:val="32"/>
          <w:lang w:eastAsia="zh-TW"/>
          <w:rPrChange w:id="180" w:author="Chen Aline" w:date="2018-12-05T13:57:00Z">
            <w:rPr>
              <w:rFonts w:hint="eastAsia"/>
              <w:lang w:eastAsia="zh-TW"/>
            </w:rPr>
          </w:rPrChange>
        </w:rPr>
        <w:t>的造型。</w:t>
      </w:r>
    </w:p>
    <w:p w14:paraId="379C548C" w14:textId="6D016979" w:rsidR="004126F8" w:rsidRDefault="004248D7">
      <w:pPr>
        <w:pStyle w:val="a5"/>
        <w:ind w:left="1440"/>
        <w:rPr>
          <w:ins w:id="181" w:author="Chen Aline" w:date="2018-12-05T13:57:00Z"/>
          <w:sz w:val="32"/>
        </w:rPr>
        <w:pPrChange w:id="182" w:author="Chen Aline" w:date="2018-12-05T13:57:00Z">
          <w:pPr>
            <w:pStyle w:val="a5"/>
          </w:pPr>
        </w:pPrChange>
      </w:pPr>
      <w:r>
        <w:rPr>
          <w:noProof/>
          <w:sz w:val="32"/>
          <w:lang w:val="en-US" w:eastAsia="zh-TW"/>
        </w:rPr>
        <mc:AlternateContent>
          <mc:Choice Requires="wps">
            <w:drawing>
              <wp:anchor distT="0" distB="0" distL="114300" distR="114300" simplePos="0" relativeHeight="251682816" behindDoc="0" locked="0" layoutInCell="1" allowOverlap="1" wp14:anchorId="65590371" wp14:editId="2BFB5B84">
                <wp:simplePos x="0" y="0"/>
                <wp:positionH relativeFrom="column">
                  <wp:posOffset>3429000</wp:posOffset>
                </wp:positionH>
                <wp:positionV relativeFrom="paragraph">
                  <wp:posOffset>1624330</wp:posOffset>
                </wp:positionV>
                <wp:extent cx="2908300" cy="25400"/>
                <wp:effectExtent l="0" t="203200" r="0" b="203200"/>
                <wp:wrapNone/>
                <wp:docPr id="69" name="Straight Connector 69"/>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27.9pt" to="499pt,12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" strokecolor="#4472c4 [3204]" strokeweight="7.5pt">
                <v:stroke endarrow="block" joinstyle="miter"/>
              </v:line>
            </w:pict>
          </mc:Fallback>
        </mc:AlternateContent>
      </w:r>
      <w:r w:rsidR="00B27F53">
        <w:rPr>
          <w:noProof/>
          <w:sz w:val="32"/>
          <w:lang w:val="en-US" w:eastAsia="zh-TW"/>
        </w:rPr>
        <mc:AlternateContent>
          <mc:Choice Requires="wps">
            <w:drawing>
              <wp:anchor distT="0" distB="0" distL="114300" distR="114300" simplePos="0" relativeHeight="251664384" behindDoc="0" locked="0" layoutInCell="1" allowOverlap="1" wp14:anchorId="3D4F6DDE" wp14:editId="6A38273D">
                <wp:simplePos x="0" y="0"/>
                <wp:positionH relativeFrom="column">
                  <wp:posOffset>3505200</wp:posOffset>
                </wp:positionH>
                <wp:positionV relativeFrom="paragraph">
                  <wp:posOffset>1167130</wp:posOffset>
                </wp:positionV>
                <wp:extent cx="2819400" cy="215900"/>
                <wp:effectExtent l="0" t="177800" r="25400" b="114300"/>
                <wp:wrapNone/>
                <wp:docPr id="5" name="Straight Connector 5"/>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91.9pt" to="498pt,10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" strokecolor="#4472c4 [3204]" strokeweight="7.5pt">
                <v:stroke endarrow="block" joinstyle="miter"/>
              </v:line>
            </w:pict>
          </mc:Fallback>
        </mc:AlternateContent>
      </w:r>
      <w:ins w:id="183" w:author="Chen Aline" w:date="2018-12-05T13:57:00Z">
        <w:r w:rsidR="004126F8">
          <w:rPr>
            <w:sz w:val="32"/>
          </w:rPr>
          <w:tab/>
        </w:r>
      </w:ins>
      <w:del w:id="184" w:author="Chen Aline" w:date="2018-12-05T13:51:00Z">
        <w:r w:rsidR="00B27F53" w:rsidDel="00FA6956">
          <w:rPr>
            <w:sz w:val="32"/>
          </w:rPr>
          <w:delText>If you used “Training Set A”, then click the “training set A” costume</w:delText>
        </w:r>
        <w:r w:rsidR="00B27F53" w:rsidDel="00FA6956">
          <w:rPr>
            <w:sz w:val="32"/>
          </w:rPr>
          <w:br/>
        </w:r>
        <w:r w:rsidR="00B27F53" w:rsidRPr="00B27F53" w:rsidDel="00FA6956">
          <w:rPr>
            <w:b/>
            <w:sz w:val="32"/>
          </w:rPr>
          <w:delText xml:space="preserve">Or </w:delText>
        </w:r>
        <w:r w:rsidR="00B27F53" w:rsidDel="00FA6956">
          <w:rPr>
            <w:sz w:val="32"/>
          </w:rPr>
          <w:delText>if you used “Training Set B”, click the “training set B” costume instead</w:delText>
        </w:r>
        <w:r w:rsidR="00B27F53" w:rsidDel="00FA6956">
          <w:rPr>
            <w:sz w:val="32"/>
          </w:rPr>
          <w:br/>
        </w:r>
      </w:del>
      <w:r w:rsidR="00B27F53" w:rsidRPr="00B27F53">
        <w:rPr>
          <w:noProof/>
          <w:sz w:val="32"/>
          <w:lang w:val="en-US" w:eastAsia="zh-TW"/>
        </w:rPr>
        <w:drawing>
          <wp:inline distT="0" distB="0" distL="0" distR="0" wp14:anchorId="189ED6A6" wp14:editId="464F8E93">
            <wp:extent cx="5724144" cy="1881915"/>
            <wp:effectExtent l="12700" t="12700" r="1651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CF7D15" w14:textId="0364424D" w:rsidR="00B27F53" w:rsidRDefault="00B27F53">
      <w:pPr>
        <w:pStyle w:val="a5"/>
        <w:ind w:left="1440"/>
        <w:rPr>
          <w:sz w:val="32"/>
        </w:rPr>
        <w:pPrChange w:id="185" w:author="Chen Aline" w:date="2018-12-05T13:57:00Z">
          <w:pPr>
            <w:pStyle w:val="a5"/>
          </w:pPr>
        </w:pPrChange>
      </w:pPr>
      <w:del w:id="186" w:author="Chen Aline" w:date="2018-12-05T13:57:00Z">
        <w:r w:rsidDel="004126F8">
          <w:rPr>
            <w:sz w:val="32"/>
          </w:rPr>
          <w:br/>
        </w:r>
        <w:r w:rsidDel="004126F8">
          <w:rPr>
            <w:sz w:val="32"/>
          </w:rPr>
          <w:br/>
        </w:r>
      </w:del>
    </w:p>
    <w:p w14:paraId="44EBA341" w14:textId="1BBFEAE2" w:rsidR="0000558D" w:rsidRDefault="0000558D" w:rsidP="00B27F53">
      <w:pPr>
        <w:pStyle w:val="a5"/>
        <w:numPr>
          <w:ilvl w:val="0"/>
          <w:numId w:val="1"/>
        </w:numPr>
        <w:rPr>
          <w:sz w:val="32"/>
        </w:rPr>
      </w:pPr>
      <w:r>
        <w:rPr>
          <w:rFonts w:hint="eastAsia"/>
          <w:sz w:val="32"/>
          <w:lang w:eastAsia="zh-TW"/>
        </w:rPr>
        <w:t>點選名為</w:t>
      </w:r>
      <w:r>
        <w:rPr>
          <w:sz w:val="32"/>
        </w:rPr>
        <w:t>“</w:t>
      </w:r>
      <w:r w:rsidRPr="00B27F53">
        <w:rPr>
          <w:b/>
          <w:sz w:val="32"/>
        </w:rPr>
        <w:t>test-2</w:t>
      </w:r>
      <w:r>
        <w:rPr>
          <w:sz w:val="32"/>
        </w:rPr>
        <w:t>”</w:t>
      </w:r>
      <w:r>
        <w:rPr>
          <w:rFonts w:hint="eastAsia"/>
          <w:sz w:val="32"/>
          <w:lang w:eastAsia="zh-TW"/>
        </w:rPr>
        <w:t>的角色</w:t>
      </w:r>
    </w:p>
    <w:p w14:paraId="7049788F" w14:textId="3850235E" w:rsidR="00B27F53" w:rsidRDefault="00B27F53">
      <w:pPr>
        <w:pStyle w:val="a5"/>
        <w:ind w:left="1440"/>
        <w:rPr>
          <w:sz w:val="32"/>
        </w:rPr>
        <w:pPrChange w:id="187" w:author="Chen Aline" w:date="2018-12-05T13:57:00Z">
          <w:pPr>
            <w:pStyle w:val="a5"/>
          </w:pPr>
        </w:pPrChange>
      </w:pPr>
      <w:r>
        <w:rPr>
          <w:noProof/>
          <w:sz w:val="32"/>
          <w:lang w:val="en-US" w:eastAsia="zh-TW"/>
        </w:rPr>
        <mc:AlternateContent>
          <mc:Choice Requires="wps">
            <w:drawing>
              <wp:anchor distT="0" distB="0" distL="114300" distR="114300" simplePos="0" relativeHeight="251684864" behindDoc="0" locked="0" layoutInCell="1" allowOverlap="1" wp14:anchorId="43A193C1" wp14:editId="3EF53295">
                <wp:simplePos x="0" y="0"/>
                <wp:positionH relativeFrom="column">
                  <wp:posOffset>2057400</wp:posOffset>
                </wp:positionH>
                <wp:positionV relativeFrom="paragraph">
                  <wp:posOffset>2062480</wp:posOffset>
                </wp:positionV>
                <wp:extent cx="2781300" cy="596900"/>
                <wp:effectExtent l="50800" t="50800" r="12700" b="139700"/>
                <wp:wrapNone/>
                <wp:docPr id="71" name="Straight Connector 71"/>
                <wp:cNvGraphicFramePr/>
                <a:graphic xmlns:a="http://schemas.openxmlformats.org/drawingml/2006/main">
                  <a:graphicData uri="http://schemas.microsoft.com/office/word/2010/wordprocessingShape">
                    <wps:wsp>
                      <wps:cNvCnPr/>
                      <wps:spPr>
                        <a:xfrm flipH="1">
                          <a:off x="0" y="0"/>
                          <a:ext cx="27813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62.4pt" to="381pt,20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" strokecolor="#4472c4 [3204]" strokeweight="7.5pt">
                <v:stroke endarrow="block" joinstyle="miter"/>
              </v:line>
            </w:pict>
          </mc:Fallback>
        </mc:AlternateContent>
      </w:r>
      <w:ins w:id="188" w:author="Chen Aline" w:date="2018-12-05T13:57:00Z">
        <w:r w:rsidR="004126F8">
          <w:rPr>
            <w:sz w:val="32"/>
          </w:rPr>
          <w:tab/>
        </w:r>
      </w:ins>
      <w:del w:id="189" w:author="Chen Aline" w:date="2018-12-05T13:51:00Z">
        <w:r w:rsidR="0000558D" w:rsidDel="00FA6956">
          <w:rPr>
            <w:sz w:val="32"/>
          </w:rPr>
          <w:tab/>
        </w:r>
        <w:r w:rsidDel="00FA6956">
          <w:rPr>
            <w:sz w:val="32"/>
          </w:rPr>
          <w:delText>Click on the “</w:delText>
        </w:r>
        <w:r w:rsidRPr="00B27F53" w:rsidDel="00FA6956">
          <w:rPr>
            <w:b/>
            <w:sz w:val="32"/>
          </w:rPr>
          <w:delText>test-2</w:delText>
        </w:r>
        <w:r w:rsidDel="00FA6956">
          <w:rPr>
            <w:sz w:val="32"/>
          </w:rPr>
          <w:delText>” sprite</w:delText>
        </w:r>
        <w:r w:rsidDel="00FA6956">
          <w:rPr>
            <w:sz w:val="32"/>
          </w:rPr>
          <w:br/>
        </w:r>
      </w:del>
      <w:r w:rsidRPr="00B27F53">
        <w:rPr>
          <w:noProof/>
          <w:sz w:val="32"/>
          <w:lang w:val="en-US" w:eastAsia="zh-TW"/>
        </w:rPr>
        <w:drawing>
          <wp:inline distT="0" distB="0" distL="0" distR="0" wp14:anchorId="46603A9D" wp14:editId="12059885">
            <wp:extent cx="5724144" cy="2656335"/>
            <wp:effectExtent l="12700" t="12700" r="1651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26563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636CF7" w14:textId="77777777" w:rsidR="009C7B20" w:rsidRDefault="0025639C" w:rsidP="00B27F53">
      <w:pPr>
        <w:pStyle w:val="a5"/>
        <w:numPr>
          <w:ilvl w:val="0"/>
          <w:numId w:val="1"/>
        </w:numPr>
        <w:rPr>
          <w:ins w:id="190" w:author="Chen Aline" w:date="2018-12-05T13:57:00Z"/>
          <w:sz w:val="32"/>
        </w:rPr>
      </w:pPr>
      <w:r>
        <w:rPr>
          <w:rFonts w:hint="eastAsia"/>
          <w:sz w:val="32"/>
        </w:rPr>
        <w:lastRenderedPageBreak/>
        <w:t>如果你剛剛選擇的是</w:t>
      </w:r>
      <w:r>
        <w:rPr>
          <w:sz w:val="32"/>
        </w:rPr>
        <w:t>“Training Set A”</w:t>
      </w:r>
      <w:r>
        <w:rPr>
          <w:rFonts w:hint="eastAsia"/>
          <w:sz w:val="32"/>
          <w:lang w:eastAsia="zh-TW"/>
        </w:rPr>
        <w:t>，就點擊名為</w:t>
      </w:r>
      <w:r>
        <w:rPr>
          <w:sz w:val="32"/>
        </w:rPr>
        <w:t>“training set A”</w:t>
      </w:r>
    </w:p>
    <w:p w14:paraId="03C74A2E" w14:textId="4D5823C2" w:rsidR="0025639C" w:rsidRPr="009C7B20" w:rsidRDefault="0025639C">
      <w:pPr>
        <w:ind w:left="1440"/>
        <w:rPr>
          <w:sz w:val="32"/>
          <w:rPrChange w:id="191" w:author="Chen Aline" w:date="2018-12-05T13:57:00Z">
            <w:rPr/>
          </w:rPrChange>
        </w:rPr>
        <w:pPrChange w:id="192" w:author="Chen Aline" w:date="2018-12-05T13:57:00Z">
          <w:pPr>
            <w:pStyle w:val="a5"/>
            <w:numPr>
              <w:numId w:val="1"/>
            </w:numPr>
            <w:ind w:hanging="360"/>
          </w:pPr>
        </w:pPrChange>
      </w:pPr>
      <w:r w:rsidRPr="009C7B20">
        <w:rPr>
          <w:rFonts w:hint="eastAsia"/>
          <w:sz w:val="32"/>
          <w:lang w:eastAsia="zh-TW"/>
          <w:rPrChange w:id="193" w:author="Chen Aline" w:date="2018-12-05T13:57:00Z">
            <w:rPr>
              <w:rFonts w:hint="eastAsia"/>
              <w:lang w:eastAsia="zh-TW"/>
            </w:rPr>
          </w:rPrChange>
        </w:rPr>
        <w:t>的造型。</w:t>
      </w:r>
      <w:r w:rsidRPr="009C7B20">
        <w:rPr>
          <w:rFonts w:hint="eastAsia"/>
          <w:sz w:val="32"/>
          <w:rPrChange w:id="194" w:author="Chen Aline" w:date="2018-12-05T13:57:00Z">
            <w:rPr>
              <w:rFonts w:hint="eastAsia"/>
            </w:rPr>
          </w:rPrChange>
        </w:rPr>
        <w:t>如果你選擇的是</w:t>
      </w:r>
      <w:r w:rsidRPr="009C7B20">
        <w:rPr>
          <w:sz w:val="32"/>
          <w:rPrChange w:id="195" w:author="Chen Aline" w:date="2018-12-05T13:57:00Z">
            <w:rPr/>
          </w:rPrChange>
        </w:rPr>
        <w:t xml:space="preserve">“Training Set </w:t>
      </w:r>
      <w:r w:rsidRPr="009C7B20">
        <w:rPr>
          <w:sz w:val="32"/>
          <w:lang w:val="en-US"/>
          <w:rPrChange w:id="196" w:author="Chen Aline" w:date="2018-12-05T13:57:00Z">
            <w:rPr>
              <w:lang w:val="en-US"/>
            </w:rPr>
          </w:rPrChange>
        </w:rPr>
        <w:t>B</w:t>
      </w:r>
      <w:r w:rsidRPr="009C7B20">
        <w:rPr>
          <w:sz w:val="32"/>
          <w:rPrChange w:id="197" w:author="Chen Aline" w:date="2018-12-05T13:57:00Z">
            <w:rPr/>
          </w:rPrChange>
        </w:rPr>
        <w:t>”</w:t>
      </w:r>
      <w:r w:rsidRPr="009C7B20">
        <w:rPr>
          <w:rFonts w:hint="eastAsia"/>
          <w:sz w:val="32"/>
          <w:lang w:eastAsia="zh-TW"/>
          <w:rPrChange w:id="198" w:author="Chen Aline" w:date="2018-12-05T13:57:00Z">
            <w:rPr>
              <w:rFonts w:hint="eastAsia"/>
              <w:lang w:eastAsia="zh-TW"/>
            </w:rPr>
          </w:rPrChange>
        </w:rPr>
        <w:t>，就點擊名為</w:t>
      </w:r>
      <w:r w:rsidRPr="009C7B20">
        <w:rPr>
          <w:sz w:val="32"/>
          <w:rPrChange w:id="199" w:author="Chen Aline" w:date="2018-12-05T13:57:00Z">
            <w:rPr/>
          </w:rPrChange>
        </w:rPr>
        <w:t>“training set B”</w:t>
      </w:r>
      <w:r w:rsidRPr="009C7B20">
        <w:rPr>
          <w:rFonts w:hint="eastAsia"/>
          <w:sz w:val="32"/>
          <w:lang w:eastAsia="zh-TW"/>
          <w:rPrChange w:id="200" w:author="Chen Aline" w:date="2018-12-05T13:57:00Z">
            <w:rPr>
              <w:rFonts w:hint="eastAsia"/>
              <w:lang w:eastAsia="zh-TW"/>
            </w:rPr>
          </w:rPrChange>
        </w:rPr>
        <w:t>的造型。</w:t>
      </w:r>
    </w:p>
    <w:p w14:paraId="3EA5430C" w14:textId="78588813" w:rsidR="00B27F53" w:rsidRDefault="009C7B20">
      <w:pPr>
        <w:pStyle w:val="a5"/>
        <w:ind w:left="1440"/>
        <w:rPr>
          <w:sz w:val="32"/>
        </w:rPr>
        <w:pPrChange w:id="201" w:author="Chen Aline" w:date="2018-12-05T13:57:00Z">
          <w:pPr>
            <w:pStyle w:val="a5"/>
          </w:pPr>
        </w:pPrChange>
      </w:pPr>
      <w:r w:rsidRPr="00B27F53">
        <w:rPr>
          <w:noProof/>
          <w:sz w:val="32"/>
          <w:lang w:val="en-US" w:eastAsia="zh-TW"/>
        </w:rPr>
        <mc:AlternateContent>
          <mc:Choice Requires="wps">
            <w:drawing>
              <wp:anchor distT="0" distB="0" distL="114300" distR="114300" simplePos="0" relativeHeight="251687936" behindDoc="0" locked="0" layoutInCell="1" allowOverlap="1" wp14:anchorId="12CB0FAB" wp14:editId="3774BE3A">
                <wp:simplePos x="0" y="0"/>
                <wp:positionH relativeFrom="column">
                  <wp:posOffset>3505200</wp:posOffset>
                </wp:positionH>
                <wp:positionV relativeFrom="paragraph">
                  <wp:posOffset>1510030</wp:posOffset>
                </wp:positionV>
                <wp:extent cx="2908300" cy="25400"/>
                <wp:effectExtent l="0" t="203200" r="0" b="203200"/>
                <wp:wrapNone/>
                <wp:docPr id="74" name="Straight Connector 74"/>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18.9pt" to="505pt,12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" strokecolor="#4472c4 [3204]" strokeweight="7.5pt">
                <v:stroke endarrow="block" joinstyle="miter"/>
              </v:line>
            </w:pict>
          </mc:Fallback>
        </mc:AlternateContent>
      </w:r>
      <w:r w:rsidRPr="00B27F53">
        <w:rPr>
          <w:noProof/>
          <w:sz w:val="32"/>
          <w:lang w:val="en-US" w:eastAsia="zh-TW"/>
        </w:rPr>
        <mc:AlternateContent>
          <mc:Choice Requires="wps">
            <w:drawing>
              <wp:anchor distT="0" distB="0" distL="114300" distR="114300" simplePos="0" relativeHeight="251686912" behindDoc="0" locked="0" layoutInCell="1" allowOverlap="1" wp14:anchorId="60C4445E" wp14:editId="77693FAE">
                <wp:simplePos x="0" y="0"/>
                <wp:positionH relativeFrom="column">
                  <wp:posOffset>3581400</wp:posOffset>
                </wp:positionH>
                <wp:positionV relativeFrom="paragraph">
                  <wp:posOffset>1052830</wp:posOffset>
                </wp:positionV>
                <wp:extent cx="2819400" cy="215900"/>
                <wp:effectExtent l="0" t="177800" r="25400" b="114300"/>
                <wp:wrapNone/>
                <wp:docPr id="73" name="Straight Connector 73"/>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82.9pt" to="7in,9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" strokecolor="#4472c4 [3204]" strokeweight="7.5pt">
                <v:stroke endarrow="block" joinstyle="miter"/>
              </v:line>
            </w:pict>
          </mc:Fallback>
        </mc:AlternateContent>
      </w:r>
      <w:ins w:id="202" w:author="Chen Aline" w:date="2018-12-05T13:57:00Z">
        <w:r>
          <w:rPr>
            <w:sz w:val="32"/>
          </w:rPr>
          <w:tab/>
        </w:r>
      </w:ins>
      <w:ins w:id="203" w:author="Chen Aline" w:date="2018-12-05T13:58:00Z">
        <w:r w:rsidRPr="00B27F53">
          <w:rPr>
            <w:noProof/>
            <w:sz w:val="32"/>
            <w:lang w:val="en-US" w:eastAsia="zh-TW"/>
            <w:rPrChange w:id="204">
              <w:rPr>
                <w:noProof/>
                <w:lang w:val="en-US" w:eastAsia="zh-TW"/>
              </w:rPr>
            </w:rPrChange>
          </w:rPr>
          <w:drawing>
            <wp:inline distT="0" distB="0" distL="0" distR="0" wp14:anchorId="066C281B" wp14:editId="7E4B493B">
              <wp:extent cx="5723890" cy="1841500"/>
              <wp:effectExtent l="12700" t="12700" r="16510" b="12700"/>
              <wp:docPr id="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del w:id="205" w:author="Chen Aline" w:date="2018-12-05T13:52:00Z">
        <w:r w:rsidR="00B27F53" w:rsidDel="00FA6956">
          <w:rPr>
            <w:sz w:val="32"/>
          </w:rPr>
          <w:delText>If you used “Training Set A”, then click the “training set A” costume</w:delText>
        </w:r>
        <w:r w:rsidR="00B27F53" w:rsidDel="00FA6956">
          <w:rPr>
            <w:sz w:val="32"/>
          </w:rPr>
          <w:br/>
        </w:r>
        <w:r w:rsidR="00B27F53" w:rsidRPr="00B27F53" w:rsidDel="00FA6956">
          <w:rPr>
            <w:b/>
            <w:sz w:val="32"/>
          </w:rPr>
          <w:delText xml:space="preserve">Or </w:delText>
        </w:r>
        <w:r w:rsidR="00B27F53" w:rsidDel="00FA6956">
          <w:rPr>
            <w:sz w:val="32"/>
          </w:rPr>
          <w:delText>if you used “Training Set B”, click the “training set B” costume instead</w:delText>
        </w:r>
        <w:r w:rsidR="00B27F53" w:rsidDel="00FA6956">
          <w:rPr>
            <w:sz w:val="32"/>
          </w:rPr>
          <w:br/>
        </w:r>
      </w:del>
      <w:del w:id="206" w:author="Chen Aline" w:date="2018-12-05T13:58:00Z">
        <w:r w:rsidR="00B27F53" w:rsidRPr="00B27F53" w:rsidDel="009C7B20">
          <w:rPr>
            <w:noProof/>
            <w:sz w:val="32"/>
            <w:lang w:val="en-US" w:eastAsia="zh-TW"/>
            <w:rPrChange w:id="207">
              <w:rPr>
                <w:noProof/>
                <w:lang w:val="en-US" w:eastAsia="zh-TW"/>
              </w:rPr>
            </w:rPrChange>
          </w:rPr>
          <w:drawing>
            <wp:inline distT="0" distB="0" distL="0" distR="0" wp14:anchorId="25D28E6A" wp14:editId="3AA54D8C">
              <wp:extent cx="5723890" cy="1841500"/>
              <wp:effectExtent l="12700" t="1270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r w:rsidR="00B27F53">
        <w:rPr>
          <w:sz w:val="32"/>
        </w:rPr>
        <w:br/>
      </w:r>
    </w:p>
    <w:p w14:paraId="69C11045" w14:textId="4A456812" w:rsidR="009C7B20" w:rsidRPr="009C7B20" w:rsidRDefault="00955754">
      <w:pPr>
        <w:pStyle w:val="a5"/>
        <w:numPr>
          <w:ilvl w:val="0"/>
          <w:numId w:val="1"/>
        </w:numPr>
        <w:rPr>
          <w:ins w:id="208" w:author="Chen Aline" w:date="2018-12-05T13:58:00Z"/>
          <w:sz w:val="32"/>
          <w:rPrChange w:id="209" w:author="Chen Aline" w:date="2018-12-05T13:58:00Z">
            <w:rPr>
              <w:ins w:id="210" w:author="Chen Aline" w:date="2018-12-05T13:58:00Z"/>
              <w:sz w:val="32"/>
              <w:lang w:val="en-US" w:eastAsia="zh-TW"/>
            </w:rPr>
          </w:rPrChange>
        </w:rPr>
      </w:pPr>
      <w:r>
        <w:rPr>
          <w:rFonts w:hint="eastAsia"/>
          <w:sz w:val="32"/>
          <w:lang w:eastAsia="zh-TW"/>
        </w:rPr>
        <w:t>點選『造型』</w:t>
      </w:r>
      <w:r>
        <w:rPr>
          <w:rFonts w:hint="eastAsia"/>
          <w:sz w:val="32"/>
          <w:lang w:eastAsia="zh-TW"/>
        </w:rPr>
        <w:t xml:space="preserve">      </w:t>
      </w:r>
    </w:p>
    <w:p w14:paraId="4A099227" w14:textId="63B64AB6" w:rsidR="00492CD0" w:rsidRDefault="009C7B20">
      <w:pPr>
        <w:pStyle w:val="a5"/>
        <w:ind w:firstLine="720"/>
        <w:rPr>
          <w:sz w:val="32"/>
        </w:rPr>
        <w:pPrChange w:id="211" w:author="Chen Aline" w:date="2018-12-05T13:58:00Z">
          <w:pPr>
            <w:pStyle w:val="a5"/>
            <w:numPr>
              <w:numId w:val="1"/>
            </w:numPr>
            <w:ind w:hanging="360"/>
          </w:pPr>
        </w:pPrChange>
      </w:pPr>
      <w:r>
        <w:rPr>
          <w:noProof/>
          <w:sz w:val="32"/>
          <w:lang w:val="en-US" w:eastAsia="zh-TW"/>
        </w:rPr>
        <mc:AlternateContent>
          <mc:Choice Requires="wps">
            <w:drawing>
              <wp:anchor distT="0" distB="0" distL="114300" distR="114300" simplePos="0" relativeHeight="251689984" behindDoc="0" locked="0" layoutInCell="1" allowOverlap="1" wp14:anchorId="35B0A44E" wp14:editId="042C0E24">
                <wp:simplePos x="0" y="0"/>
                <wp:positionH relativeFrom="column">
                  <wp:posOffset>3581400</wp:posOffset>
                </wp:positionH>
                <wp:positionV relativeFrom="paragraph">
                  <wp:posOffset>252095</wp:posOffset>
                </wp:positionV>
                <wp:extent cx="2082800" cy="1752600"/>
                <wp:effectExtent l="50800" t="50800" r="50800" b="50800"/>
                <wp:wrapNone/>
                <wp:docPr id="75" name="Straight Connector 75"/>
                <wp:cNvGraphicFramePr/>
                <a:graphic xmlns:a="http://schemas.openxmlformats.org/drawingml/2006/main">
                  <a:graphicData uri="http://schemas.microsoft.com/office/word/2010/wordprocessingShape">
                    <wps:wsp>
                      <wps:cNvCnPr/>
                      <wps:spPr>
                        <a:xfrm flipH="1" flipV="1">
                          <a:off x="0" y="0"/>
                          <a:ext cx="2082800" cy="175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9.85pt" to="446pt,15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" strokecolor="#4472c4 [3204]" strokeweight="7.5pt">
                <v:stroke endarrow="block" joinstyle="miter"/>
              </v:line>
            </w:pict>
          </mc:Fallback>
        </mc:AlternateContent>
      </w:r>
      <w:del w:id="212" w:author="Chen Aline" w:date="2018-12-05T13:52:00Z">
        <w:r w:rsidR="00955754" w:rsidDel="00FA6956">
          <w:rPr>
            <w:rFonts w:hint="eastAsia"/>
            <w:sz w:val="32"/>
            <w:lang w:eastAsia="zh-TW"/>
          </w:rPr>
          <w:delText xml:space="preserve">  </w:delText>
        </w:r>
        <w:r w:rsidR="00B27F53" w:rsidDel="00FA6956">
          <w:rPr>
            <w:sz w:val="32"/>
          </w:rPr>
          <w:delText>Click on the “</w:delText>
        </w:r>
        <w:r w:rsidR="00B27F53" w:rsidRPr="00B27F53" w:rsidDel="00FA6956">
          <w:rPr>
            <w:b/>
            <w:sz w:val="32"/>
          </w:rPr>
          <w:delText>Scripts</w:delText>
        </w:r>
        <w:r w:rsidR="00B27F53" w:rsidDel="00FA6956">
          <w:rPr>
            <w:sz w:val="32"/>
          </w:rPr>
          <w:delText>” tab</w:delText>
        </w:r>
        <w:r w:rsidR="00492CD0" w:rsidDel="00FA6956">
          <w:rPr>
            <w:sz w:val="32"/>
          </w:rPr>
          <w:br/>
        </w:r>
      </w:del>
      <w:r w:rsidR="00B102F3" w:rsidRPr="00B102F3">
        <w:rPr>
          <w:noProof/>
          <w:sz w:val="32"/>
          <w:lang w:val="en-US" w:eastAsia="zh-TW"/>
        </w:rPr>
        <w:drawing>
          <wp:inline distT="0" distB="0" distL="0" distR="0" wp14:anchorId="26FFD967" wp14:editId="6B918845">
            <wp:extent cx="5724144" cy="2723255"/>
            <wp:effectExtent l="12700" t="12700" r="165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27232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C38C73E" w14:textId="739609A2" w:rsidR="00492CD0" w:rsidRPr="00492CD0" w:rsidRDefault="00B102F3" w:rsidP="00492CD0">
      <w:pPr>
        <w:pStyle w:val="a5"/>
        <w:rPr>
          <w:sz w:val="32"/>
        </w:rPr>
      </w:pPr>
      <w:r>
        <w:rPr>
          <w:sz w:val="32"/>
        </w:rPr>
        <w:br/>
      </w:r>
    </w:p>
    <w:p w14:paraId="1B1F538E" w14:textId="756B4479" w:rsidR="00BD3E49" w:rsidRDefault="00BD3E49" w:rsidP="005923E6">
      <w:pPr>
        <w:pStyle w:val="a5"/>
        <w:numPr>
          <w:ilvl w:val="0"/>
          <w:numId w:val="1"/>
        </w:numPr>
        <w:rPr>
          <w:sz w:val="32"/>
          <w:lang w:eastAsia="zh-TW"/>
        </w:rPr>
      </w:pPr>
      <w:r>
        <w:rPr>
          <w:rFonts w:hint="eastAsia"/>
          <w:sz w:val="32"/>
          <w:lang w:eastAsia="zh-TW"/>
        </w:rPr>
        <w:t>拖曳</w:t>
      </w:r>
      <w:r>
        <w:rPr>
          <w:rFonts w:hint="eastAsia"/>
          <w:sz w:val="32"/>
          <w:lang w:val="en-US" w:eastAsia="zh-TW"/>
        </w:rPr>
        <w:t>和剛剛相同的</w:t>
      </w:r>
      <w:r>
        <w:rPr>
          <w:rFonts w:hint="eastAsia"/>
          <w:sz w:val="32"/>
          <w:lang w:eastAsia="zh-TW"/>
        </w:rPr>
        <w:t>積木至角色</w:t>
      </w:r>
      <w:r>
        <w:rPr>
          <w:sz w:val="32"/>
          <w:lang w:eastAsia="zh-TW"/>
        </w:rPr>
        <w:t>“</w:t>
      </w:r>
      <w:r w:rsidRPr="0000330D">
        <w:rPr>
          <w:b/>
          <w:sz w:val="32"/>
          <w:lang w:eastAsia="zh-TW"/>
        </w:rPr>
        <w:t>test-</w:t>
      </w:r>
      <w:r>
        <w:rPr>
          <w:b/>
          <w:sz w:val="32"/>
          <w:lang w:val="en-US" w:eastAsia="zh-TW"/>
        </w:rPr>
        <w:t>2</w:t>
      </w:r>
      <w:r>
        <w:rPr>
          <w:sz w:val="32"/>
          <w:lang w:eastAsia="zh-TW"/>
        </w:rPr>
        <w:t>”</w:t>
      </w:r>
      <w:r>
        <w:rPr>
          <w:rFonts w:hint="eastAsia"/>
          <w:sz w:val="32"/>
          <w:lang w:eastAsia="zh-TW"/>
        </w:rPr>
        <w:t xml:space="preserve"> </w:t>
      </w:r>
      <w:r>
        <w:rPr>
          <w:rFonts w:hint="eastAsia"/>
          <w:sz w:val="32"/>
          <w:lang w:val="en-US" w:eastAsia="zh-TW"/>
        </w:rPr>
        <w:t>（如下圖）</w:t>
      </w:r>
    </w:p>
    <w:p w14:paraId="246D1CF2" w14:textId="4F7BAA3D" w:rsidR="005D51F3" w:rsidRPr="00FA6956" w:rsidRDefault="007E3E86" w:rsidP="005D51F3">
      <w:pPr>
        <w:pStyle w:val="a5"/>
        <w:ind w:left="1440"/>
        <w:rPr>
          <w:i/>
          <w:sz w:val="28"/>
          <w:szCs w:val="28"/>
          <w:lang w:eastAsia="zh-TW"/>
          <w:rPrChange w:id="213" w:author="Chen Aline" w:date="2018-12-05T13:52:00Z">
            <w:rPr>
              <w:i/>
              <w:sz w:val="32"/>
              <w:lang w:eastAsia="zh-TW"/>
            </w:rPr>
          </w:rPrChange>
        </w:rPr>
      </w:pPr>
      <w:del w:id="214" w:author="Chen Aline" w:date="2018-12-05T13:52:00Z">
        <w:r w:rsidRPr="00FA6956" w:rsidDel="00FA6956">
          <w:rPr>
            <w:sz w:val="28"/>
            <w:szCs w:val="28"/>
            <w:rPrChange w:id="215" w:author="Chen Aline" w:date="2018-12-05T13:52:00Z">
              <w:rPr>
                <w:sz w:val="32"/>
              </w:rPr>
            </w:rPrChange>
          </w:rPr>
          <w:delText xml:space="preserve">Enter the same script as before, this time in </w:delText>
        </w:r>
        <w:r w:rsidR="0000330D" w:rsidRPr="00FA6956" w:rsidDel="00FA6956">
          <w:rPr>
            <w:sz w:val="28"/>
            <w:szCs w:val="28"/>
            <w:rPrChange w:id="216" w:author="Chen Aline" w:date="2018-12-05T13:52:00Z">
              <w:rPr>
                <w:sz w:val="32"/>
              </w:rPr>
            </w:rPrChange>
          </w:rPr>
          <w:delText>the “</w:delText>
        </w:r>
        <w:r w:rsidRPr="00FA6956" w:rsidDel="00FA6956">
          <w:rPr>
            <w:b/>
            <w:sz w:val="28"/>
            <w:szCs w:val="28"/>
            <w:rPrChange w:id="217" w:author="Chen Aline" w:date="2018-12-05T13:52:00Z">
              <w:rPr>
                <w:b/>
                <w:sz w:val="32"/>
              </w:rPr>
            </w:rPrChange>
          </w:rPr>
          <w:delText>test-2</w:delText>
        </w:r>
        <w:r w:rsidR="0000330D" w:rsidRPr="00FA6956" w:rsidDel="00FA6956">
          <w:rPr>
            <w:sz w:val="28"/>
            <w:szCs w:val="28"/>
            <w:rPrChange w:id="218" w:author="Chen Aline" w:date="2018-12-05T13:52:00Z">
              <w:rPr>
                <w:sz w:val="32"/>
              </w:rPr>
            </w:rPrChange>
          </w:rPr>
          <w:delText>” sprite</w:delText>
        </w:r>
        <w:r w:rsidRPr="00FA6956" w:rsidDel="00FA6956">
          <w:rPr>
            <w:sz w:val="28"/>
            <w:szCs w:val="28"/>
            <w:rPrChange w:id="219" w:author="Chen Aline" w:date="2018-12-05T13:52:00Z">
              <w:rPr>
                <w:sz w:val="32"/>
              </w:rPr>
            </w:rPrChange>
          </w:rPr>
          <w:br/>
        </w:r>
      </w:del>
      <w:r w:rsidR="005D51F3" w:rsidRPr="00FA6956">
        <w:rPr>
          <w:rFonts w:hint="eastAsia"/>
          <w:i/>
          <w:sz w:val="28"/>
          <w:szCs w:val="28"/>
          <w:lang w:eastAsia="zh-TW"/>
          <w:rPrChange w:id="220" w:author="Chen Aline" w:date="2018-12-05T13:52:00Z">
            <w:rPr>
              <w:rFonts w:hint="eastAsia"/>
              <w:i/>
              <w:sz w:val="32"/>
              <w:lang w:eastAsia="zh-TW"/>
            </w:rPr>
          </w:rPrChange>
        </w:rPr>
        <w:t>如果想節省時間，你可以直接把剛剛寫的</w:t>
      </w:r>
      <w:r w:rsidR="00A41FA9" w:rsidRPr="00FA6956">
        <w:rPr>
          <w:rFonts w:hint="eastAsia"/>
          <w:i/>
          <w:sz w:val="28"/>
          <w:szCs w:val="28"/>
          <w:lang w:eastAsia="zh-TW"/>
          <w:rPrChange w:id="221" w:author="Chen Aline" w:date="2018-12-05T13:52:00Z">
            <w:rPr>
              <w:rFonts w:hint="eastAsia"/>
              <w:i/>
              <w:sz w:val="32"/>
              <w:lang w:eastAsia="zh-TW"/>
            </w:rPr>
          </w:rPrChange>
        </w:rPr>
        <w:t>積木</w:t>
      </w:r>
      <w:r w:rsidR="005D51F3" w:rsidRPr="00FA6956">
        <w:rPr>
          <w:rFonts w:hint="eastAsia"/>
          <w:i/>
          <w:sz w:val="28"/>
          <w:szCs w:val="28"/>
          <w:lang w:eastAsia="zh-TW"/>
          <w:rPrChange w:id="222" w:author="Chen Aline" w:date="2018-12-05T13:52:00Z">
            <w:rPr>
              <w:rFonts w:hint="eastAsia"/>
              <w:i/>
              <w:sz w:val="32"/>
              <w:lang w:eastAsia="zh-TW"/>
            </w:rPr>
          </w:rPrChange>
        </w:rPr>
        <w:t>拉至角色</w:t>
      </w:r>
      <w:r w:rsidR="005D51F3" w:rsidRPr="00FA6956">
        <w:rPr>
          <w:i/>
          <w:sz w:val="28"/>
          <w:szCs w:val="28"/>
          <w:rPrChange w:id="223" w:author="Chen Aline" w:date="2018-12-05T13:52:00Z">
            <w:rPr>
              <w:i/>
              <w:sz w:val="32"/>
            </w:rPr>
          </w:rPrChange>
        </w:rPr>
        <w:t>test-2</w:t>
      </w:r>
      <w:r w:rsidR="005D51F3" w:rsidRPr="00FA6956">
        <w:rPr>
          <w:rFonts w:hint="eastAsia"/>
          <w:i/>
          <w:sz w:val="28"/>
          <w:szCs w:val="28"/>
          <w:lang w:eastAsia="zh-TW"/>
          <w:rPrChange w:id="224" w:author="Chen Aline" w:date="2018-12-05T13:52:00Z">
            <w:rPr>
              <w:rFonts w:hint="eastAsia"/>
              <w:i/>
              <w:sz w:val="32"/>
              <w:lang w:eastAsia="zh-TW"/>
            </w:rPr>
          </w:rPrChange>
        </w:rPr>
        <w:t>放開，這樣就可以複製程式碼到</w:t>
      </w:r>
      <w:r w:rsidR="005D51F3" w:rsidRPr="00FA6956">
        <w:rPr>
          <w:i/>
          <w:sz w:val="28"/>
          <w:szCs w:val="28"/>
          <w:rPrChange w:id="225" w:author="Chen Aline" w:date="2018-12-05T13:52:00Z">
            <w:rPr>
              <w:i/>
              <w:sz w:val="32"/>
            </w:rPr>
          </w:rPrChange>
        </w:rPr>
        <w:t>test-2</w:t>
      </w:r>
    </w:p>
    <w:p w14:paraId="695110E5" w14:textId="563ECE29" w:rsidR="007E3E86" w:rsidRPr="005923E6" w:rsidRDefault="007E3E86" w:rsidP="00BD3E49">
      <w:pPr>
        <w:pStyle w:val="a5"/>
        <w:ind w:firstLine="720"/>
        <w:rPr>
          <w:sz w:val="32"/>
        </w:rPr>
      </w:pPr>
      <w:del w:id="226" w:author="Chen Aline" w:date="2018-12-05T13:52:00Z">
        <w:r w:rsidDel="00FA6956">
          <w:rPr>
            <w:i/>
            <w:sz w:val="32"/>
          </w:rPr>
          <w:delText>You can save time by dragging the script you wrote before onto the test-2 sprite to make a copy of it.</w:delText>
        </w:r>
        <w:r w:rsidDel="00FA6956">
          <w:rPr>
            <w:i/>
            <w:sz w:val="32"/>
          </w:rPr>
          <w:br/>
        </w:r>
      </w:del>
      <w:r w:rsidR="005923E6" w:rsidRPr="00896246">
        <w:rPr>
          <w:noProof/>
          <w:sz w:val="32"/>
          <w:lang w:val="en-US" w:eastAsia="zh-TW"/>
        </w:rPr>
        <w:drawing>
          <wp:inline distT="0" distB="0" distL="0" distR="0" wp14:anchorId="0F40AB48" wp14:editId="3EF7A938">
            <wp:extent cx="5724144" cy="1528098"/>
            <wp:effectExtent l="12700" t="12700" r="165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142F45" w14:textId="44963075" w:rsidR="00EC3BA1" w:rsidRDefault="001C54E3">
      <w:pPr>
        <w:pStyle w:val="a5"/>
        <w:numPr>
          <w:ilvl w:val="0"/>
          <w:numId w:val="1"/>
        </w:numPr>
        <w:rPr>
          <w:ins w:id="227" w:author="Chen Aline" w:date="2018-12-05T13:58:00Z"/>
          <w:sz w:val="32"/>
        </w:rPr>
      </w:pPr>
      <w:r>
        <w:rPr>
          <w:rFonts w:hint="eastAsia"/>
          <w:sz w:val="32"/>
          <w:lang w:eastAsia="zh-TW"/>
        </w:rPr>
        <w:t>點選全螢幕</w:t>
      </w:r>
      <w:r>
        <w:rPr>
          <w:rFonts w:hint="eastAsia"/>
          <w:sz w:val="32"/>
          <w:lang w:eastAsia="zh-TW"/>
        </w:rPr>
        <w:t xml:space="preserve"> </w:t>
      </w:r>
      <w:del w:id="228" w:author="Chen Aline" w:date="2018-12-05T13:52:00Z">
        <w:r w:rsidDel="00FA6956">
          <w:rPr>
            <w:rFonts w:hint="eastAsia"/>
            <w:sz w:val="32"/>
            <w:lang w:eastAsia="zh-TW"/>
          </w:rPr>
          <w:delText xml:space="preserve"> </w:delText>
        </w:r>
        <w:r w:rsidR="009B58A0" w:rsidDel="00FA6956">
          <w:rPr>
            <w:sz w:val="32"/>
          </w:rPr>
          <w:delText>Click the “</w:delText>
        </w:r>
        <w:r w:rsidR="009B58A0" w:rsidRPr="00B102F3" w:rsidDel="00FA6956">
          <w:rPr>
            <w:b/>
            <w:sz w:val="32"/>
          </w:rPr>
          <w:delText>full-screen</w:delText>
        </w:r>
        <w:r w:rsidR="009B58A0" w:rsidDel="00FA6956">
          <w:rPr>
            <w:sz w:val="32"/>
          </w:rPr>
          <w:delText xml:space="preserve">” </w:delText>
        </w:r>
        <w:r w:rsidR="00B102F3" w:rsidDel="00FA6956">
          <w:rPr>
            <w:sz w:val="32"/>
          </w:rPr>
          <w:delText>button</w:delText>
        </w:r>
      </w:del>
      <w:r w:rsidR="009B58A0">
        <w:rPr>
          <w:sz w:val="32"/>
        </w:rPr>
        <w:br/>
      </w:r>
    </w:p>
    <w:p w14:paraId="5294DD6B" w14:textId="77777777" w:rsidR="00A77BE8" w:rsidRDefault="00EC3BA1">
      <w:pPr>
        <w:pStyle w:val="a5"/>
        <w:ind w:firstLine="720"/>
        <w:rPr>
          <w:ins w:id="229" w:author="Chen Aline" w:date="2018-12-05T13:58:00Z"/>
          <w:sz w:val="32"/>
        </w:rPr>
        <w:pPrChange w:id="230" w:author="Chen Aline" w:date="2018-12-05T13:58:00Z">
          <w:pPr>
            <w:pStyle w:val="a5"/>
            <w:numPr>
              <w:numId w:val="1"/>
            </w:numPr>
            <w:ind w:hanging="360"/>
          </w:pPr>
        </w:pPrChange>
      </w:pPr>
      <w:r>
        <w:rPr>
          <w:noProof/>
          <w:sz w:val="32"/>
          <w:lang w:val="en-US" w:eastAsia="zh-TW"/>
        </w:rPr>
        <mc:AlternateContent>
          <mc:Choice Requires="wps">
            <w:drawing>
              <wp:anchor distT="0" distB="0" distL="114300" distR="114300" simplePos="0" relativeHeight="251672576" behindDoc="0" locked="0" layoutInCell="1" allowOverlap="1" wp14:anchorId="0FF18AF5" wp14:editId="1A17FB0B">
                <wp:simplePos x="0" y="0"/>
                <wp:positionH relativeFrom="column">
                  <wp:posOffset>1143000</wp:posOffset>
                </wp:positionH>
                <wp:positionV relativeFrom="paragraph">
                  <wp:posOffset>241300</wp:posOffset>
                </wp:positionV>
                <wp:extent cx="3289300" cy="1587500"/>
                <wp:effectExtent l="25400" t="76200" r="38100" b="63500"/>
                <wp:wrapNone/>
                <wp:docPr id="47" name="Straight Connector 47"/>
                <wp:cNvGraphicFramePr/>
                <a:graphic xmlns:a="http://schemas.openxmlformats.org/drawingml/2006/main">
                  <a:graphicData uri="http://schemas.microsoft.com/office/word/2010/wordprocessingShape">
                    <wps:wsp>
                      <wps:cNvCnPr/>
                      <wps:spPr>
                        <a:xfrm flipH="1" flipV="1">
                          <a:off x="0" y="0"/>
                          <a:ext cx="3289300" cy="158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9pt" to="349pt,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" strokecolor="#4472c4 [3204]" strokeweight="7.5pt">
                <v:stroke endarrow="block" joinstyle="miter"/>
              </v:line>
            </w:pict>
          </mc:Fallback>
        </mc:AlternateContent>
      </w:r>
      <w:r w:rsidR="00B102F3" w:rsidRPr="00B102F3">
        <w:rPr>
          <w:noProof/>
          <w:sz w:val="32"/>
          <w:lang w:val="en-US" w:eastAsia="zh-TW"/>
        </w:rPr>
        <w:drawing>
          <wp:inline distT="0" distB="0" distL="0" distR="0" wp14:anchorId="5227CC56" wp14:editId="4ABBD6A3">
            <wp:extent cx="5723255" cy="2209800"/>
            <wp:effectExtent l="12700" t="12700" r="1714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9512"/>
                    <a:stretch/>
                  </pic:blipFill>
                  <pic:spPr bwMode="auto">
                    <a:xfrm>
                      <a:off x="0" y="0"/>
                      <a:ext cx="5724144" cy="221014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2520E6" w14:textId="33FF2185" w:rsidR="009B58A0" w:rsidRPr="00234978" w:rsidRDefault="00B102F3">
      <w:pPr>
        <w:pStyle w:val="a5"/>
        <w:ind w:firstLine="720"/>
        <w:rPr>
          <w:sz w:val="32"/>
        </w:rPr>
        <w:pPrChange w:id="231" w:author="Chen Aline" w:date="2018-12-05T13:58:00Z">
          <w:pPr>
            <w:pStyle w:val="a5"/>
            <w:numPr>
              <w:numId w:val="1"/>
            </w:numPr>
            <w:ind w:hanging="360"/>
          </w:pPr>
        </w:pPrChange>
      </w:pPr>
      <w:del w:id="232" w:author="Chen Aline" w:date="2018-12-05T13:58:00Z">
        <w:r w:rsidDel="00A77BE8">
          <w:rPr>
            <w:sz w:val="32"/>
          </w:rPr>
          <w:br/>
        </w:r>
        <w:r w:rsidR="00F671CC" w:rsidDel="00A77BE8">
          <w:rPr>
            <w:sz w:val="32"/>
          </w:rPr>
          <w:br/>
        </w:r>
      </w:del>
    </w:p>
    <w:p w14:paraId="1ABAD5F6" w14:textId="0CAF0434" w:rsidR="00E65484" w:rsidRDefault="00E65484" w:rsidP="00234978">
      <w:pPr>
        <w:pStyle w:val="a5"/>
        <w:numPr>
          <w:ilvl w:val="0"/>
          <w:numId w:val="1"/>
        </w:numPr>
        <w:rPr>
          <w:sz w:val="32"/>
        </w:rPr>
      </w:pPr>
      <w:r>
        <w:rPr>
          <w:rFonts w:hint="eastAsia"/>
          <w:sz w:val="32"/>
        </w:rPr>
        <w:t>點選綠旗</w:t>
      </w:r>
    </w:p>
    <w:p w14:paraId="07F1FA0C" w14:textId="21D4FBA5" w:rsidR="003F3647" w:rsidRPr="00FA6956" w:rsidRDefault="009B58A0" w:rsidP="003F3647">
      <w:pPr>
        <w:pStyle w:val="a5"/>
        <w:ind w:left="1440"/>
        <w:rPr>
          <w:i/>
          <w:sz w:val="28"/>
          <w:szCs w:val="28"/>
          <w:lang w:eastAsia="zh-TW"/>
          <w:rPrChange w:id="233" w:author="Chen Aline" w:date="2018-12-05T13:52:00Z">
            <w:rPr>
              <w:i/>
              <w:sz w:val="32"/>
              <w:lang w:eastAsia="zh-TW"/>
            </w:rPr>
          </w:rPrChange>
        </w:rPr>
      </w:pPr>
      <w:del w:id="234" w:author="Chen Aline" w:date="2018-12-05T13:52:00Z">
        <w:r w:rsidRPr="00FA6956" w:rsidDel="00FA6956">
          <w:rPr>
            <w:sz w:val="28"/>
            <w:szCs w:val="28"/>
            <w:rPrChange w:id="235" w:author="Chen Aline" w:date="2018-12-05T13:52:00Z">
              <w:rPr>
                <w:sz w:val="32"/>
              </w:rPr>
            </w:rPrChange>
          </w:rPr>
          <w:delText xml:space="preserve">Click the </w:delText>
        </w:r>
        <w:r w:rsidR="00F671CC" w:rsidRPr="00FA6956" w:rsidDel="00FA6956">
          <w:rPr>
            <w:sz w:val="28"/>
            <w:szCs w:val="28"/>
            <w:rPrChange w:id="236" w:author="Chen Aline" w:date="2018-12-05T13:52:00Z">
              <w:rPr>
                <w:sz w:val="32"/>
              </w:rPr>
            </w:rPrChange>
          </w:rPr>
          <w:delText>green flag</w:delText>
        </w:r>
        <w:r w:rsidRPr="00FA6956" w:rsidDel="00FA6956">
          <w:rPr>
            <w:sz w:val="28"/>
            <w:szCs w:val="28"/>
            <w:rPrChange w:id="237" w:author="Chen Aline" w:date="2018-12-05T13:52:00Z">
              <w:rPr>
                <w:sz w:val="32"/>
              </w:rPr>
            </w:rPrChange>
          </w:rPr>
          <w:br/>
        </w:r>
      </w:del>
      <w:r w:rsidR="003F3647" w:rsidRPr="00FA6956">
        <w:rPr>
          <w:rFonts w:hint="eastAsia"/>
          <w:i/>
          <w:sz w:val="28"/>
          <w:szCs w:val="28"/>
          <w:lang w:eastAsia="zh-TW"/>
          <w:rPrChange w:id="238" w:author="Chen Aline" w:date="2018-12-05T13:52:00Z">
            <w:rPr>
              <w:rFonts w:hint="eastAsia"/>
              <w:i/>
              <w:sz w:val="32"/>
              <w:lang w:eastAsia="zh-TW"/>
            </w:rPr>
          </w:rPrChange>
        </w:rPr>
        <w:t>你的角色會使用剛剛訓練的模型來辨識兩張圖片各別是什麼水果</w:t>
      </w:r>
    </w:p>
    <w:p w14:paraId="0FD1FFD3" w14:textId="02C6AA95" w:rsidR="009B58A0" w:rsidRPr="009B58A0" w:rsidRDefault="00A77BE8">
      <w:pPr>
        <w:pStyle w:val="a5"/>
        <w:ind w:firstLine="720"/>
        <w:rPr>
          <w:sz w:val="32"/>
        </w:rPr>
        <w:pPrChange w:id="239" w:author="Chen Aline" w:date="2018-12-05T13:58:00Z">
          <w:pPr>
            <w:pStyle w:val="a5"/>
          </w:pPr>
        </w:pPrChange>
      </w:pPr>
      <w:r w:rsidRPr="00FA6956">
        <w:rPr>
          <w:noProof/>
          <w:sz w:val="28"/>
          <w:szCs w:val="28"/>
          <w:lang w:val="en-US" w:eastAsia="zh-TW"/>
          <w:rPrChange w:id="240">
            <w:rPr>
              <w:noProof/>
              <w:sz w:val="32"/>
              <w:lang w:val="en-US" w:eastAsia="zh-TW"/>
            </w:rPr>
          </w:rPrChange>
        </w:rPr>
        <mc:AlternateContent>
          <mc:Choice Requires="wps">
            <w:drawing>
              <wp:anchor distT="0" distB="0" distL="114300" distR="114300" simplePos="0" relativeHeight="251692032" behindDoc="0" locked="0" layoutInCell="1" allowOverlap="1" wp14:anchorId="21A088BF" wp14:editId="5A118939">
                <wp:simplePos x="0" y="0"/>
                <wp:positionH relativeFrom="column">
                  <wp:posOffset>4648200</wp:posOffset>
                </wp:positionH>
                <wp:positionV relativeFrom="paragraph">
                  <wp:posOffset>252095</wp:posOffset>
                </wp:positionV>
                <wp:extent cx="812800" cy="1524000"/>
                <wp:effectExtent l="50800" t="50800" r="50800" b="25400"/>
                <wp:wrapNone/>
                <wp:docPr id="48" name="Straight Connector 48"/>
                <wp:cNvGraphicFramePr/>
                <a:graphic xmlns:a="http://schemas.openxmlformats.org/drawingml/2006/main">
                  <a:graphicData uri="http://schemas.microsoft.com/office/word/2010/wordprocessingShape">
                    <wps:wsp>
                      <wps:cNvCnPr/>
                      <wps:spPr>
                        <a:xfrm flipV="1">
                          <a:off x="0" y="0"/>
                          <a:ext cx="812800" cy="1524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9.85pt" to="430pt,13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" strokecolor="#4472c4 [3204]" strokeweight="7.5pt">
                <v:stroke endarrow="block" joinstyle="miter"/>
              </v:line>
            </w:pict>
          </mc:Fallback>
        </mc:AlternateContent>
      </w:r>
      <w:del w:id="241" w:author="Chen Aline" w:date="2018-12-05T13:52:00Z">
        <w:r w:rsidR="009B58A0" w:rsidDel="00FA6956">
          <w:rPr>
            <w:i/>
            <w:sz w:val="32"/>
          </w:rPr>
          <w:delText xml:space="preserve">Your script will use the machine learning model you trained to recognise the two photos. </w:delText>
        </w:r>
        <w:r w:rsidR="009B58A0" w:rsidRPr="009B58A0" w:rsidDel="00FA6956">
          <w:rPr>
            <w:sz w:val="32"/>
          </w:rPr>
          <w:br/>
        </w:r>
      </w:del>
      <w:r w:rsidR="00234978" w:rsidRPr="00234978">
        <w:rPr>
          <w:noProof/>
          <w:sz w:val="32"/>
          <w:lang w:val="en-US" w:eastAsia="zh-TW"/>
        </w:rPr>
        <w:drawing>
          <wp:inline distT="0" distB="0" distL="0" distR="0" wp14:anchorId="20520090" wp14:editId="718D926E">
            <wp:extent cx="5724144" cy="3143578"/>
            <wp:effectExtent l="12700" t="12700" r="1651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144" cy="31435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B53EFD8" w14:textId="77777777" w:rsidR="00BD5F9B" w:rsidRDefault="00D54E4E" w:rsidP="00A611EC">
      <w:pPr>
        <w:rPr>
          <w:ins w:id="242" w:author="Chen Aline" w:date="2018-12-05T13:58:00Z"/>
          <w:b/>
          <w:i/>
          <w:sz w:val="32"/>
          <w:lang w:val="en-US" w:eastAsia="zh-TW"/>
        </w:rPr>
      </w:pPr>
      <w:r>
        <w:rPr>
          <w:i/>
          <w:sz w:val="32"/>
          <w:lang w:eastAsia="zh-TW"/>
        </w:rPr>
        <w:br/>
      </w:r>
    </w:p>
    <w:p w14:paraId="46CA7B1C" w14:textId="5E251C9D" w:rsidR="00700749" w:rsidRDefault="001C4EF1" w:rsidP="00A611EC">
      <w:pPr>
        <w:rPr>
          <w:b/>
          <w:i/>
          <w:sz w:val="32"/>
          <w:lang w:eastAsia="zh-TW"/>
        </w:rPr>
      </w:pPr>
      <w:r>
        <w:rPr>
          <w:rFonts w:hint="eastAsia"/>
          <w:b/>
          <w:i/>
          <w:sz w:val="32"/>
          <w:lang w:eastAsia="zh-TW"/>
        </w:rPr>
        <w:t>你覺得為什麼電腦會出錯？</w:t>
      </w:r>
    </w:p>
    <w:p w14:paraId="2DFE83AF" w14:textId="41B5C6E2" w:rsidR="009A4EF3" w:rsidRDefault="00D54E4E" w:rsidP="00A611EC">
      <w:pPr>
        <w:rPr>
          <w:i/>
          <w:sz w:val="32"/>
          <w:lang w:eastAsia="zh-TW"/>
        </w:rPr>
      </w:pPr>
      <w:del w:id="243" w:author="Chen Aline" w:date="2018-12-05T13:52:00Z">
        <w:r w:rsidRPr="00D54E4E" w:rsidDel="00FA6956">
          <w:rPr>
            <w:b/>
            <w:i/>
            <w:sz w:val="32"/>
          </w:rPr>
          <w:delText>Why do you think the computer is getting this wrong?</w:delText>
        </w:r>
        <w:r w:rsidDel="00FA6956">
          <w:rPr>
            <w:i/>
            <w:sz w:val="32"/>
          </w:rPr>
          <w:delText xml:space="preserve"> </w:delText>
        </w:r>
        <w:r w:rsidDel="00FA6956">
          <w:rPr>
            <w:i/>
            <w:sz w:val="32"/>
          </w:rPr>
          <w:br/>
        </w:r>
      </w:del>
      <w:r w:rsidR="00700749">
        <w:rPr>
          <w:i/>
          <w:sz w:val="32"/>
        </w:rPr>
        <w:br/>
      </w:r>
      <w:r>
        <w:rPr>
          <w:i/>
          <w:sz w:val="32"/>
        </w:rPr>
        <w:t xml:space="preserve">     </w:t>
      </w:r>
      <w:r w:rsidR="009A4EF3">
        <w:rPr>
          <w:rFonts w:hint="eastAsia"/>
          <w:i/>
          <w:sz w:val="32"/>
          <w:lang w:eastAsia="zh-TW"/>
        </w:rPr>
        <w:tab/>
      </w:r>
      <w:bookmarkStart w:id="244" w:name="_GoBack"/>
      <w:bookmarkEnd w:id="244"/>
      <w:r w:rsidR="009A4EF3">
        <w:rPr>
          <w:rFonts w:hint="eastAsia"/>
          <w:i/>
          <w:sz w:val="32"/>
          <w:lang w:eastAsia="zh-TW"/>
        </w:rPr>
        <w:t>翻到下一頁之前，試著想看看可能會是什麼原因讓電腦出錯</w:t>
      </w:r>
    </w:p>
    <w:p w14:paraId="2A395BC4" w14:textId="2FD0A7B9" w:rsidR="007B0FE6" w:rsidRDefault="00D54E4E">
      <w:pPr>
        <w:ind w:firstLine="80"/>
        <w:rPr>
          <w:ins w:id="245" w:author="Chen Aline" w:date="2018-12-05T14:06:00Z"/>
          <w:rFonts w:hint="eastAsia"/>
          <w:i/>
          <w:sz w:val="32"/>
          <w:lang w:eastAsia="zh-TW"/>
        </w:rPr>
        <w:pPrChange w:id="246" w:author="Chen Aline" w:date="2018-12-05T13:52:00Z">
          <w:pPr>
            <w:pStyle w:val="a5"/>
            <w:numPr>
              <w:numId w:val="1"/>
            </w:numPr>
            <w:ind w:hanging="360"/>
          </w:pPr>
        </w:pPrChange>
      </w:pPr>
      <w:del w:id="247" w:author="Chen Aline" w:date="2018-12-05T13:52:00Z">
        <w:r w:rsidDel="00FA6956">
          <w:rPr>
            <w:i/>
            <w:sz w:val="32"/>
          </w:rPr>
          <w:delText>Try to think of a reason for yourself before you read the next page!</w:delText>
        </w:r>
        <w:r w:rsidR="00700749" w:rsidDel="00FA6956">
          <w:rPr>
            <w:i/>
            <w:sz w:val="32"/>
          </w:rPr>
          <w:br/>
        </w:r>
      </w:del>
      <w:r w:rsidR="009A4EF3">
        <w:rPr>
          <w:rFonts w:hint="eastAsia"/>
          <w:i/>
          <w:sz w:val="32"/>
          <w:lang w:eastAsia="zh-TW"/>
        </w:rPr>
        <w:t xml:space="preserve">       </w:t>
      </w:r>
      <w:ins w:id="248" w:author="Chen Aline" w:date="2018-12-05T14:07:00Z">
        <w:r w:rsidR="007B0FE6">
          <w:rPr>
            <w:rFonts w:hint="eastAsia"/>
            <w:i/>
            <w:sz w:val="32"/>
            <w:lang w:eastAsia="zh-TW"/>
          </w:rPr>
          <w:tab/>
        </w:r>
      </w:ins>
      <w:r w:rsidR="009A4EF3">
        <w:rPr>
          <w:rFonts w:hint="eastAsia"/>
          <w:i/>
          <w:sz w:val="32"/>
          <w:lang w:eastAsia="zh-TW"/>
        </w:rPr>
        <w:t>前面的訓練範本應該可以給你一點提醒，比較看看訓練用照片和</w:t>
      </w:r>
    </w:p>
    <w:p w14:paraId="7CB8E6AB" w14:textId="758245F1" w:rsidR="00A611EC" w:rsidRPr="00700749" w:rsidDel="00FA6956" w:rsidRDefault="009A4EF3" w:rsidP="007B0FE6">
      <w:pPr>
        <w:ind w:firstLine="720"/>
        <w:rPr>
          <w:del w:id="249" w:author="Chen Aline" w:date="2018-12-05T13:52:00Z"/>
          <w:i/>
          <w:sz w:val="32"/>
        </w:rPr>
        <w:pPrChange w:id="250" w:author="Chen Aline" w:date="2018-12-05T14:06:00Z">
          <w:pPr>
            <w:ind w:firstLine="80"/>
          </w:pPr>
        </w:pPrChange>
      </w:pPr>
      <w:r>
        <w:rPr>
          <w:i/>
          <w:sz w:val="32"/>
          <w:lang w:val="en-US" w:eastAsia="zh-TW"/>
        </w:rPr>
        <w:t>Scratch</w:t>
      </w:r>
      <w:r>
        <w:rPr>
          <w:rFonts w:hint="eastAsia"/>
          <w:i/>
          <w:sz w:val="32"/>
          <w:lang w:val="en-US" w:eastAsia="zh-TW"/>
        </w:rPr>
        <w:t>專案中的測試照片有什麼不一樣</w:t>
      </w:r>
      <w:r w:rsidR="00700749">
        <w:rPr>
          <w:i/>
          <w:sz w:val="32"/>
        </w:rPr>
        <w:br/>
      </w:r>
      <w:del w:id="251" w:author="Chen Aline" w:date="2018-12-05T13:52:00Z">
        <w:r w:rsidR="00700749" w:rsidDel="00FA6956">
          <w:rPr>
            <w:i/>
            <w:sz w:val="32"/>
          </w:rPr>
          <w:delText xml:space="preserve">      You might find it helpful to look back at the training set you used and compare it with the test images in the Scratch project. </w:delText>
        </w:r>
      </w:del>
    </w:p>
    <w:p w14:paraId="10A62107" w14:textId="0C9A5E12" w:rsidR="00B25414" w:rsidRPr="00D120BC" w:rsidRDefault="00B25414" w:rsidP="007B0FE6">
      <w:pPr>
        <w:ind w:firstLine="720"/>
        <w:rPr>
          <w:i/>
          <w:sz w:val="32"/>
        </w:rPr>
        <w:sectPr w:rsidR="00B25414" w:rsidRPr="00D120BC" w:rsidSect="008B4B16">
          <w:pgSz w:w="11900" w:h="16840"/>
          <w:pgMar w:top="972" w:right="740" w:bottom="1440" w:left="810" w:header="720" w:footer="720" w:gutter="0"/>
          <w:cols w:space="720"/>
          <w:docGrid w:linePitch="360"/>
        </w:sectPr>
        <w:pPrChange w:id="252" w:author="Chen Aline" w:date="2018-12-05T14:06:00Z">
          <w:pPr>
            <w:pStyle w:val="a5"/>
            <w:numPr>
              <w:numId w:val="1"/>
            </w:numPr>
            <w:ind w:hanging="360"/>
          </w:pPr>
        </w:pPrChange>
      </w:pPr>
    </w:p>
    <w:p w14:paraId="5532FC4D" w14:textId="22BCCD41" w:rsidR="00384420" w:rsidRDefault="00384420"/>
    <w:p w14:paraId="5F90695B" w14:textId="63A4321B" w:rsidR="008867B2" w:rsidRDefault="008867B2"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發生什麼事了？</w:t>
      </w:r>
    </w:p>
    <w:p w14:paraId="22A4E402" w14:textId="0741BB50" w:rsidR="00384420" w:rsidRPr="00384420" w:rsidDel="00FA6956" w:rsidRDefault="00D54E4E" w:rsidP="00384420">
      <w:pPr>
        <w:pBdr>
          <w:top w:val="single" w:sz="8" w:space="1" w:color="auto"/>
          <w:left w:val="single" w:sz="8" w:space="4" w:color="auto"/>
          <w:bottom w:val="single" w:sz="8" w:space="1" w:color="auto"/>
          <w:right w:val="single" w:sz="8" w:space="4" w:color="auto"/>
        </w:pBdr>
        <w:shd w:val="clear" w:color="auto" w:fill="70AD47" w:themeFill="accent6"/>
        <w:jc w:val="center"/>
        <w:rPr>
          <w:del w:id="253" w:author="Chen Aline" w:date="2018-12-05T13:52:00Z"/>
          <w:b/>
        </w:rPr>
      </w:pPr>
      <w:del w:id="254" w:author="Chen Aline" w:date="2018-12-05T13:52:00Z">
        <w:r w:rsidDel="00FA6956">
          <w:rPr>
            <w:b/>
            <w:color w:val="FFFFFF" w:themeColor="background1"/>
            <w:sz w:val="40"/>
            <w:shd w:val="clear" w:color="auto" w:fill="70AD47" w:themeFill="accent6"/>
          </w:rPr>
          <w:delText>What is happening?</w:delText>
        </w:r>
      </w:del>
    </w:p>
    <w:p w14:paraId="21161240" w14:textId="11C63F41" w:rsidR="009D6E93" w:rsidRPr="00384420" w:rsidRDefault="009D6E93" w:rsidP="00E81DCE">
      <w:pPr>
        <w:ind w:right="380"/>
        <w:rPr>
          <w:sz w:val="32"/>
        </w:rPr>
      </w:pPr>
    </w:p>
    <w:p w14:paraId="57E0954E" w14:textId="630F73BC" w:rsidR="00130657" w:rsidRDefault="0013065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當你在訓練一個機器學習模型時，你其實是在要求電腦從一堆照片中尋找</w:t>
      </w:r>
      <w:ins w:id="255" w:author="Sung-Shine Lee" w:date="2018-12-03T11:08:00Z">
        <w:r w:rsidR="00422764">
          <w:rPr>
            <w:rFonts w:hint="eastAsia"/>
            <w:sz w:val="32"/>
            <w:lang w:eastAsia="zh-TW"/>
          </w:rPr>
          <w:t>共通</w:t>
        </w:r>
        <w:r w:rsidR="00422764" w:rsidRPr="00BD5F9B">
          <w:rPr>
            <w:rFonts w:hint="eastAsia"/>
            <w:color w:val="000000" w:themeColor="text1"/>
            <w:sz w:val="32"/>
            <w:lang w:eastAsia="zh-TW"/>
            <w:rPrChange w:id="256" w:author="Chen Aline" w:date="2018-12-05T13:59:00Z">
              <w:rPr>
                <w:rFonts w:hint="eastAsia"/>
                <w:sz w:val="32"/>
                <w:lang w:eastAsia="zh-TW"/>
              </w:rPr>
            </w:rPrChange>
          </w:rPr>
          <w:t>的模式</w:t>
        </w:r>
      </w:ins>
      <w:del w:id="257" w:author="Sung-Shine Lee" w:date="2018-12-03T11:07:00Z">
        <w:r w:rsidR="00912AF6" w:rsidDel="00422764">
          <w:rPr>
            <w:rFonts w:hint="eastAsia"/>
            <w:color w:val="FF0000"/>
            <w:sz w:val="32"/>
            <w:lang w:eastAsia="zh-TW"/>
          </w:rPr>
          <w:delText>共通點</w:delText>
        </w:r>
      </w:del>
    </w:p>
    <w:p w14:paraId="1FC7C772" w14:textId="0958F3AD" w:rsidR="009D062A" w:rsidDel="00FA6956" w:rsidRDefault="006A02E5" w:rsidP="004F1D88">
      <w:pPr>
        <w:pBdr>
          <w:top w:val="single" w:sz="4" w:space="6" w:color="auto" w:shadow="1"/>
          <w:left w:val="single" w:sz="4" w:space="6" w:color="auto" w:shadow="1"/>
          <w:bottom w:val="single" w:sz="4" w:space="6" w:color="auto" w:shadow="1"/>
          <w:right w:val="single" w:sz="4" w:space="6" w:color="auto" w:shadow="1"/>
        </w:pBdr>
        <w:ind w:left="450" w:right="380"/>
        <w:rPr>
          <w:del w:id="258" w:author="Chen Aline" w:date="2018-12-05T13:53:00Z"/>
          <w:sz w:val="32"/>
          <w:lang w:eastAsia="zh-TW"/>
        </w:rPr>
      </w:pPr>
      <w:del w:id="259" w:author="Chen Aline" w:date="2018-12-05T13:53:00Z">
        <w:r w:rsidDel="00FA6956">
          <w:rPr>
            <w:sz w:val="32"/>
          </w:rPr>
          <w:delText xml:space="preserve">When you train a machine learning model, you’re asking the computer to look </w:delText>
        </w:r>
        <w:r w:rsidR="009D062A" w:rsidDel="00FA6956">
          <w:rPr>
            <w:sz w:val="32"/>
          </w:rPr>
          <w:delText xml:space="preserve">at sets of photos for patterns. </w:delText>
        </w:r>
      </w:del>
    </w:p>
    <w:p w14:paraId="1F4D4A39" w14:textId="77777777" w:rsidR="00D41D49" w:rsidRDefault="00D41D49"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4C097CE7" w14:textId="132FBB0F" w:rsidR="009D062A" w:rsidRDefault="00824D3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電腦會在每堆照片中尋找</w:t>
      </w:r>
      <w:r w:rsidR="00912AF6">
        <w:rPr>
          <w:rFonts w:hint="eastAsia"/>
          <w:sz w:val="32"/>
          <w:lang w:eastAsia="zh-TW"/>
        </w:rPr>
        <w:t>他們的</w:t>
      </w:r>
      <w:r w:rsidR="009230B7">
        <w:rPr>
          <w:rFonts w:hint="eastAsia"/>
          <w:sz w:val="32"/>
          <w:lang w:eastAsia="zh-TW"/>
        </w:rPr>
        <w:t>共通處</w:t>
      </w:r>
      <w:r>
        <w:rPr>
          <w:rFonts w:hint="eastAsia"/>
          <w:sz w:val="32"/>
          <w:lang w:eastAsia="zh-TW"/>
        </w:rPr>
        <w:t>，並</w:t>
      </w:r>
      <w:r w:rsidR="009230B7">
        <w:rPr>
          <w:rFonts w:hint="eastAsia"/>
          <w:sz w:val="32"/>
          <w:lang w:eastAsia="zh-TW"/>
        </w:rPr>
        <w:t>學習</w:t>
      </w:r>
      <w:r>
        <w:rPr>
          <w:rFonts w:hint="eastAsia"/>
          <w:sz w:val="32"/>
          <w:lang w:eastAsia="zh-TW"/>
        </w:rPr>
        <w:t>檢查新照片中是否</w:t>
      </w:r>
      <w:r w:rsidR="009230B7">
        <w:rPr>
          <w:rFonts w:hint="eastAsia"/>
          <w:sz w:val="32"/>
          <w:lang w:eastAsia="zh-TW"/>
        </w:rPr>
        <w:t>也有</w:t>
      </w:r>
      <w:ins w:id="260" w:author="Sung-Shine Lee" w:date="2018-12-03T11:08:00Z">
        <w:r w:rsidR="00422764">
          <w:rPr>
            <w:rFonts w:hint="eastAsia"/>
            <w:sz w:val="32"/>
            <w:lang w:eastAsia="zh-TW"/>
          </w:rPr>
          <w:t>類似</w:t>
        </w:r>
      </w:ins>
      <w:del w:id="261" w:author="Sung-Shine Lee" w:date="2018-12-03T11:08:00Z">
        <w:r w:rsidR="009230B7" w:rsidDel="00422764">
          <w:rPr>
            <w:rFonts w:hint="eastAsia"/>
            <w:sz w:val="32"/>
            <w:lang w:eastAsia="zh-TW"/>
          </w:rPr>
          <w:delText>一樣</w:delText>
        </w:r>
      </w:del>
      <w:r w:rsidR="009230B7">
        <w:rPr>
          <w:rFonts w:hint="eastAsia"/>
          <w:sz w:val="32"/>
          <w:lang w:eastAsia="zh-TW"/>
        </w:rPr>
        <w:t>的地方</w:t>
      </w:r>
    </w:p>
    <w:p w14:paraId="689DD4C8" w14:textId="011CA3FA" w:rsidR="00384420" w:rsidDel="00FA6956"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del w:id="262" w:author="Chen Aline" w:date="2018-12-05T13:53:00Z"/>
          <w:sz w:val="32"/>
        </w:rPr>
      </w:pPr>
      <w:del w:id="263" w:author="Chen Aline" w:date="2018-12-05T13:53:00Z">
        <w:r w:rsidDel="00FA6956">
          <w:rPr>
            <w:sz w:val="32"/>
          </w:rPr>
          <w:delText xml:space="preserve">It looks for what photos in each set have in common, and learns to recognise those patterns in new photos it is given. </w:delText>
        </w:r>
      </w:del>
    </w:p>
    <w:p w14:paraId="2D5E13DE" w14:textId="0D2CE532" w:rsidR="009D062A" w:rsidRPr="00422764"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Change w:id="264" w:author="Sung-Shine Lee" w:date="2018-12-03T11:08:00Z">
            <w:rPr>
              <w:sz w:val="32"/>
              <w:lang w:eastAsia="zh-TW"/>
            </w:rPr>
          </w:rPrChange>
        </w:rPr>
      </w:pPr>
    </w:p>
    <w:p w14:paraId="6200C6CD" w14:textId="32992A8F" w:rsidR="000A29B6" w:rsidRPr="00213484" w:rsidRDefault="000A29B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
      </w:pPr>
      <w:r>
        <w:rPr>
          <w:rFonts w:hint="eastAsia"/>
          <w:sz w:val="32"/>
          <w:lang w:eastAsia="zh-TW"/>
        </w:rPr>
        <w:t>你可能希望電腦辨識水果，但是電腦並不知道。他可能會</w:t>
      </w:r>
      <w:r w:rsidR="00213484">
        <w:rPr>
          <w:rFonts w:hint="eastAsia"/>
          <w:sz w:val="32"/>
          <w:lang w:eastAsia="zh-TW"/>
        </w:rPr>
        <w:t>著重在背景顏色、照片是否模糊不清、燈光昏暗或明亮，或者其他東西上。</w:t>
      </w:r>
    </w:p>
    <w:p w14:paraId="0E6175D3" w14:textId="33D6FCFA" w:rsidR="009D062A" w:rsidDel="00FA6956"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del w:id="265" w:author="Chen Aline" w:date="2018-12-05T13:53:00Z"/>
          <w:sz w:val="32"/>
        </w:rPr>
      </w:pPr>
      <w:del w:id="266" w:author="Chen Aline" w:date="2018-12-05T13:53:00Z">
        <w:r w:rsidDel="00FA6956">
          <w:rPr>
            <w:sz w:val="32"/>
          </w:rPr>
          <w:delText xml:space="preserve">You might want it to have recognise fruits, but the computer doesn’t know that. It </w:delText>
        </w:r>
        <w:r w:rsidR="00D90D43" w:rsidDel="00FA6956">
          <w:rPr>
            <w:sz w:val="32"/>
          </w:rPr>
          <w:delText>could</w:delText>
        </w:r>
        <w:r w:rsidDel="00FA6956">
          <w:rPr>
            <w:sz w:val="32"/>
          </w:rPr>
          <w:delText xml:space="preserve"> spot patterns about the colour of the background, or whether the photo is blurry or focused, or whether the lighting is dark or bright, or many other things. </w:delText>
        </w:r>
      </w:del>
    </w:p>
    <w:p w14:paraId="19C3D9AC" w14:textId="77777777" w:rsidR="00FE4F6F" w:rsidRDefault="00FE4F6F"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39028C30" w14:textId="5CE4565A" w:rsidR="00213484" w:rsidRDefault="00213484"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當電腦透過辨識這些共通點來辨別一張新的照片時，就有可能會出錯</w:t>
      </w:r>
    </w:p>
    <w:p w14:paraId="4346C00F" w14:textId="775245C1" w:rsidR="00FE4F6F" w:rsidRPr="00384420" w:rsidDel="00FA6956" w:rsidRDefault="00564962" w:rsidP="004F1D88">
      <w:pPr>
        <w:pBdr>
          <w:top w:val="single" w:sz="4" w:space="6" w:color="auto" w:shadow="1"/>
          <w:left w:val="single" w:sz="4" w:space="6" w:color="auto" w:shadow="1"/>
          <w:bottom w:val="single" w:sz="4" w:space="6" w:color="auto" w:shadow="1"/>
          <w:right w:val="single" w:sz="4" w:space="6" w:color="auto" w:shadow="1"/>
        </w:pBdr>
        <w:ind w:left="450" w:right="380"/>
        <w:rPr>
          <w:del w:id="267" w:author="Chen Aline" w:date="2018-12-05T13:53:00Z"/>
          <w:sz w:val="32"/>
        </w:rPr>
      </w:pPr>
      <w:del w:id="268" w:author="Chen Aline" w:date="2018-12-05T13:53:00Z">
        <w:r w:rsidDel="00FA6956">
          <w:rPr>
            <w:sz w:val="32"/>
          </w:rPr>
          <w:delText>When</w:delText>
        </w:r>
        <w:r w:rsidR="00FE4F6F" w:rsidDel="00FA6956">
          <w:rPr>
            <w:sz w:val="32"/>
          </w:rPr>
          <w:delText xml:space="preserve"> it makes decisions based on recognising those patterns in new photos, it can get the wrong</w:delText>
        </w:r>
        <w:r w:rsidDel="00FA6956">
          <w:rPr>
            <w:sz w:val="32"/>
          </w:rPr>
          <w:delText xml:space="preserve"> answer</w:delText>
        </w:r>
        <w:r w:rsidR="00FE4F6F" w:rsidDel="00FA6956">
          <w:rPr>
            <w:sz w:val="32"/>
          </w:rPr>
          <w:delText>.</w:delText>
        </w:r>
      </w:del>
    </w:p>
    <w:p w14:paraId="09F8EB67" w14:textId="5D0D65D4" w:rsidR="00384420" w:rsidDel="00004FB0" w:rsidRDefault="00384420" w:rsidP="004F1D88">
      <w:pPr>
        <w:ind w:left="450" w:right="380"/>
        <w:rPr>
          <w:del w:id="269" w:author="Chen Aline" w:date="2018-12-05T14:06:00Z"/>
          <w:sz w:val="32"/>
        </w:rPr>
      </w:pPr>
    </w:p>
    <w:p w14:paraId="4C418030" w14:textId="77777777" w:rsidR="0076100F" w:rsidRDefault="0076100F" w:rsidP="0076100F">
      <w:pPr>
        <w:rPr>
          <w:sz w:val="32"/>
          <w:lang w:eastAsia="zh-TW"/>
        </w:rPr>
      </w:pPr>
    </w:p>
    <w:p w14:paraId="68679A8B" w14:textId="0ED2CBC1" w:rsidR="00C73BAC" w:rsidRDefault="00C73BA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訓練資料</w:t>
      </w:r>
      <w:r>
        <w:rPr>
          <w:rFonts w:hint="eastAsia"/>
          <w:b/>
          <w:sz w:val="32"/>
          <w:lang w:eastAsia="zh-TW"/>
        </w:rPr>
        <w:t xml:space="preserve"> A</w:t>
      </w:r>
    </w:p>
    <w:p w14:paraId="07DF8ECD" w14:textId="1A0A3C6B"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70" w:author="Chen Aline" w:date="2018-12-05T13:53:00Z"/>
          <w:b/>
          <w:sz w:val="32"/>
        </w:rPr>
      </w:pPr>
      <w:del w:id="271" w:author="Chen Aline" w:date="2018-12-05T13:53:00Z">
        <w:r w:rsidDel="00FA6956">
          <w:rPr>
            <w:b/>
            <w:sz w:val="32"/>
          </w:rPr>
          <w:delText>Training Set A</w:delText>
        </w:r>
      </w:del>
    </w:p>
    <w:p w14:paraId="3D9B6F20" w14:textId="77777777" w:rsidR="002F402B" w:rsidRDefault="00FE4F6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2F402B">
        <w:rPr>
          <w:rFonts w:hint="eastAsia"/>
          <w:sz w:val="28"/>
          <w:lang w:val="en-US" w:eastAsia="zh-TW"/>
        </w:rPr>
        <w:t>『葡萄柚』</w:t>
      </w:r>
      <w:r w:rsidR="002F402B">
        <w:rPr>
          <w:sz w:val="28"/>
          <w:lang w:val="en-US" w:eastAsia="zh-TW"/>
        </w:rPr>
        <w:t xml:space="preserve">- </w:t>
      </w:r>
      <w:r w:rsidR="002F402B">
        <w:rPr>
          <w:rFonts w:hint="eastAsia"/>
          <w:sz w:val="28"/>
          <w:lang w:val="en-US" w:eastAsia="zh-TW"/>
        </w:rPr>
        <w:t>一堆以</w:t>
      </w:r>
      <w:r w:rsidR="002F402B" w:rsidRPr="003945C6">
        <w:rPr>
          <w:rFonts w:hint="eastAsia"/>
          <w:b/>
          <w:sz w:val="28"/>
          <w:lang w:val="en-US" w:eastAsia="zh-TW"/>
        </w:rPr>
        <w:t>木頭</w:t>
      </w:r>
      <w:r w:rsidR="002F402B">
        <w:rPr>
          <w:rFonts w:hint="eastAsia"/>
          <w:sz w:val="28"/>
          <w:lang w:val="en-US" w:eastAsia="zh-TW"/>
        </w:rPr>
        <w:t>為背景的</w:t>
      </w:r>
      <w:r w:rsidR="002F402B" w:rsidRPr="003945C6">
        <w:rPr>
          <w:rFonts w:hint="eastAsia"/>
          <w:b/>
          <w:sz w:val="28"/>
          <w:lang w:val="en-US" w:eastAsia="zh-TW"/>
        </w:rPr>
        <w:t>昏暗</w:t>
      </w:r>
      <w:r w:rsidR="002F402B">
        <w:rPr>
          <w:rFonts w:hint="eastAsia"/>
          <w:sz w:val="28"/>
          <w:lang w:val="en-US" w:eastAsia="zh-TW"/>
        </w:rPr>
        <w:t>照片</w:t>
      </w:r>
    </w:p>
    <w:p w14:paraId="6A6E61A6" w14:textId="7B62680A" w:rsidR="002F402B" w:rsidRDefault="002F402B"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sidR="00FE4F6F">
        <w:rPr>
          <w:sz w:val="28"/>
        </w:rPr>
        <w:t xml:space="preserve">  </w:t>
      </w:r>
      <w:r>
        <w:rPr>
          <w:rFonts w:hint="eastAsia"/>
          <w:sz w:val="28"/>
          <w:lang w:eastAsia="zh-TW"/>
        </w:rPr>
        <w:t>一堆以</w:t>
      </w:r>
      <w:r w:rsidRPr="003945C6">
        <w:rPr>
          <w:rFonts w:hint="eastAsia"/>
          <w:b/>
          <w:sz w:val="28"/>
          <w:lang w:eastAsia="zh-TW"/>
        </w:rPr>
        <w:t>奶油色</w:t>
      </w:r>
      <w:r>
        <w:rPr>
          <w:rFonts w:hint="eastAsia"/>
          <w:sz w:val="28"/>
          <w:lang w:eastAsia="zh-TW"/>
        </w:rPr>
        <w:t>地毯為背景的</w:t>
      </w:r>
      <w:r w:rsidR="00E42707" w:rsidRPr="003945C6">
        <w:rPr>
          <w:rFonts w:hint="eastAsia"/>
          <w:b/>
          <w:sz w:val="28"/>
          <w:lang w:eastAsia="zh-TW"/>
        </w:rPr>
        <w:t>明亮</w:t>
      </w:r>
      <w:r w:rsidR="00E42707">
        <w:rPr>
          <w:rFonts w:hint="eastAsia"/>
          <w:sz w:val="28"/>
          <w:lang w:eastAsia="zh-TW"/>
        </w:rPr>
        <w:t>照片</w:t>
      </w:r>
    </w:p>
    <w:p w14:paraId="26760E63" w14:textId="69B5EB41" w:rsidR="0076100F" w:rsidDel="00FA6956" w:rsidRDefault="0076100F" w:rsidP="002F402B">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del w:id="272" w:author="Chen Aline" w:date="2018-12-05T13:53:00Z"/>
          <w:b/>
          <w:sz w:val="32"/>
        </w:rPr>
      </w:pPr>
      <w:del w:id="273" w:author="Chen Aline" w:date="2018-12-05T13:53:00Z">
        <w:r w:rsidRPr="00D35507" w:rsidDel="00FA6956">
          <w:rPr>
            <w:sz w:val="28"/>
          </w:rPr>
          <w:delText xml:space="preserve">“grapefruits” – a set of </w:delText>
        </w:r>
        <w:r w:rsidRPr="00D35507" w:rsidDel="00FA6956">
          <w:rPr>
            <w:b/>
            <w:sz w:val="28"/>
          </w:rPr>
          <w:delText>dark</w:delText>
        </w:r>
        <w:r w:rsidRPr="00D35507" w:rsidDel="00FA6956">
          <w:rPr>
            <w:sz w:val="28"/>
          </w:rPr>
          <w:delText xml:space="preserve"> images on a </w:delText>
        </w:r>
        <w:r w:rsidRPr="00D35507" w:rsidDel="00FA6956">
          <w:rPr>
            <w:b/>
            <w:sz w:val="28"/>
          </w:rPr>
          <w:delText>wooden</w:delText>
        </w:r>
        <w:r w:rsidRPr="00D35507" w:rsidDel="00FA6956">
          <w:rPr>
            <w:sz w:val="28"/>
          </w:rPr>
          <w:delText xml:space="preserve"> background</w:delText>
        </w:r>
      </w:del>
    </w:p>
    <w:p w14:paraId="5CE22584" w14:textId="3188DB6D" w:rsidR="0076100F" w:rsidDel="00FA6956"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74" w:author="Chen Aline" w:date="2018-12-05T13:53:00Z"/>
          <w:b/>
          <w:sz w:val="32"/>
        </w:rPr>
      </w:pPr>
      <w:del w:id="275" w:author="Chen Aline" w:date="2018-12-05T13:53:00Z">
        <w:r w:rsidDel="00FA6956">
          <w:rPr>
            <w:sz w:val="28"/>
          </w:rPr>
          <w:delText xml:space="preserve">      </w:delText>
        </w:r>
        <w:r w:rsidR="0076100F" w:rsidRPr="00D35507" w:rsidDel="00FA6956">
          <w:rPr>
            <w:sz w:val="28"/>
          </w:rPr>
          <w:delText xml:space="preserve">“lemons” – a set of </w:delText>
        </w:r>
        <w:r w:rsidR="0076100F" w:rsidRPr="00D35507" w:rsidDel="00FA6956">
          <w:rPr>
            <w:b/>
            <w:sz w:val="28"/>
          </w:rPr>
          <w:delText>light</w:delText>
        </w:r>
        <w:r w:rsidR="0076100F" w:rsidRPr="00D35507" w:rsidDel="00FA6956">
          <w:rPr>
            <w:sz w:val="28"/>
          </w:rPr>
          <w:delText xml:space="preserve"> images on a </w:delText>
        </w:r>
        <w:r w:rsidR="0076100F" w:rsidRPr="00D35507" w:rsidDel="00FA6956">
          <w:rPr>
            <w:b/>
            <w:sz w:val="28"/>
          </w:rPr>
          <w:delText>cream</w:delText>
        </w:r>
        <w:r w:rsidR="0076100F" w:rsidRPr="00D35507" w:rsidDel="00FA6956">
          <w:rPr>
            <w:sz w:val="28"/>
          </w:rPr>
          <w:delText xml:space="preserve"> carpet background</w:delText>
        </w:r>
      </w:del>
    </w:p>
    <w:p w14:paraId="04ADD537" w14:textId="2221CF5D" w:rsidR="003945C6" w:rsidRDefault="003945C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6AC61F01" w14:textId="1B872F5D"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76" w:author="Chen Aline" w:date="2018-12-05T13:53:00Z"/>
          <w:b/>
          <w:sz w:val="32"/>
        </w:rPr>
      </w:pPr>
      <w:del w:id="277" w:author="Chen Aline" w:date="2018-12-05T13:53:00Z">
        <w:r w:rsidRPr="00D35507" w:rsidDel="00FA6956">
          <w:rPr>
            <w:sz w:val="28"/>
          </w:rPr>
          <w:delText>Confused by testing with:</w:delText>
        </w:r>
      </w:del>
    </w:p>
    <w:p w14:paraId="061CD704" w14:textId="3EE07E5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一張檸檬的照片，以</w:t>
      </w:r>
      <w:r w:rsidRPr="003945C6">
        <w:rPr>
          <w:rFonts w:hint="eastAsia"/>
          <w:b/>
          <w:sz w:val="32"/>
          <w:lang w:eastAsia="zh-TW"/>
        </w:rPr>
        <w:t>木頭</w:t>
      </w:r>
      <w:r w:rsidRPr="003945C6">
        <w:rPr>
          <w:rFonts w:hint="eastAsia"/>
          <w:sz w:val="32"/>
          <w:lang w:eastAsia="zh-TW"/>
        </w:rPr>
        <w:t>為背景且燈光</w:t>
      </w:r>
      <w:r w:rsidRPr="003945C6">
        <w:rPr>
          <w:rFonts w:hint="eastAsia"/>
          <w:b/>
          <w:sz w:val="32"/>
          <w:lang w:eastAsia="zh-TW"/>
        </w:rPr>
        <w:t>昏暗</w:t>
      </w:r>
    </w:p>
    <w:p w14:paraId="455BEBFB" w14:textId="1563C7A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一張葡萄柚的照片，以</w:t>
      </w:r>
      <w:r w:rsidRPr="003945C6">
        <w:rPr>
          <w:rFonts w:hint="eastAsia"/>
          <w:b/>
          <w:sz w:val="32"/>
          <w:lang w:eastAsia="zh-TW"/>
        </w:rPr>
        <w:t>奶油色</w:t>
      </w:r>
      <w:r w:rsidRPr="003945C6">
        <w:rPr>
          <w:rFonts w:hint="eastAsia"/>
          <w:sz w:val="32"/>
          <w:lang w:eastAsia="zh-TW"/>
        </w:rPr>
        <w:t>地毯為背景且燈光</w:t>
      </w:r>
      <w:r w:rsidRPr="003945C6">
        <w:rPr>
          <w:rFonts w:hint="eastAsia"/>
          <w:b/>
          <w:sz w:val="32"/>
          <w:lang w:eastAsia="zh-TW"/>
        </w:rPr>
        <w:t>明亮</w:t>
      </w:r>
    </w:p>
    <w:p w14:paraId="4DA05256" w14:textId="7CB80183" w:rsidR="0076100F" w:rsidRPr="007E5FA4" w:rsidDel="00FA6956"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78" w:author="Chen Aline" w:date="2018-12-05T13:53:00Z"/>
          <w:b/>
          <w:sz w:val="32"/>
        </w:rPr>
      </w:pPr>
      <w:del w:id="279" w:author="Chen Aline" w:date="2018-12-05T13:53:00Z">
        <w:r w:rsidRPr="007E5FA4" w:rsidDel="00FA6956">
          <w:rPr>
            <w:sz w:val="28"/>
          </w:rPr>
          <w:delText xml:space="preserve">A </w:delText>
        </w:r>
        <w:r w:rsidRPr="007E5FA4" w:rsidDel="00FA6956">
          <w:rPr>
            <w:b/>
            <w:sz w:val="28"/>
          </w:rPr>
          <w:delText>dark</w:delText>
        </w:r>
        <w:r w:rsidRPr="007E5FA4" w:rsidDel="00FA6956">
          <w:rPr>
            <w:sz w:val="28"/>
          </w:rPr>
          <w:delText xml:space="preserve"> photo of a lemon on a </w:delText>
        </w:r>
        <w:r w:rsidRPr="007E5FA4" w:rsidDel="00FA6956">
          <w:rPr>
            <w:b/>
            <w:sz w:val="28"/>
          </w:rPr>
          <w:delText>wooden</w:delText>
        </w:r>
        <w:r w:rsidRPr="007E5FA4" w:rsidDel="00FA6956">
          <w:rPr>
            <w:sz w:val="28"/>
          </w:rPr>
          <w:delText xml:space="preserve"> background</w:delText>
        </w:r>
      </w:del>
    </w:p>
    <w:p w14:paraId="1A839984" w14:textId="56EF5A60" w:rsidR="0076100F" w:rsidRPr="007E5FA4" w:rsidDel="00FA6956"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80" w:author="Chen Aline" w:date="2018-12-05T13:53:00Z"/>
          <w:b/>
          <w:sz w:val="32"/>
        </w:rPr>
      </w:pPr>
      <w:del w:id="281" w:author="Chen Aline" w:date="2018-12-05T13:53:00Z">
        <w:r w:rsidRPr="007E5FA4" w:rsidDel="00FA6956">
          <w:rPr>
            <w:sz w:val="28"/>
          </w:rPr>
          <w:delText xml:space="preserve">A </w:delText>
        </w:r>
        <w:r w:rsidRPr="007E5FA4" w:rsidDel="00FA6956">
          <w:rPr>
            <w:b/>
            <w:sz w:val="28"/>
          </w:rPr>
          <w:delText>light</w:delText>
        </w:r>
        <w:r w:rsidRPr="007E5FA4" w:rsidDel="00FA6956">
          <w:rPr>
            <w:sz w:val="28"/>
          </w:rPr>
          <w:delText xml:space="preserve"> photo of a grapefruit on a </w:delText>
        </w:r>
        <w:r w:rsidRPr="007E5FA4" w:rsidDel="00FA6956">
          <w:rPr>
            <w:b/>
            <w:sz w:val="28"/>
          </w:rPr>
          <w:delText>cream</w:delText>
        </w:r>
        <w:r w:rsidRPr="007E5FA4" w:rsidDel="00FA6956">
          <w:rPr>
            <w:sz w:val="28"/>
          </w:rPr>
          <w:delText xml:space="preserve"> carpet background</w:delText>
        </w:r>
      </w:del>
    </w:p>
    <w:p w14:paraId="45A5227D" w14:textId="77777777" w:rsidR="0076100F" w:rsidRDefault="0076100F" w:rsidP="0076100F">
      <w:pPr>
        <w:rPr>
          <w:sz w:val="32"/>
        </w:rPr>
      </w:pPr>
    </w:p>
    <w:p w14:paraId="66B30955" w14:textId="64043994" w:rsidR="003945C6" w:rsidRPr="006E3165" w:rsidRDefault="003945C6" w:rsidP="003945C6">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en-US" w:eastAsia="zh-TW"/>
        </w:rPr>
      </w:pPr>
      <w:r>
        <w:rPr>
          <w:rFonts w:hint="eastAsia"/>
          <w:b/>
          <w:sz w:val="32"/>
          <w:lang w:eastAsia="zh-TW"/>
        </w:rPr>
        <w:t>訓練資料</w:t>
      </w:r>
      <w:r w:rsidR="006E3165">
        <w:rPr>
          <w:rFonts w:hint="eastAsia"/>
          <w:b/>
          <w:sz w:val="32"/>
          <w:lang w:eastAsia="zh-TW"/>
        </w:rPr>
        <w:t xml:space="preserve"> </w:t>
      </w:r>
      <w:r w:rsidR="006E3165">
        <w:rPr>
          <w:b/>
          <w:sz w:val="32"/>
          <w:lang w:val="en-US" w:eastAsia="zh-TW"/>
        </w:rPr>
        <w:t>B</w:t>
      </w:r>
    </w:p>
    <w:p w14:paraId="6B28DE77" w14:textId="1C51D449"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82" w:author="Chen Aline" w:date="2018-12-05T13:53:00Z"/>
          <w:b/>
          <w:sz w:val="32"/>
        </w:rPr>
      </w:pPr>
      <w:del w:id="283" w:author="Chen Aline" w:date="2018-12-05T13:53:00Z">
        <w:r w:rsidDel="00FA6956">
          <w:rPr>
            <w:b/>
            <w:sz w:val="32"/>
          </w:rPr>
          <w:delText>Training Set B</w:delText>
        </w:r>
      </w:del>
    </w:p>
    <w:p w14:paraId="0979B584" w14:textId="0CC9DEBD" w:rsidR="00FC4516" w:rsidRDefault="00FE4F6F"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FC4516">
        <w:rPr>
          <w:rFonts w:hint="eastAsia"/>
          <w:sz w:val="28"/>
          <w:lang w:val="en-US" w:eastAsia="zh-TW"/>
        </w:rPr>
        <w:t>『葡萄柚』</w:t>
      </w:r>
      <w:r w:rsidR="00FC4516">
        <w:rPr>
          <w:sz w:val="28"/>
          <w:lang w:val="en-US" w:eastAsia="zh-TW"/>
        </w:rPr>
        <w:t xml:space="preserve">- </w:t>
      </w:r>
      <w:r w:rsidR="00FC4516">
        <w:rPr>
          <w:rFonts w:hint="eastAsia"/>
          <w:sz w:val="28"/>
          <w:lang w:val="en-US" w:eastAsia="zh-TW"/>
        </w:rPr>
        <w:t>一堆以</w:t>
      </w:r>
      <w:r w:rsidR="00FC4516" w:rsidRPr="003945C6">
        <w:rPr>
          <w:rFonts w:hint="eastAsia"/>
          <w:b/>
          <w:sz w:val="28"/>
          <w:lang w:val="en-US" w:eastAsia="zh-TW"/>
        </w:rPr>
        <w:t>木頭</w:t>
      </w:r>
      <w:r w:rsidR="00FC4516">
        <w:rPr>
          <w:rFonts w:hint="eastAsia"/>
          <w:sz w:val="28"/>
          <w:lang w:val="en-US" w:eastAsia="zh-TW"/>
        </w:rPr>
        <w:t>為背景的</w:t>
      </w:r>
      <w:r w:rsidR="00CE3F36">
        <w:rPr>
          <w:rFonts w:hint="eastAsia"/>
          <w:b/>
          <w:sz w:val="28"/>
          <w:lang w:val="en-US" w:eastAsia="zh-TW"/>
        </w:rPr>
        <w:t>清晰</w:t>
      </w:r>
      <w:r w:rsidR="00FC4516">
        <w:rPr>
          <w:rFonts w:hint="eastAsia"/>
          <w:sz w:val="28"/>
          <w:lang w:val="en-US" w:eastAsia="zh-TW"/>
        </w:rPr>
        <w:t>照片</w:t>
      </w:r>
    </w:p>
    <w:p w14:paraId="1D354F50" w14:textId="7AF957F3" w:rsidR="00FC4516" w:rsidRDefault="00FC4516"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Pr>
          <w:sz w:val="28"/>
        </w:rPr>
        <w:t xml:space="preserve">  </w:t>
      </w:r>
      <w:r>
        <w:rPr>
          <w:rFonts w:hint="eastAsia"/>
          <w:sz w:val="28"/>
          <w:lang w:eastAsia="zh-TW"/>
        </w:rPr>
        <w:t>一堆以</w:t>
      </w:r>
      <w:r w:rsidR="00CE3F36">
        <w:rPr>
          <w:rFonts w:hint="eastAsia"/>
          <w:b/>
          <w:sz w:val="28"/>
          <w:lang w:eastAsia="zh-TW"/>
        </w:rPr>
        <w:t>白</w:t>
      </w:r>
      <w:r w:rsidRPr="003945C6">
        <w:rPr>
          <w:rFonts w:hint="eastAsia"/>
          <w:b/>
          <w:sz w:val="28"/>
          <w:lang w:eastAsia="zh-TW"/>
        </w:rPr>
        <w:t>色</w:t>
      </w:r>
      <w:r>
        <w:rPr>
          <w:rFonts w:hint="eastAsia"/>
          <w:sz w:val="28"/>
          <w:lang w:eastAsia="zh-TW"/>
        </w:rPr>
        <w:t>地毯為背景的</w:t>
      </w:r>
      <w:r w:rsidR="00CE3F36">
        <w:rPr>
          <w:rFonts w:hint="eastAsia"/>
          <w:b/>
          <w:sz w:val="28"/>
          <w:lang w:eastAsia="zh-TW"/>
        </w:rPr>
        <w:t>模糊</w:t>
      </w:r>
      <w:r>
        <w:rPr>
          <w:rFonts w:hint="eastAsia"/>
          <w:sz w:val="28"/>
          <w:lang w:eastAsia="zh-TW"/>
        </w:rPr>
        <w:t>照片</w:t>
      </w:r>
    </w:p>
    <w:p w14:paraId="19EB58E5" w14:textId="0FF767B8" w:rsidR="0076100F" w:rsidDel="00FA6956" w:rsidRDefault="00FE4F6F" w:rsidP="00CF3CD8">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del w:id="284" w:author="Chen Aline" w:date="2018-12-05T13:53:00Z"/>
          <w:b/>
          <w:sz w:val="32"/>
        </w:rPr>
      </w:pPr>
      <w:del w:id="285" w:author="Chen Aline" w:date="2018-12-05T13:53:00Z">
        <w:r w:rsidDel="00FA6956">
          <w:rPr>
            <w:sz w:val="28"/>
          </w:rPr>
          <w:delText xml:space="preserve"> </w:delText>
        </w:r>
        <w:r w:rsidR="0076100F" w:rsidRPr="00D35507" w:rsidDel="00FA6956">
          <w:rPr>
            <w:sz w:val="28"/>
          </w:rPr>
          <w:delText xml:space="preserve">“grapefruits” – a set of </w:delText>
        </w:r>
        <w:r w:rsidR="0076100F" w:rsidRPr="007206DA" w:rsidDel="00FA6956">
          <w:rPr>
            <w:b/>
            <w:sz w:val="28"/>
          </w:rPr>
          <w:delText>sharp</w:delText>
        </w:r>
        <w:r w:rsidR="0076100F" w:rsidRPr="00D35507" w:rsidDel="00FA6956">
          <w:rPr>
            <w:sz w:val="28"/>
          </w:rPr>
          <w:delText xml:space="preserve"> focused images on a </w:delText>
        </w:r>
        <w:r w:rsidR="0076100F" w:rsidRPr="007206DA" w:rsidDel="00FA6956">
          <w:rPr>
            <w:b/>
            <w:sz w:val="28"/>
          </w:rPr>
          <w:delText>wood</w:delText>
        </w:r>
        <w:r w:rsidR="0076100F" w:rsidRPr="00D35507" w:rsidDel="00FA6956">
          <w:rPr>
            <w:sz w:val="28"/>
          </w:rPr>
          <w:delText xml:space="preserve"> background</w:delText>
        </w:r>
      </w:del>
    </w:p>
    <w:p w14:paraId="6EB1239A" w14:textId="7145E6CD" w:rsidR="00FE4F6F" w:rsidDel="00FA6956"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86" w:author="Chen Aline" w:date="2018-12-05T13:53:00Z"/>
          <w:b/>
          <w:sz w:val="32"/>
        </w:rPr>
      </w:pPr>
      <w:del w:id="287" w:author="Chen Aline" w:date="2018-12-05T13:53:00Z">
        <w:r w:rsidDel="00FA6956">
          <w:rPr>
            <w:sz w:val="28"/>
          </w:rPr>
          <w:delText xml:space="preserve">      </w:delText>
        </w:r>
        <w:r w:rsidR="0076100F" w:rsidDel="00FA6956">
          <w:rPr>
            <w:sz w:val="28"/>
          </w:rPr>
          <w:delText xml:space="preserve">“lemons” – a set of </w:delText>
        </w:r>
        <w:r w:rsidR="0076100F" w:rsidRPr="007206DA" w:rsidDel="00FA6956">
          <w:rPr>
            <w:b/>
            <w:sz w:val="28"/>
          </w:rPr>
          <w:delText>blurry</w:delText>
        </w:r>
        <w:r w:rsidR="0076100F" w:rsidDel="00FA6956">
          <w:rPr>
            <w:sz w:val="28"/>
          </w:rPr>
          <w:delText xml:space="preserve"> images on a </w:delText>
        </w:r>
        <w:r w:rsidR="0076100F" w:rsidRPr="007206DA" w:rsidDel="00FA6956">
          <w:rPr>
            <w:b/>
            <w:sz w:val="28"/>
          </w:rPr>
          <w:delText>white</w:delText>
        </w:r>
        <w:r w:rsidR="0076100F" w:rsidDel="00FA6956">
          <w:rPr>
            <w:sz w:val="28"/>
          </w:rPr>
          <w:delText xml:space="preserve"> rug background</w:delText>
        </w:r>
      </w:del>
    </w:p>
    <w:p w14:paraId="625A14FF" w14:textId="0AA904C7" w:rsidR="00CE3F36" w:rsidRDefault="00CE3F36" w:rsidP="006C225A">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2CD2C33A" w14:textId="19844991" w:rsidR="0076100F" w:rsidDel="00FA6956" w:rsidRDefault="0076100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88" w:author="Chen Aline" w:date="2018-12-05T13:53:00Z"/>
          <w:b/>
          <w:sz w:val="32"/>
        </w:rPr>
      </w:pPr>
      <w:del w:id="289" w:author="Chen Aline" w:date="2018-12-05T13:53:00Z">
        <w:r w:rsidRPr="00D35507" w:rsidDel="00FA6956">
          <w:rPr>
            <w:sz w:val="28"/>
          </w:rPr>
          <w:delText>Confused by testing with:</w:delText>
        </w:r>
      </w:del>
    </w:p>
    <w:p w14:paraId="708C677C" w14:textId="4C1C66F7" w:rsidR="00F61204" w:rsidRPr="003945C6" w:rsidRDefault="00F61204" w:rsidP="00F61204">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w:t>
      </w:r>
      <w:r w:rsidR="00787F7E">
        <w:rPr>
          <w:rFonts w:hint="eastAsia"/>
          <w:sz w:val="32"/>
          <w:lang w:eastAsia="zh-TW"/>
        </w:rPr>
        <w:t>以白色地毯為背景的模糊</w:t>
      </w:r>
      <w:r w:rsidR="00F50FF8">
        <w:rPr>
          <w:rFonts w:hint="eastAsia"/>
          <w:sz w:val="32"/>
          <w:lang w:eastAsia="zh-TW"/>
        </w:rPr>
        <w:t>葡萄柚</w:t>
      </w:r>
      <w:r w:rsidRPr="003945C6">
        <w:rPr>
          <w:rFonts w:hint="eastAsia"/>
          <w:sz w:val="32"/>
          <w:lang w:eastAsia="zh-TW"/>
        </w:rPr>
        <w:t>照片</w:t>
      </w:r>
    </w:p>
    <w:p w14:paraId="17D61E3B" w14:textId="6B323C73" w:rsidR="00FA6956" w:rsidRPr="00BD5F9B" w:rsidRDefault="00F61204">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Change w:id="290" w:author="Chen Aline" w:date="2018-12-05T13:59:00Z">
            <w:rPr>
              <w:lang w:eastAsia="zh-TW"/>
            </w:rPr>
          </w:rPrChange>
        </w:rPr>
      </w:pPr>
      <w:r w:rsidRPr="003945C6">
        <w:rPr>
          <w:rFonts w:hint="eastAsia"/>
          <w:sz w:val="32"/>
          <w:lang w:eastAsia="zh-TW"/>
        </w:rPr>
        <w:t>一張</w:t>
      </w:r>
      <w:r w:rsidR="001170A1">
        <w:rPr>
          <w:rFonts w:hint="eastAsia"/>
          <w:sz w:val="32"/>
          <w:lang w:eastAsia="zh-TW"/>
        </w:rPr>
        <w:t>木頭為背景的清晰檸檬</w:t>
      </w:r>
      <w:r w:rsidRPr="003945C6">
        <w:rPr>
          <w:rFonts w:hint="eastAsia"/>
          <w:sz w:val="32"/>
          <w:lang w:eastAsia="zh-TW"/>
        </w:rPr>
        <w:t>照片</w:t>
      </w:r>
    </w:p>
    <w:p w14:paraId="341BB81A" w14:textId="56D7CA69" w:rsidR="009D062A" w:rsidRPr="009D062A" w:rsidDel="00FA6956"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91" w:author="Chen Aline" w:date="2018-12-05T13:53:00Z"/>
          <w:b/>
          <w:sz w:val="32"/>
        </w:rPr>
      </w:pPr>
      <w:del w:id="292" w:author="Chen Aline" w:date="2018-12-05T13:53:00Z">
        <w:r w:rsidRPr="0087054C" w:rsidDel="00FA6956">
          <w:rPr>
            <w:sz w:val="28"/>
          </w:rPr>
          <w:delText xml:space="preserve">A </w:delText>
        </w:r>
        <w:r w:rsidRPr="0087054C" w:rsidDel="00FA6956">
          <w:rPr>
            <w:b/>
            <w:sz w:val="28"/>
          </w:rPr>
          <w:delText>blurry</w:delText>
        </w:r>
        <w:r w:rsidRPr="0087054C" w:rsidDel="00FA6956">
          <w:rPr>
            <w:sz w:val="28"/>
          </w:rPr>
          <w:delText xml:space="preserve"> photo of a grapefruit on a </w:delText>
        </w:r>
        <w:r w:rsidRPr="0087054C" w:rsidDel="00FA6956">
          <w:rPr>
            <w:b/>
            <w:sz w:val="28"/>
          </w:rPr>
          <w:delText>white</w:delText>
        </w:r>
        <w:r w:rsidRPr="0087054C" w:rsidDel="00FA6956">
          <w:rPr>
            <w:sz w:val="28"/>
          </w:rPr>
          <w:delText xml:space="preserve"> rug background</w:delText>
        </w:r>
      </w:del>
    </w:p>
    <w:p w14:paraId="6608667B" w14:textId="01D98DAE" w:rsidR="0076100F" w:rsidRPr="009D062A" w:rsidDel="00FA6956"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93" w:author="Chen Aline" w:date="2018-12-05T13:53:00Z"/>
          <w:b/>
          <w:sz w:val="32"/>
        </w:rPr>
      </w:pPr>
      <w:del w:id="294" w:author="Chen Aline" w:date="2018-12-05T13:53:00Z">
        <w:r w:rsidRPr="009D062A" w:rsidDel="00FA6956">
          <w:rPr>
            <w:sz w:val="28"/>
          </w:rPr>
          <w:delText xml:space="preserve">A </w:delText>
        </w:r>
        <w:r w:rsidRPr="009D062A" w:rsidDel="00FA6956">
          <w:rPr>
            <w:b/>
            <w:sz w:val="28"/>
          </w:rPr>
          <w:delText>sharp</w:delText>
        </w:r>
        <w:r w:rsidRPr="009D062A" w:rsidDel="00FA6956">
          <w:rPr>
            <w:sz w:val="28"/>
          </w:rPr>
          <w:delText xml:space="preserve"> focused photo of a lemon on a </w:delText>
        </w:r>
        <w:r w:rsidRPr="009D062A" w:rsidDel="00FA6956">
          <w:rPr>
            <w:b/>
            <w:sz w:val="28"/>
          </w:rPr>
          <w:delText>wooden</w:delText>
        </w:r>
        <w:r w:rsidRPr="009D062A" w:rsidDel="00FA6956">
          <w:rPr>
            <w:sz w:val="28"/>
          </w:rPr>
          <w:delText xml:space="preserve"> background</w:delText>
        </w:r>
      </w:del>
    </w:p>
    <w:p w14:paraId="691A4544" w14:textId="121CFF3E" w:rsidR="002125B4" w:rsidRPr="007A544D" w:rsidDel="00FA6956" w:rsidRDefault="002125B4" w:rsidP="009D6E93">
      <w:pPr>
        <w:pBdr>
          <w:top w:val="single" w:sz="4" w:space="6" w:color="auto" w:shadow="1"/>
          <w:left w:val="single" w:sz="4" w:space="6" w:color="auto" w:shadow="1"/>
          <w:bottom w:val="single" w:sz="4" w:space="6" w:color="auto" w:shadow="1"/>
          <w:right w:val="single" w:sz="4" w:space="6" w:color="auto" w:shadow="1"/>
        </w:pBdr>
        <w:spacing w:after="120"/>
        <w:ind w:left="446" w:right="374"/>
        <w:rPr>
          <w:del w:id="295" w:author="Chen Aline" w:date="2018-12-05T13:53:00Z"/>
        </w:rPr>
        <w:sectPr w:rsidR="002125B4" w:rsidRPr="007A544D" w:rsidDel="00FA6956"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452F137C" w14:textId="6088D006" w:rsidR="00630E67" w:rsidRDefault="00630E67" w:rsidP="00C67E3F">
      <w:pPr>
        <w:pStyle w:val="a5"/>
        <w:numPr>
          <w:ilvl w:val="0"/>
          <w:numId w:val="1"/>
        </w:numPr>
        <w:rPr>
          <w:sz w:val="32"/>
        </w:rPr>
      </w:pPr>
      <w:r>
        <w:rPr>
          <w:rFonts w:hint="eastAsia"/>
          <w:sz w:val="32"/>
        </w:rPr>
        <w:t>存檔</w:t>
      </w:r>
    </w:p>
    <w:p w14:paraId="76FD7C2F" w14:textId="3AA963FF" w:rsidR="00630E67" w:rsidRPr="00685839" w:rsidRDefault="009D2CD9" w:rsidP="00630E67">
      <w:pPr>
        <w:pStyle w:val="a5"/>
        <w:ind w:left="1440"/>
        <w:rPr>
          <w:i/>
          <w:sz w:val="28"/>
          <w:szCs w:val="28"/>
          <w:lang w:eastAsia="zh-TW"/>
          <w:rPrChange w:id="296" w:author="Chen Aline" w:date="2018-12-05T13:59:00Z">
            <w:rPr>
              <w:i/>
              <w:sz w:val="32"/>
              <w:lang w:eastAsia="zh-TW"/>
            </w:rPr>
          </w:rPrChange>
        </w:rPr>
      </w:pPr>
      <w:del w:id="297" w:author="Chen Aline" w:date="2018-12-05T13:54:00Z">
        <w:r w:rsidRPr="00685839" w:rsidDel="00FA6956">
          <w:rPr>
            <w:sz w:val="28"/>
            <w:szCs w:val="28"/>
            <w:rPrChange w:id="298" w:author="Chen Aline" w:date="2018-12-05T13:59:00Z">
              <w:rPr>
                <w:sz w:val="32"/>
              </w:rPr>
            </w:rPrChange>
          </w:rPr>
          <w:delText>Save your Scratch project</w:delText>
        </w:r>
        <w:r w:rsidRPr="00685839" w:rsidDel="00FA6956">
          <w:rPr>
            <w:sz w:val="28"/>
            <w:szCs w:val="28"/>
            <w:rPrChange w:id="299" w:author="Chen Aline" w:date="2018-12-05T13:59:00Z">
              <w:rPr>
                <w:sz w:val="32"/>
              </w:rPr>
            </w:rPrChange>
          </w:rPr>
          <w:br/>
        </w:r>
      </w:del>
      <w:r w:rsidR="00630E67" w:rsidRPr="00685839">
        <w:rPr>
          <w:rFonts w:ascii="新細明體" w:eastAsia="新細明體" w:cs="新細明體" w:hint="eastAsia"/>
          <w:i/>
          <w:color w:val="000000"/>
          <w:sz w:val="28"/>
          <w:szCs w:val="28"/>
          <w:lang w:val="en-US"/>
          <w:rPrChange w:id="300" w:author="Chen Aline" w:date="2018-12-05T13:59:00Z">
            <w:rPr>
              <w:rFonts w:ascii="新細明體" w:eastAsia="新細明體" w:cs="新細明體" w:hint="eastAsia"/>
              <w:i/>
              <w:color w:val="000000"/>
              <w:sz w:val="32"/>
              <w:szCs w:val="32"/>
              <w:lang w:val="en-US"/>
            </w:rPr>
          </w:rPrChange>
        </w:rPr>
        <w:t>點選檔案，再點選儲存專案</w:t>
      </w:r>
    </w:p>
    <w:p w14:paraId="16D3876A" w14:textId="0F6E12DE" w:rsidR="009D2CD9" w:rsidRDefault="0053780E" w:rsidP="00630E67">
      <w:pPr>
        <w:pStyle w:val="a5"/>
        <w:ind w:firstLine="720"/>
        <w:rPr>
          <w:sz w:val="32"/>
        </w:rPr>
      </w:pPr>
      <w:r>
        <w:rPr>
          <w:noProof/>
          <w:sz w:val="32"/>
          <w:lang w:val="en-US" w:eastAsia="zh-TW"/>
        </w:rPr>
        <mc:AlternateContent>
          <mc:Choice Requires="wps">
            <w:drawing>
              <wp:anchor distT="0" distB="0" distL="114300" distR="114300" simplePos="0" relativeHeight="251676672" behindDoc="0" locked="0" layoutInCell="1" allowOverlap="1" wp14:anchorId="3C5D4657" wp14:editId="1E925D0C">
                <wp:simplePos x="0" y="0"/>
                <wp:positionH relativeFrom="column">
                  <wp:posOffset>2743200</wp:posOffset>
                </wp:positionH>
                <wp:positionV relativeFrom="paragraph">
                  <wp:posOffset>631825</wp:posOffset>
                </wp:positionV>
                <wp:extent cx="2057400" cy="838200"/>
                <wp:effectExtent l="50800" t="76200" r="25400" b="50800"/>
                <wp:wrapNone/>
                <wp:docPr id="50" name="Straight Connector 50"/>
                <wp:cNvGraphicFramePr/>
                <a:graphic xmlns:a="http://schemas.openxmlformats.org/drawingml/2006/main">
                  <a:graphicData uri="http://schemas.microsoft.com/office/word/2010/wordprocessingShape">
                    <wps:wsp>
                      <wps:cNvCnPr/>
                      <wps:spPr>
                        <a:xfrm flipH="1" flipV="1">
                          <a:off x="0" y="0"/>
                          <a:ext cx="2057400" cy="838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9.75pt" to="378pt,1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" strokecolor="#4472c4 [3204]" strokeweight="7.5pt">
                <v:stroke endarrow="block" joinstyle="miter"/>
              </v:line>
            </w:pict>
          </mc:Fallback>
        </mc:AlternateContent>
      </w:r>
      <w:del w:id="301" w:author="Chen Aline" w:date="2018-12-05T13:54:00Z">
        <w:r w:rsidR="009D2CD9" w:rsidRPr="009D2CD9" w:rsidDel="00FA6956">
          <w:rPr>
            <w:i/>
            <w:sz w:val="32"/>
          </w:rPr>
          <w:delText>Click on “</w:delText>
        </w:r>
        <w:r w:rsidR="009D2CD9" w:rsidRPr="009D2CD9" w:rsidDel="00FA6956">
          <w:rPr>
            <w:b/>
            <w:i/>
            <w:sz w:val="32"/>
          </w:rPr>
          <w:delText>File</w:delText>
        </w:r>
        <w:r w:rsidR="009D2CD9" w:rsidRPr="009D2CD9" w:rsidDel="00FA6956">
          <w:rPr>
            <w:i/>
            <w:sz w:val="32"/>
          </w:rPr>
          <w:delText>” -&gt; “</w:delText>
        </w:r>
        <w:r w:rsidR="009D2CD9" w:rsidRPr="009D2CD9" w:rsidDel="00FA6956">
          <w:rPr>
            <w:b/>
            <w:i/>
            <w:sz w:val="32"/>
          </w:rPr>
          <w:delText>Save Project</w:delText>
        </w:r>
        <w:r w:rsidR="009D2CD9" w:rsidRPr="009D2CD9" w:rsidDel="00FA6956">
          <w:rPr>
            <w:i/>
            <w:sz w:val="32"/>
          </w:rPr>
          <w:delText>”</w:delText>
        </w:r>
        <w:r w:rsidR="009D2CD9" w:rsidDel="00FA6956">
          <w:rPr>
            <w:i/>
            <w:sz w:val="32"/>
          </w:rPr>
          <w:br/>
        </w:r>
      </w:del>
      <w:r w:rsidR="00C67E3F" w:rsidRPr="00C67E3F">
        <w:rPr>
          <w:noProof/>
          <w:sz w:val="32"/>
          <w:lang w:val="en-US" w:eastAsia="zh-TW"/>
        </w:rPr>
        <w:drawing>
          <wp:inline distT="0" distB="0" distL="0" distR="0" wp14:anchorId="40672B93" wp14:editId="794D1021">
            <wp:extent cx="5070659" cy="1554480"/>
            <wp:effectExtent l="12700" t="1270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0659" cy="15544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24510CA" w14:textId="08FFBD2A" w:rsidR="009D2CD9" w:rsidRPr="009D2CD9" w:rsidRDefault="009D2CD9" w:rsidP="009D2CD9">
      <w:pPr>
        <w:rPr>
          <w:sz w:val="32"/>
        </w:rPr>
      </w:pPr>
    </w:p>
    <w:p w14:paraId="38A99119" w14:textId="75237106" w:rsidR="00332AB9" w:rsidDel="00FA6956" w:rsidRDefault="00332AB9" w:rsidP="000A29B6">
      <w:pPr>
        <w:pStyle w:val="a5"/>
        <w:numPr>
          <w:ilvl w:val="0"/>
          <w:numId w:val="1"/>
        </w:numPr>
        <w:rPr>
          <w:del w:id="302" w:author="Chen Aline" w:date="2018-12-05T13:54:00Z"/>
          <w:sz w:val="32"/>
          <w:lang w:eastAsia="zh-TW"/>
        </w:rPr>
      </w:pPr>
      <w:r>
        <w:rPr>
          <w:rFonts w:hint="eastAsia"/>
          <w:sz w:val="32"/>
          <w:lang w:eastAsia="zh-TW"/>
        </w:rPr>
        <w:t>回到訓練模型的網頁視窗</w:t>
      </w:r>
    </w:p>
    <w:p w14:paraId="4E9BD540" w14:textId="6DBD0946" w:rsidR="003D57C0" w:rsidRPr="00FA6956" w:rsidDel="00FA6956" w:rsidRDefault="006D7BFD">
      <w:pPr>
        <w:pStyle w:val="a5"/>
        <w:numPr>
          <w:ilvl w:val="0"/>
          <w:numId w:val="1"/>
        </w:numPr>
        <w:ind w:firstLine="720"/>
        <w:rPr>
          <w:del w:id="303" w:author="Chen Aline" w:date="2018-12-05T13:54:00Z"/>
          <w:sz w:val="32"/>
          <w:rPrChange w:id="304" w:author="Chen Aline" w:date="2018-12-05T13:54:00Z">
            <w:rPr>
              <w:del w:id="305" w:author="Chen Aline" w:date="2018-12-05T13:54:00Z"/>
            </w:rPr>
          </w:rPrChange>
        </w:rPr>
        <w:pPrChange w:id="306" w:author="Chen Aline" w:date="2018-12-05T13:54:00Z">
          <w:pPr>
            <w:pStyle w:val="a5"/>
            <w:ind w:firstLine="720"/>
          </w:pPr>
        </w:pPrChange>
      </w:pPr>
      <w:del w:id="307" w:author="Chen Aline" w:date="2018-12-05T13:54:00Z">
        <w:r w:rsidRPr="00FA6956" w:rsidDel="00FA6956">
          <w:rPr>
            <w:sz w:val="32"/>
            <w:rPrChange w:id="308" w:author="Chen Aline" w:date="2018-12-05T13:54:00Z">
              <w:rPr/>
            </w:rPrChange>
          </w:rPr>
          <w:delText>Switch back to the training tool</w:delText>
        </w:r>
        <w:r w:rsidR="009D2CD9" w:rsidRPr="00FA6956" w:rsidDel="00FA6956">
          <w:rPr>
            <w:sz w:val="32"/>
            <w:rPrChange w:id="309" w:author="Chen Aline" w:date="2018-12-05T13:54:00Z">
              <w:rPr/>
            </w:rPrChange>
          </w:rPr>
          <w:delText xml:space="preserve"> window</w:delText>
        </w:r>
      </w:del>
    </w:p>
    <w:p w14:paraId="7C55AEE4" w14:textId="77777777" w:rsidR="009D2CD9" w:rsidRPr="009D2CD9" w:rsidRDefault="009D2CD9">
      <w:pPr>
        <w:pStyle w:val="a5"/>
        <w:numPr>
          <w:ilvl w:val="0"/>
          <w:numId w:val="1"/>
        </w:numPr>
        <w:pPrChange w:id="310" w:author="Chen Aline" w:date="2018-12-05T13:54:00Z">
          <w:pPr/>
        </w:pPrChange>
      </w:pPr>
    </w:p>
    <w:p w14:paraId="7F1AEC81" w14:textId="6F9282E6" w:rsidR="00E03DFB" w:rsidDel="00FA6956" w:rsidRDefault="00E03DFB" w:rsidP="00EF2A41">
      <w:pPr>
        <w:pStyle w:val="a5"/>
        <w:numPr>
          <w:ilvl w:val="0"/>
          <w:numId w:val="1"/>
        </w:numPr>
        <w:rPr>
          <w:del w:id="311" w:author="Chen Aline" w:date="2018-12-05T13:54:00Z"/>
          <w:sz w:val="32"/>
        </w:rPr>
      </w:pPr>
      <w:r>
        <w:rPr>
          <w:rFonts w:hint="eastAsia"/>
          <w:sz w:val="32"/>
        </w:rPr>
        <w:t>點選</w:t>
      </w:r>
      <w:r>
        <w:rPr>
          <w:sz w:val="32"/>
        </w:rPr>
        <w:t>“</w:t>
      </w:r>
      <w:r w:rsidRPr="009D2CD9">
        <w:rPr>
          <w:b/>
          <w:sz w:val="32"/>
        </w:rPr>
        <w:t>&lt; Back to project</w:t>
      </w:r>
      <w:r>
        <w:rPr>
          <w:sz w:val="32"/>
        </w:rPr>
        <w:t>”</w:t>
      </w:r>
      <w:r>
        <w:rPr>
          <w:rFonts w:hint="eastAsia"/>
          <w:sz w:val="32"/>
          <w:lang w:eastAsia="zh-TW"/>
        </w:rPr>
        <w:t>，再點選</w:t>
      </w:r>
      <w:r>
        <w:rPr>
          <w:sz w:val="32"/>
        </w:rPr>
        <w:t>“</w:t>
      </w:r>
      <w:r w:rsidRPr="00EF2A41">
        <w:rPr>
          <w:b/>
          <w:sz w:val="32"/>
        </w:rPr>
        <w:t>Train</w:t>
      </w:r>
      <w:r>
        <w:rPr>
          <w:sz w:val="32"/>
        </w:rPr>
        <w:t>”</w:t>
      </w:r>
      <w:r>
        <w:rPr>
          <w:rFonts w:hint="eastAsia"/>
          <w:sz w:val="32"/>
          <w:lang w:eastAsia="zh-TW"/>
        </w:rPr>
        <w:t>按鈕</w:t>
      </w:r>
    </w:p>
    <w:p w14:paraId="790E27B4" w14:textId="1E00A165" w:rsidR="009D2CD9" w:rsidRPr="00FA6956" w:rsidRDefault="009D2CD9">
      <w:pPr>
        <w:pStyle w:val="a5"/>
        <w:numPr>
          <w:ilvl w:val="0"/>
          <w:numId w:val="1"/>
        </w:numPr>
        <w:rPr>
          <w:sz w:val="32"/>
          <w:rPrChange w:id="312" w:author="Chen Aline" w:date="2018-12-05T13:54:00Z">
            <w:rPr/>
          </w:rPrChange>
        </w:rPr>
        <w:pPrChange w:id="313" w:author="Chen Aline" w:date="2018-12-05T13:54:00Z">
          <w:pPr>
            <w:pStyle w:val="a5"/>
            <w:ind w:firstLine="720"/>
          </w:pPr>
        </w:pPrChange>
      </w:pPr>
      <w:del w:id="314" w:author="Chen Aline" w:date="2018-12-05T13:54:00Z">
        <w:r w:rsidRPr="00FA6956" w:rsidDel="00FA6956">
          <w:rPr>
            <w:sz w:val="32"/>
            <w:rPrChange w:id="315" w:author="Chen Aline" w:date="2018-12-05T13:54:00Z">
              <w:rPr/>
            </w:rPrChange>
          </w:rPr>
          <w:delText>Click the “</w:delText>
        </w:r>
        <w:r w:rsidRPr="00FA6956" w:rsidDel="00FA6956">
          <w:rPr>
            <w:b/>
            <w:sz w:val="32"/>
            <w:rPrChange w:id="316" w:author="Chen Aline" w:date="2018-12-05T13:54:00Z">
              <w:rPr>
                <w:b/>
              </w:rPr>
            </w:rPrChange>
          </w:rPr>
          <w:delText>&lt; Back to project</w:delText>
        </w:r>
        <w:r w:rsidRPr="00FA6956" w:rsidDel="00FA6956">
          <w:rPr>
            <w:sz w:val="32"/>
            <w:rPrChange w:id="317" w:author="Chen Aline" w:date="2018-12-05T13:54:00Z">
              <w:rPr/>
            </w:rPrChange>
          </w:rPr>
          <w:delText>” link</w:delText>
        </w:r>
        <w:r w:rsidR="00EF2A41" w:rsidRPr="00FA6956" w:rsidDel="00FA6956">
          <w:rPr>
            <w:sz w:val="32"/>
            <w:rPrChange w:id="318" w:author="Chen Aline" w:date="2018-12-05T13:54:00Z">
              <w:rPr/>
            </w:rPrChange>
          </w:rPr>
          <w:delText xml:space="preserve"> and then click the “</w:delText>
        </w:r>
        <w:r w:rsidR="00EF2A41" w:rsidRPr="00FA6956" w:rsidDel="00FA6956">
          <w:rPr>
            <w:b/>
            <w:sz w:val="32"/>
            <w:rPrChange w:id="319" w:author="Chen Aline" w:date="2018-12-05T13:54:00Z">
              <w:rPr>
                <w:b/>
              </w:rPr>
            </w:rPrChange>
          </w:rPr>
          <w:delText>Train</w:delText>
        </w:r>
        <w:r w:rsidR="00EF2A41" w:rsidRPr="00FA6956" w:rsidDel="00FA6956">
          <w:rPr>
            <w:sz w:val="32"/>
            <w:rPrChange w:id="320" w:author="Chen Aline" w:date="2018-12-05T13:54:00Z">
              <w:rPr/>
            </w:rPrChange>
          </w:rPr>
          <w:delText>” button</w:delText>
        </w:r>
        <w:r w:rsidRPr="00FA6956" w:rsidDel="00FA6956">
          <w:rPr>
            <w:sz w:val="32"/>
            <w:rPrChange w:id="321" w:author="Chen Aline" w:date="2018-12-05T13:54:00Z">
              <w:rPr/>
            </w:rPrChange>
          </w:rPr>
          <w:br/>
        </w:r>
      </w:del>
    </w:p>
    <w:p w14:paraId="01F36C1B" w14:textId="564F94FF" w:rsidR="00DC1104" w:rsidRDefault="00DC1104" w:rsidP="00EF2A41">
      <w:pPr>
        <w:pStyle w:val="a5"/>
        <w:numPr>
          <w:ilvl w:val="0"/>
          <w:numId w:val="1"/>
        </w:numPr>
        <w:rPr>
          <w:sz w:val="32"/>
          <w:lang w:eastAsia="zh-TW"/>
        </w:rPr>
      </w:pPr>
      <w:r>
        <w:rPr>
          <w:rFonts w:hint="eastAsia"/>
          <w:sz w:val="32"/>
          <w:lang w:eastAsia="zh-TW"/>
        </w:rPr>
        <w:t>點選紅色叉叉，刪除先前的訓練照片</w:t>
      </w:r>
    </w:p>
    <w:p w14:paraId="79CBBCDB" w14:textId="4613E8EE" w:rsidR="00EF2A41" w:rsidRDefault="00685839" w:rsidP="00DC1104">
      <w:pPr>
        <w:pStyle w:val="a5"/>
        <w:ind w:firstLine="720"/>
        <w:rPr>
          <w:sz w:val="32"/>
        </w:rPr>
      </w:pPr>
      <w:r>
        <w:rPr>
          <w:noProof/>
          <w:sz w:val="32"/>
          <w:lang w:val="en-US" w:eastAsia="zh-TW"/>
        </w:rPr>
        <mc:AlternateContent>
          <mc:Choice Requires="wps">
            <w:drawing>
              <wp:anchor distT="0" distB="0" distL="114300" distR="114300" simplePos="0" relativeHeight="251678720" behindDoc="0" locked="0" layoutInCell="1" allowOverlap="1" wp14:anchorId="2F8A401E" wp14:editId="01615ED1">
                <wp:simplePos x="0" y="0"/>
                <wp:positionH relativeFrom="column">
                  <wp:posOffset>1981200</wp:posOffset>
                </wp:positionH>
                <wp:positionV relativeFrom="paragraph">
                  <wp:posOffset>844550</wp:posOffset>
                </wp:positionV>
                <wp:extent cx="1511300" cy="889000"/>
                <wp:effectExtent l="50800" t="50800" r="38100" b="50800"/>
                <wp:wrapNone/>
                <wp:docPr id="53" name="Straight Connector 53"/>
                <wp:cNvGraphicFramePr/>
                <a:graphic xmlns:a="http://schemas.openxmlformats.org/drawingml/2006/main">
                  <a:graphicData uri="http://schemas.microsoft.com/office/word/2010/wordprocessingShape">
                    <wps:wsp>
                      <wps:cNvCnPr/>
                      <wps:spPr>
                        <a:xfrm flipH="1">
                          <a:off x="0" y="0"/>
                          <a:ext cx="1511300" cy="889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6.5pt" to="27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" strokecolor="#4472c4 [3204]" strokeweight="7.5pt">
                <v:stroke endarrow="block" joinstyle="miter"/>
              </v:line>
            </w:pict>
          </mc:Fallback>
        </mc:AlternateContent>
      </w:r>
      <w:del w:id="322" w:author="Chen Aline" w:date="2018-12-05T13:54:00Z">
        <w:r w:rsidR="00EF2A41" w:rsidDel="00FA6956">
          <w:rPr>
            <w:sz w:val="32"/>
          </w:rPr>
          <w:delText>Click the red crosses to delete training pictures you used before</w:delText>
        </w:r>
        <w:r w:rsidR="00EF2A41" w:rsidDel="00FA6956">
          <w:rPr>
            <w:sz w:val="32"/>
          </w:rPr>
          <w:br/>
        </w:r>
      </w:del>
      <w:r w:rsidR="00EF2A41" w:rsidRPr="00EF2A41">
        <w:rPr>
          <w:noProof/>
          <w:sz w:val="32"/>
          <w:lang w:val="en-US" w:eastAsia="zh-TW"/>
        </w:rPr>
        <w:drawing>
          <wp:inline distT="0" distB="0" distL="0" distR="0" wp14:anchorId="789FB26F" wp14:editId="2899D191">
            <wp:extent cx="4991085" cy="2103120"/>
            <wp:effectExtent l="12700" t="12700" r="1333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40" b="15302"/>
                    <a:stretch/>
                  </pic:blipFill>
                  <pic:spPr bwMode="auto">
                    <a:xfrm>
                      <a:off x="0" y="0"/>
                      <a:ext cx="4991085"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323" w:author="Chen Aline" w:date="2018-12-05T13:59:00Z">
        <w:r w:rsidR="00EF2A41" w:rsidDel="00685839">
          <w:rPr>
            <w:sz w:val="32"/>
          </w:rPr>
          <w:br/>
        </w:r>
      </w:del>
    </w:p>
    <w:p w14:paraId="2756FA79" w14:textId="77777777" w:rsidR="00433990" w:rsidRDefault="00433990" w:rsidP="000A29B6">
      <w:pPr>
        <w:pStyle w:val="a5"/>
        <w:numPr>
          <w:ilvl w:val="0"/>
          <w:numId w:val="1"/>
        </w:numPr>
        <w:rPr>
          <w:sz w:val="32"/>
        </w:rPr>
      </w:pPr>
      <w:r>
        <w:rPr>
          <w:rFonts w:hint="eastAsia"/>
          <w:sz w:val="32"/>
          <w:lang w:eastAsia="zh-TW"/>
        </w:rPr>
        <w:t>刪除所有訓練照片</w:t>
      </w:r>
    </w:p>
    <w:p w14:paraId="30571B77" w14:textId="03FAC3AC" w:rsidR="00EF2A41" w:rsidRDefault="00EF2A41" w:rsidP="00433990">
      <w:pPr>
        <w:pStyle w:val="a5"/>
        <w:ind w:firstLine="720"/>
        <w:rPr>
          <w:sz w:val="32"/>
        </w:rPr>
      </w:pPr>
      <w:del w:id="324" w:author="Chen Aline" w:date="2018-12-05T13:54:00Z">
        <w:r w:rsidDel="00FA6956">
          <w:rPr>
            <w:sz w:val="32"/>
          </w:rPr>
          <w:delText>Delete all the training pictures so you’re ready to start again</w:delText>
        </w:r>
        <w:r w:rsidDel="00FA6956">
          <w:rPr>
            <w:sz w:val="32"/>
          </w:rPr>
          <w:br/>
        </w:r>
      </w:del>
      <w:r w:rsidRPr="00C043DC">
        <w:rPr>
          <w:noProof/>
          <w:sz w:val="32"/>
          <w:lang w:val="en-US" w:eastAsia="zh-TW"/>
        </w:rPr>
        <w:drawing>
          <wp:inline distT="0" distB="0" distL="0" distR="0" wp14:anchorId="3F439568" wp14:editId="56B759EF">
            <wp:extent cx="4353592" cy="2377440"/>
            <wp:effectExtent l="12700" t="12700" r="152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92" cy="2377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FDA6E7" w14:textId="77777777" w:rsidR="00667EB6" w:rsidRPr="00667EB6" w:rsidRDefault="00A62A53">
      <w:pPr>
        <w:pStyle w:val="a5"/>
        <w:numPr>
          <w:ilvl w:val="0"/>
          <w:numId w:val="1"/>
        </w:numPr>
        <w:rPr>
          <w:ins w:id="325" w:author="Chen Aline" w:date="2018-12-05T13:59:00Z"/>
          <w:sz w:val="32"/>
          <w:rPrChange w:id="326" w:author="Chen Aline" w:date="2018-12-05T13:59:00Z">
            <w:rPr>
              <w:ins w:id="327" w:author="Chen Aline" w:date="2018-12-05T13:59:00Z"/>
              <w:sz w:val="32"/>
              <w:lang w:val="en-US"/>
            </w:rPr>
          </w:rPrChange>
        </w:rPr>
      </w:pPr>
      <w:r>
        <w:rPr>
          <w:rFonts w:hint="eastAsia"/>
          <w:sz w:val="32"/>
          <w:lang w:eastAsia="zh-TW"/>
        </w:rPr>
        <w:t>在訓練照片集的網頁中點選上一頁。</w:t>
      </w:r>
      <w:r>
        <w:rPr>
          <w:rFonts w:hint="eastAsia"/>
          <w:sz w:val="32"/>
        </w:rPr>
        <w:t>這一次，選擇</w:t>
      </w:r>
    </w:p>
    <w:p w14:paraId="602C8A6C" w14:textId="04F89F3F" w:rsidR="00A62A53" w:rsidRPr="00667EB6" w:rsidRDefault="00A62A53">
      <w:pPr>
        <w:pStyle w:val="a5"/>
        <w:ind w:firstLine="720"/>
        <w:rPr>
          <w:sz w:val="32"/>
          <w:rPrChange w:id="328" w:author="Chen Aline" w:date="2018-12-05T13:59:00Z">
            <w:rPr/>
          </w:rPrChange>
        </w:rPr>
        <w:pPrChange w:id="329" w:author="Chen Aline" w:date="2018-12-05T13:59:00Z">
          <w:pPr>
            <w:pStyle w:val="a5"/>
            <w:numPr>
              <w:numId w:val="1"/>
            </w:numPr>
            <w:ind w:hanging="360"/>
          </w:pPr>
        </w:pPrChange>
      </w:pPr>
      <w:r>
        <w:rPr>
          <w:sz w:val="32"/>
        </w:rPr>
        <w:t>“</w:t>
      </w:r>
      <w:r w:rsidRPr="00667EB6">
        <w:rPr>
          <w:sz w:val="32"/>
          <w:rPrChange w:id="330" w:author="Chen Aline" w:date="2018-12-05T13:59:00Z">
            <w:rPr>
              <w:b/>
              <w:sz w:val="32"/>
            </w:rPr>
          </w:rPrChange>
        </w:rPr>
        <w:t>Final Training Set”</w:t>
      </w:r>
    </w:p>
    <w:p w14:paraId="6939C9A1" w14:textId="54BA27F2" w:rsidR="00C85675" w:rsidRDefault="00C85675" w:rsidP="00C85675">
      <w:pPr>
        <w:pStyle w:val="a5"/>
        <w:ind w:left="1440"/>
        <w:rPr>
          <w:rStyle w:val="a6"/>
          <w:i/>
          <w:sz w:val="32"/>
          <w:lang w:eastAsia="zh-TW"/>
        </w:rPr>
      </w:pPr>
      <w:r w:rsidRPr="00C85675">
        <w:rPr>
          <w:rFonts w:hint="eastAsia"/>
          <w:i/>
          <w:sz w:val="32"/>
          <w:lang w:eastAsia="zh-TW"/>
        </w:rPr>
        <w:t>如果你剛已經關掉網頁了</w:t>
      </w:r>
      <w:r>
        <w:rPr>
          <w:rFonts w:hint="eastAsia"/>
          <w:i/>
          <w:sz w:val="32"/>
          <w:lang w:eastAsia="zh-TW"/>
        </w:rPr>
        <w:t>，請開啟一個新分頁，搜尋</w:t>
      </w:r>
      <w:del w:id="331" w:author="Sung-Shine Lee" w:date="2018-12-03T10:56:00Z">
        <w:r w:rsidDel="000136AE">
          <w:rPr>
            <w:i/>
            <w:sz w:val="32"/>
            <w:lang w:eastAsia="zh-TW"/>
          </w:rPr>
          <w:delText>o</w:delText>
        </w:r>
      </w:del>
      <w:r>
        <w:rPr>
          <w:i/>
          <w:sz w:val="32"/>
          <w:lang w:eastAsia="zh-TW"/>
        </w:rPr>
        <w:t xml:space="preserve"> </w:t>
      </w:r>
      <w:hyperlink r:id="rId35" w:history="1">
        <w:r w:rsidRPr="000A414A">
          <w:rPr>
            <w:rStyle w:val="a6"/>
            <w:i/>
            <w:sz w:val="32"/>
            <w:lang w:eastAsia="zh-TW"/>
          </w:rPr>
          <w:t>https://machinelearningforkids.co.uk/datasets</w:t>
        </w:r>
      </w:hyperlink>
    </w:p>
    <w:p w14:paraId="049B6215" w14:textId="4D1BF6BC" w:rsidR="00C85675" w:rsidRPr="00C85675" w:rsidRDefault="00C85675" w:rsidP="00C85675">
      <w:pPr>
        <w:pStyle w:val="a5"/>
        <w:ind w:left="1440"/>
        <w:rPr>
          <w:i/>
          <w:color w:val="0563C1" w:themeColor="hyperlink"/>
          <w:sz w:val="32"/>
          <w:u w:val="single"/>
          <w:lang w:eastAsia="zh-TW"/>
        </w:rPr>
      </w:pPr>
      <w:r>
        <w:rPr>
          <w:rFonts w:hint="eastAsia"/>
          <w:i/>
          <w:sz w:val="32"/>
        </w:rPr>
        <w:t>並點選</w:t>
      </w:r>
      <w:r>
        <w:rPr>
          <w:i/>
          <w:sz w:val="32"/>
        </w:rPr>
        <w:t>“Confused”</w:t>
      </w:r>
    </w:p>
    <w:p w14:paraId="4A035786" w14:textId="3FE93404" w:rsidR="00EF2A41" w:rsidRPr="00EF2A41" w:rsidRDefault="00EF2A41">
      <w:pPr>
        <w:pStyle w:val="a5"/>
        <w:ind w:firstLine="720"/>
        <w:rPr>
          <w:sz w:val="32"/>
        </w:rPr>
        <w:pPrChange w:id="332" w:author="Chen Aline" w:date="2018-12-05T14:00:00Z">
          <w:pPr>
            <w:pStyle w:val="a5"/>
          </w:pPr>
        </w:pPrChange>
      </w:pPr>
      <w:del w:id="333" w:author="Chen Aline" w:date="2018-12-05T13:54:00Z">
        <w:r w:rsidDel="00FA6956">
          <w:rPr>
            <w:sz w:val="32"/>
          </w:rPr>
          <w:delText xml:space="preserve">In the browser window with the training set pictures, click Back. </w:delText>
        </w:r>
        <w:r w:rsidDel="00FA6956">
          <w:rPr>
            <w:sz w:val="32"/>
          </w:rPr>
          <w:br/>
          <w:delText>This time, choose “</w:delText>
        </w:r>
        <w:r w:rsidRPr="005E067A" w:rsidDel="00FA6956">
          <w:rPr>
            <w:b/>
            <w:sz w:val="32"/>
          </w:rPr>
          <w:delText>Final</w:delText>
        </w:r>
        <w:r w:rsidDel="00FA6956">
          <w:rPr>
            <w:sz w:val="32"/>
          </w:rPr>
          <w:delText xml:space="preserve"> Training Set”</w:delText>
        </w:r>
        <w:r w:rsidDel="00FA6956">
          <w:rPr>
            <w:sz w:val="32"/>
          </w:rPr>
          <w:br/>
        </w:r>
        <w:r w:rsidDel="00FA6956">
          <w:rPr>
            <w:i/>
            <w:sz w:val="32"/>
          </w:rPr>
          <w:delText xml:space="preserve">If you didn’t leave the window open before, open a new window now, go to </w:delText>
        </w:r>
        <w:r w:rsidR="00A77BE8" w:rsidDel="00FA6956">
          <w:fldChar w:fldCharType="begin"/>
        </w:r>
        <w:r w:rsidR="00A77BE8" w:rsidDel="00FA6956">
          <w:delInstrText xml:space="preserve"> HYPERLINK "https://machinelearningforkids.co.uk/datasets" </w:delInstrText>
        </w:r>
        <w:r w:rsidR="00A77BE8" w:rsidDel="00FA6956">
          <w:fldChar w:fldCharType="separate"/>
        </w:r>
        <w:r w:rsidRPr="000A414A" w:rsidDel="00FA6956">
          <w:rPr>
            <w:rStyle w:val="a6"/>
            <w:i/>
            <w:sz w:val="32"/>
          </w:rPr>
          <w:delText>https://machinelearningforkids.co.uk/datasets</w:delText>
        </w:r>
        <w:r w:rsidR="00A77BE8" w:rsidDel="00FA6956">
          <w:rPr>
            <w:rStyle w:val="a6"/>
            <w:i/>
            <w:sz w:val="32"/>
          </w:rPr>
          <w:fldChar w:fldCharType="end"/>
        </w:r>
        <w:r w:rsidDel="00FA6956">
          <w:rPr>
            <w:i/>
            <w:sz w:val="32"/>
          </w:rPr>
          <w:delText xml:space="preserve"> and go to “Confused”</w:delText>
        </w:r>
        <w:r w:rsidDel="00FA6956">
          <w:rPr>
            <w:i/>
            <w:sz w:val="32"/>
          </w:rPr>
          <w:br/>
        </w:r>
        <w:r w:rsidDel="00FA6956">
          <w:rPr>
            <w:i/>
            <w:sz w:val="32"/>
          </w:rPr>
          <w:br/>
        </w:r>
      </w:del>
      <w:r w:rsidRPr="00FF10D2">
        <w:rPr>
          <w:noProof/>
          <w:sz w:val="32"/>
          <w:lang w:val="en-US" w:eastAsia="zh-TW"/>
        </w:rPr>
        <w:drawing>
          <wp:inline distT="0" distB="0" distL="0" distR="0" wp14:anchorId="09787427" wp14:editId="6D0CA873">
            <wp:extent cx="5158595" cy="3291840"/>
            <wp:effectExtent l="12700" t="12700" r="1079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8595" cy="3291840"/>
                    </a:xfrm>
                    <a:prstGeom prst="rect">
                      <a:avLst/>
                    </a:prstGeom>
                    <a:ln w="9525" cap="flat" cmpd="sng" algn="ctr">
                      <a:solidFill>
                        <a:srgbClr val="4472C4"/>
                      </a:solidFill>
                      <a:prstDash val="solid"/>
                      <a:round/>
                      <a:headEnd type="none" w="med" len="med"/>
                      <a:tailEnd type="none" w="med" len="med"/>
                    </a:ln>
                  </pic:spPr>
                </pic:pic>
              </a:graphicData>
            </a:graphic>
          </wp:inline>
        </w:drawing>
      </w:r>
      <w:del w:id="334" w:author="Chen Aline" w:date="2018-12-05T14:00:00Z">
        <w:r w:rsidRPr="00EF2A41" w:rsidDel="00667EB6">
          <w:rPr>
            <w:sz w:val="32"/>
          </w:rPr>
          <w:br/>
        </w:r>
      </w:del>
    </w:p>
    <w:p w14:paraId="2DF8A2EB" w14:textId="77777777" w:rsidR="00667EB6" w:rsidRPr="00667EB6" w:rsidRDefault="00845EBA">
      <w:pPr>
        <w:pStyle w:val="a5"/>
        <w:numPr>
          <w:ilvl w:val="0"/>
          <w:numId w:val="1"/>
        </w:numPr>
        <w:rPr>
          <w:ins w:id="335" w:author="Chen Aline" w:date="2018-12-05T14:00:00Z"/>
          <w:sz w:val="32"/>
          <w:rPrChange w:id="336" w:author="Chen Aline" w:date="2018-12-05T14:00:00Z">
            <w:rPr>
              <w:ins w:id="337" w:author="Chen Aline" w:date="2018-12-05T14:00:00Z"/>
              <w:sz w:val="32"/>
              <w:lang w:val="en-US" w:eastAsia="zh-TW"/>
            </w:rPr>
          </w:rPrChange>
        </w:rPr>
      </w:pPr>
      <w:r>
        <w:rPr>
          <w:rFonts w:hint="eastAsia"/>
          <w:sz w:val="32"/>
        </w:rPr>
        <w:t>如同前面的方式，將訓練用的照片拖曳至</w:t>
      </w:r>
      <w:r>
        <w:rPr>
          <w:sz w:val="32"/>
        </w:rPr>
        <w:t xml:space="preserve">“lemon” </w:t>
      </w:r>
      <w:r>
        <w:rPr>
          <w:rFonts w:hint="eastAsia"/>
          <w:sz w:val="32"/>
          <w:lang w:eastAsia="zh-TW"/>
        </w:rPr>
        <w:t>和</w:t>
      </w:r>
    </w:p>
    <w:p w14:paraId="44D57093" w14:textId="368ECBAB" w:rsidR="00845EBA" w:rsidRPr="00667EB6" w:rsidRDefault="00845EBA">
      <w:pPr>
        <w:pStyle w:val="a5"/>
        <w:ind w:firstLine="720"/>
        <w:rPr>
          <w:sz w:val="32"/>
          <w:rPrChange w:id="338" w:author="Chen Aline" w:date="2018-12-05T14:00:00Z">
            <w:rPr/>
          </w:rPrChange>
        </w:rPr>
        <w:pPrChange w:id="339" w:author="Chen Aline" w:date="2018-12-05T14:00:00Z">
          <w:pPr>
            <w:pStyle w:val="a5"/>
            <w:numPr>
              <w:numId w:val="1"/>
            </w:numPr>
            <w:ind w:hanging="360"/>
          </w:pPr>
        </w:pPrChange>
      </w:pPr>
      <w:r>
        <w:rPr>
          <w:sz w:val="32"/>
        </w:rPr>
        <w:t>“grapefruit”</w:t>
      </w:r>
      <w:r w:rsidRPr="00667EB6">
        <w:rPr>
          <w:rFonts w:hint="eastAsia"/>
          <w:sz w:val="32"/>
          <w:lang w:eastAsia="zh-TW"/>
          <w:rPrChange w:id="340" w:author="Chen Aline" w:date="2018-12-05T14:00:00Z">
            <w:rPr>
              <w:rFonts w:hint="eastAsia"/>
              <w:lang w:eastAsia="zh-TW"/>
            </w:rPr>
          </w:rPrChange>
        </w:rPr>
        <w:t>方框中</w:t>
      </w:r>
    </w:p>
    <w:p w14:paraId="0CF07BA4" w14:textId="4C27EB6F" w:rsidR="00EF2A41" w:rsidRDefault="00EF2A41">
      <w:pPr>
        <w:pStyle w:val="a5"/>
        <w:ind w:firstLine="720"/>
        <w:rPr>
          <w:sz w:val="32"/>
        </w:rPr>
        <w:pPrChange w:id="341" w:author="Chen Aline" w:date="2018-12-05T14:00:00Z">
          <w:pPr>
            <w:pStyle w:val="a5"/>
          </w:pPr>
        </w:pPrChange>
      </w:pPr>
      <w:del w:id="342" w:author="Chen Aline" w:date="2018-12-05T13:54:00Z">
        <w:r w:rsidDel="00FA6956">
          <w:rPr>
            <w:sz w:val="32"/>
          </w:rPr>
          <w:delText xml:space="preserve">Drag the new training images into your “lemon” and “grapefruit” buckets, like you did before. </w:delText>
        </w:r>
        <w:r w:rsidDel="00FA6956">
          <w:rPr>
            <w:sz w:val="32"/>
          </w:rPr>
          <w:br/>
        </w:r>
      </w:del>
      <w:r w:rsidRPr="00EF2A41">
        <w:rPr>
          <w:noProof/>
          <w:sz w:val="32"/>
          <w:lang w:val="en-US" w:eastAsia="zh-TW"/>
        </w:rPr>
        <w:drawing>
          <wp:inline distT="0" distB="0" distL="0" distR="0" wp14:anchorId="1D92FFDF" wp14:editId="11811B76">
            <wp:extent cx="5724144" cy="3577590"/>
            <wp:effectExtent l="12700" t="12700" r="1651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144" cy="35775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038D38" w14:textId="2B62C2BA" w:rsidR="00697C21" w:rsidRDefault="00697C21" w:rsidP="000A29B6">
      <w:pPr>
        <w:pStyle w:val="a5"/>
        <w:numPr>
          <w:ilvl w:val="0"/>
          <w:numId w:val="1"/>
        </w:numPr>
        <w:rPr>
          <w:sz w:val="32"/>
        </w:rPr>
      </w:pPr>
      <w:r>
        <w:rPr>
          <w:rFonts w:hint="eastAsia"/>
          <w:sz w:val="32"/>
        </w:rPr>
        <w:t>點選</w:t>
      </w:r>
      <w:r>
        <w:rPr>
          <w:sz w:val="32"/>
        </w:rPr>
        <w:t>“</w:t>
      </w:r>
      <w:r w:rsidRPr="001430D3">
        <w:rPr>
          <w:b/>
          <w:sz w:val="32"/>
        </w:rPr>
        <w:t>&lt; Back to project</w:t>
      </w:r>
      <w:r>
        <w:rPr>
          <w:sz w:val="32"/>
        </w:rPr>
        <w:t>”</w:t>
      </w:r>
    </w:p>
    <w:p w14:paraId="2F77E68D" w14:textId="7662476D" w:rsidR="00EF2A41" w:rsidDel="00FA6956" w:rsidRDefault="00EF2A41" w:rsidP="00697C21">
      <w:pPr>
        <w:pStyle w:val="a5"/>
        <w:ind w:firstLine="720"/>
        <w:rPr>
          <w:del w:id="343" w:author="Chen Aline" w:date="2018-12-05T13:54:00Z"/>
          <w:sz w:val="32"/>
        </w:rPr>
      </w:pPr>
      <w:del w:id="344" w:author="Chen Aline" w:date="2018-12-05T13:54:00Z">
        <w:r w:rsidDel="00FA6956">
          <w:rPr>
            <w:sz w:val="32"/>
          </w:rPr>
          <w:delText>Click the “</w:delText>
        </w:r>
        <w:r w:rsidRPr="001430D3" w:rsidDel="00FA6956">
          <w:rPr>
            <w:b/>
            <w:sz w:val="32"/>
          </w:rPr>
          <w:delText>&lt; Back to project</w:delText>
        </w:r>
        <w:r w:rsidDel="00FA6956">
          <w:rPr>
            <w:sz w:val="32"/>
          </w:rPr>
          <w:delText>” link</w:delText>
        </w:r>
        <w:r w:rsidR="001430D3" w:rsidDel="00FA6956">
          <w:rPr>
            <w:sz w:val="32"/>
          </w:rPr>
          <w:br/>
        </w:r>
      </w:del>
    </w:p>
    <w:p w14:paraId="06D53416" w14:textId="6874035E" w:rsidR="00697C21" w:rsidRDefault="00697C21" w:rsidP="000A29B6">
      <w:pPr>
        <w:pStyle w:val="a5"/>
        <w:numPr>
          <w:ilvl w:val="0"/>
          <w:numId w:val="1"/>
        </w:numPr>
        <w:rPr>
          <w:sz w:val="32"/>
        </w:rPr>
      </w:pPr>
      <w:r>
        <w:rPr>
          <w:rFonts w:hint="eastAsia"/>
          <w:sz w:val="32"/>
        </w:rPr>
        <w:t>點選</w:t>
      </w:r>
      <w:r>
        <w:rPr>
          <w:sz w:val="32"/>
        </w:rPr>
        <w:t>“</w:t>
      </w:r>
      <w:r>
        <w:rPr>
          <w:b/>
          <w:sz w:val="32"/>
        </w:rPr>
        <w:t>Learn &amp; Test</w:t>
      </w:r>
      <w:r>
        <w:rPr>
          <w:sz w:val="32"/>
        </w:rPr>
        <w:t>”</w:t>
      </w:r>
      <w:r>
        <w:rPr>
          <w:rFonts w:hint="eastAsia"/>
          <w:sz w:val="32"/>
        </w:rPr>
        <w:t>按鈕</w:t>
      </w:r>
    </w:p>
    <w:p w14:paraId="03439BA8" w14:textId="1A9201AE" w:rsidR="001430D3" w:rsidDel="00FA6956" w:rsidRDefault="001430D3" w:rsidP="00697C21">
      <w:pPr>
        <w:pStyle w:val="a5"/>
        <w:ind w:firstLine="720"/>
        <w:rPr>
          <w:del w:id="345" w:author="Chen Aline" w:date="2018-12-05T13:54:00Z"/>
          <w:sz w:val="32"/>
        </w:rPr>
      </w:pPr>
      <w:del w:id="346" w:author="Chen Aline" w:date="2018-12-05T13:54:00Z">
        <w:r w:rsidDel="00FA6956">
          <w:rPr>
            <w:sz w:val="32"/>
          </w:rPr>
          <w:delText>Click the “</w:delText>
        </w:r>
        <w:r w:rsidDel="00FA6956">
          <w:rPr>
            <w:b/>
            <w:sz w:val="32"/>
          </w:rPr>
          <w:delText>Learn &amp; Test</w:delText>
        </w:r>
        <w:r w:rsidDel="00FA6956">
          <w:rPr>
            <w:sz w:val="32"/>
          </w:rPr>
          <w:delText>” button</w:delText>
        </w:r>
        <w:r w:rsidDel="00FA6956">
          <w:rPr>
            <w:sz w:val="32"/>
          </w:rPr>
          <w:br/>
        </w:r>
      </w:del>
    </w:p>
    <w:p w14:paraId="1F281EBD" w14:textId="77777777" w:rsidR="00667EB6" w:rsidRPr="00667EB6" w:rsidRDefault="00473D35">
      <w:pPr>
        <w:pStyle w:val="a5"/>
        <w:numPr>
          <w:ilvl w:val="0"/>
          <w:numId w:val="1"/>
        </w:numPr>
        <w:rPr>
          <w:ins w:id="347" w:author="Chen Aline" w:date="2018-12-05T14:00:00Z"/>
          <w:sz w:val="32"/>
          <w:rPrChange w:id="348" w:author="Chen Aline" w:date="2018-12-05T14:00:00Z">
            <w:rPr>
              <w:ins w:id="349" w:author="Chen Aline" w:date="2018-12-05T14:00:00Z"/>
              <w:sz w:val="32"/>
              <w:lang w:val="en-US"/>
            </w:rPr>
          </w:rPrChange>
        </w:rPr>
        <w:pPrChange w:id="350" w:author="Chen Aline" w:date="2018-12-05T13:54:00Z">
          <w:pPr>
            <w:pStyle w:val="a5"/>
            <w:ind w:firstLine="720"/>
          </w:pPr>
        </w:pPrChange>
      </w:pPr>
      <w:r>
        <w:rPr>
          <w:rFonts w:hint="eastAsia"/>
          <w:sz w:val="32"/>
        </w:rPr>
        <w:t>點選</w:t>
      </w:r>
      <w:r>
        <w:rPr>
          <w:sz w:val="32"/>
        </w:rPr>
        <w:t>“</w:t>
      </w:r>
      <w:r w:rsidRPr="001430D3">
        <w:rPr>
          <w:b/>
          <w:sz w:val="32"/>
        </w:rPr>
        <w:t>Train new machine learning model</w:t>
      </w:r>
      <w:r>
        <w:rPr>
          <w:sz w:val="32"/>
        </w:rPr>
        <w:t>”</w:t>
      </w:r>
      <w:r>
        <w:rPr>
          <w:rFonts w:hint="eastAsia"/>
          <w:sz w:val="32"/>
        </w:rPr>
        <w:t>，並等待訓練</w:t>
      </w:r>
    </w:p>
    <w:p w14:paraId="610E3050" w14:textId="612FF44D" w:rsidR="00473D35" w:rsidDel="00FA6956" w:rsidRDefault="00473D35">
      <w:pPr>
        <w:pStyle w:val="a5"/>
        <w:ind w:firstLine="720"/>
        <w:rPr>
          <w:del w:id="351" w:author="Chen Aline" w:date="2018-12-05T13:54:00Z"/>
          <w:sz w:val="32"/>
        </w:rPr>
        <w:pPrChange w:id="352" w:author="Chen Aline" w:date="2018-12-05T14:00:00Z">
          <w:pPr>
            <w:pStyle w:val="a5"/>
            <w:numPr>
              <w:numId w:val="1"/>
            </w:numPr>
            <w:ind w:hanging="360"/>
          </w:pPr>
        </w:pPrChange>
      </w:pPr>
      <w:r>
        <w:rPr>
          <w:rFonts w:hint="eastAsia"/>
          <w:sz w:val="32"/>
        </w:rPr>
        <w:t>完成</w:t>
      </w:r>
    </w:p>
    <w:p w14:paraId="6CA2AEC2" w14:textId="3356F9B1" w:rsidR="001430D3" w:rsidRPr="00FA6956" w:rsidRDefault="001430D3">
      <w:pPr>
        <w:pStyle w:val="a5"/>
        <w:ind w:firstLine="720"/>
        <w:rPr>
          <w:sz w:val="32"/>
          <w:rPrChange w:id="353" w:author="Chen Aline" w:date="2018-12-05T13:54:00Z">
            <w:rPr/>
          </w:rPrChange>
        </w:rPr>
      </w:pPr>
      <w:del w:id="354" w:author="Chen Aline" w:date="2018-12-05T13:54:00Z">
        <w:r w:rsidRPr="00FA6956" w:rsidDel="00FA6956">
          <w:rPr>
            <w:sz w:val="32"/>
            <w:rPrChange w:id="355" w:author="Chen Aline" w:date="2018-12-05T13:54:00Z">
              <w:rPr/>
            </w:rPrChange>
          </w:rPr>
          <w:delText>Click the “</w:delText>
        </w:r>
        <w:r w:rsidRPr="00FA6956" w:rsidDel="00FA6956">
          <w:rPr>
            <w:b/>
            <w:sz w:val="32"/>
            <w:rPrChange w:id="356" w:author="Chen Aline" w:date="2018-12-05T13:54:00Z">
              <w:rPr>
                <w:b/>
              </w:rPr>
            </w:rPrChange>
          </w:rPr>
          <w:delText>Train new machine learning model</w:delText>
        </w:r>
        <w:r w:rsidRPr="00FA6956" w:rsidDel="00FA6956">
          <w:rPr>
            <w:sz w:val="32"/>
            <w:rPrChange w:id="357" w:author="Chen Aline" w:date="2018-12-05T13:54:00Z">
              <w:rPr/>
            </w:rPrChange>
          </w:rPr>
          <w:delText>” button</w:delText>
        </w:r>
        <w:r w:rsidR="00B1312B" w:rsidRPr="00FA6956" w:rsidDel="00FA6956">
          <w:rPr>
            <w:sz w:val="32"/>
            <w:rPrChange w:id="358" w:author="Chen Aline" w:date="2018-12-05T13:54:00Z">
              <w:rPr/>
            </w:rPrChange>
          </w:rPr>
          <w:delText>, and wait for the model to finish training.</w:delText>
        </w:r>
        <w:r w:rsidRPr="00FA6956" w:rsidDel="00FA6956">
          <w:rPr>
            <w:sz w:val="32"/>
            <w:rPrChange w:id="359" w:author="Chen Aline" w:date="2018-12-05T13:54:00Z">
              <w:rPr/>
            </w:rPrChange>
          </w:rPr>
          <w:delText xml:space="preserve"> </w:delText>
        </w:r>
        <w:r w:rsidR="006D7BFD" w:rsidRPr="00FA6956" w:rsidDel="00FA6956">
          <w:rPr>
            <w:sz w:val="32"/>
            <w:rPrChange w:id="360" w:author="Chen Aline" w:date="2018-12-05T13:54:00Z">
              <w:rPr/>
            </w:rPrChange>
          </w:rPr>
          <w:br/>
        </w:r>
      </w:del>
    </w:p>
    <w:p w14:paraId="5C5D3D96" w14:textId="77777777" w:rsidR="0089448C" w:rsidRPr="00835DA6" w:rsidRDefault="0089448C" w:rsidP="001430D3">
      <w:pPr>
        <w:pStyle w:val="a5"/>
        <w:numPr>
          <w:ilvl w:val="0"/>
          <w:numId w:val="1"/>
        </w:numPr>
        <w:rPr>
          <w:sz w:val="32"/>
        </w:rPr>
      </w:pPr>
      <w:r>
        <w:rPr>
          <w:rFonts w:hint="eastAsia"/>
          <w:sz w:val="32"/>
          <w:lang w:eastAsia="zh-TW"/>
        </w:rPr>
        <w:t>回到</w:t>
      </w:r>
      <w:r>
        <w:rPr>
          <w:sz w:val="32"/>
          <w:lang w:val="en-US" w:eastAsia="zh-TW"/>
        </w:rPr>
        <w:t>Scratch</w:t>
      </w:r>
    </w:p>
    <w:p w14:paraId="5E1AE9F7" w14:textId="0A30BEA0" w:rsidR="00835DA6" w:rsidRPr="008A2379" w:rsidRDefault="00835DA6" w:rsidP="00835DA6">
      <w:pPr>
        <w:pStyle w:val="a5"/>
        <w:ind w:left="1440"/>
        <w:rPr>
          <w:i/>
          <w:sz w:val="28"/>
          <w:szCs w:val="28"/>
          <w:lang w:val="en-US"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00661233" w:rsidRPr="008A2379">
        <w:rPr>
          <w:rFonts w:hint="eastAsia"/>
          <w:i/>
          <w:sz w:val="28"/>
          <w:szCs w:val="28"/>
          <w:lang w:eastAsia="zh-TW"/>
        </w:rPr>
        <w:t>，選擇先前儲存的專案</w:t>
      </w:r>
    </w:p>
    <w:p w14:paraId="2CA9B0F0" w14:textId="06E1ABCE" w:rsidR="006D7BFD" w:rsidRPr="006D7BFD" w:rsidDel="00FA6956" w:rsidRDefault="006D7BFD" w:rsidP="0089448C">
      <w:pPr>
        <w:pStyle w:val="a5"/>
        <w:rPr>
          <w:del w:id="361" w:author="Chen Aline" w:date="2018-12-05T13:54:00Z"/>
          <w:sz w:val="32"/>
        </w:rPr>
      </w:pPr>
      <w:del w:id="362" w:author="Chen Aline" w:date="2018-12-05T13:54:00Z">
        <w:r w:rsidDel="00FA6956">
          <w:rPr>
            <w:sz w:val="32"/>
          </w:rPr>
          <w:delText xml:space="preserve">Switch back to the Scratch window. </w:delText>
        </w:r>
        <w:r w:rsidDel="00FA6956">
          <w:rPr>
            <w:sz w:val="32"/>
          </w:rPr>
          <w:br/>
        </w:r>
        <w:r w:rsidRPr="006D7BFD" w:rsidDel="00FA6956">
          <w:rPr>
            <w:i/>
            <w:sz w:val="28"/>
          </w:rPr>
          <w:delText>If you accidentally closed it, you can get back to it by doing this:</w:delText>
        </w:r>
        <w:r w:rsidRPr="006D7BFD" w:rsidDel="00FA6956">
          <w:rPr>
            <w:i/>
            <w:sz w:val="28"/>
          </w:rPr>
          <w:br/>
          <w:delText>* Click the “</w:delText>
        </w:r>
        <w:r w:rsidRPr="006D7BFD" w:rsidDel="00FA6956">
          <w:rPr>
            <w:b/>
            <w:i/>
            <w:sz w:val="28"/>
          </w:rPr>
          <w:delText>&lt; Back to project</w:delText>
        </w:r>
        <w:r w:rsidRPr="006D7BFD" w:rsidDel="00FA6956">
          <w:rPr>
            <w:i/>
            <w:sz w:val="28"/>
          </w:rPr>
          <w:delText>” link</w:delText>
        </w:r>
        <w:r w:rsidR="00566D18" w:rsidDel="00FA6956">
          <w:rPr>
            <w:i/>
            <w:sz w:val="28"/>
          </w:rPr>
          <w:br/>
          <w:delText>* Click the “</w:delText>
        </w:r>
        <w:r w:rsidR="00566D18" w:rsidRPr="00566D18" w:rsidDel="00FA6956">
          <w:rPr>
            <w:b/>
            <w:i/>
            <w:sz w:val="28"/>
          </w:rPr>
          <w:delText>Make</w:delText>
        </w:r>
        <w:r w:rsidR="00566D18" w:rsidDel="00FA6956">
          <w:rPr>
            <w:i/>
            <w:sz w:val="28"/>
          </w:rPr>
          <w:delText>” button</w:delText>
        </w:r>
        <w:r w:rsidRPr="006D7BFD" w:rsidDel="00FA6956">
          <w:rPr>
            <w:i/>
            <w:sz w:val="28"/>
          </w:rPr>
          <w:br/>
          <w:delText>* Click the “</w:delText>
        </w:r>
        <w:r w:rsidRPr="006D7BFD" w:rsidDel="00FA6956">
          <w:rPr>
            <w:b/>
            <w:i/>
            <w:sz w:val="28"/>
          </w:rPr>
          <w:delText>Scratch</w:delText>
        </w:r>
        <w:r w:rsidRPr="006D7BFD" w:rsidDel="00FA6956">
          <w:rPr>
            <w:i/>
            <w:sz w:val="28"/>
          </w:rPr>
          <w:delText>” button</w:delText>
        </w:r>
        <w:r w:rsidRPr="006D7BFD" w:rsidDel="00FA6956">
          <w:rPr>
            <w:i/>
            <w:sz w:val="28"/>
          </w:rPr>
          <w:br/>
          <w:delText>* Click the “</w:delText>
        </w:r>
        <w:r w:rsidRPr="006D7BFD" w:rsidDel="00FA6956">
          <w:rPr>
            <w:b/>
            <w:i/>
            <w:sz w:val="28"/>
          </w:rPr>
          <w:delText>Open in Scratch</w:delText>
        </w:r>
        <w:r w:rsidRPr="006D7BFD" w:rsidDel="00FA6956">
          <w:rPr>
            <w:i/>
            <w:sz w:val="28"/>
          </w:rPr>
          <w:delText>” button</w:delText>
        </w:r>
        <w:r w:rsidRPr="006D7BFD" w:rsidDel="00FA6956">
          <w:rPr>
            <w:i/>
            <w:sz w:val="28"/>
          </w:rPr>
          <w:br/>
          <w:delText>* Open the Scratch project you saved before, with “</w:delText>
        </w:r>
        <w:r w:rsidRPr="006D7BFD" w:rsidDel="00FA6956">
          <w:rPr>
            <w:b/>
            <w:i/>
            <w:sz w:val="28"/>
          </w:rPr>
          <w:delText>File</w:delText>
        </w:r>
        <w:r w:rsidRPr="006D7BFD" w:rsidDel="00FA6956">
          <w:rPr>
            <w:i/>
            <w:sz w:val="28"/>
          </w:rPr>
          <w:delText>” -&gt; “</w:delText>
        </w:r>
        <w:r w:rsidRPr="006D7BFD" w:rsidDel="00FA6956">
          <w:rPr>
            <w:b/>
            <w:i/>
            <w:sz w:val="28"/>
          </w:rPr>
          <w:delText>Load Project</w:delText>
        </w:r>
        <w:r w:rsidRPr="006D7BFD" w:rsidDel="00FA6956">
          <w:rPr>
            <w:i/>
            <w:sz w:val="28"/>
          </w:rPr>
          <w:delText>”</w:delText>
        </w:r>
      </w:del>
    </w:p>
    <w:p w14:paraId="7EE95B9D" w14:textId="1A88C219" w:rsidR="001430D3" w:rsidRPr="006D7BFD" w:rsidDel="00FA6956" w:rsidRDefault="001430D3" w:rsidP="006D7BFD">
      <w:pPr>
        <w:rPr>
          <w:del w:id="363" w:author="Chen Aline" w:date="2018-12-05T13:54:00Z"/>
          <w:sz w:val="32"/>
        </w:rPr>
      </w:pPr>
    </w:p>
    <w:p w14:paraId="1CABB21B" w14:textId="297B2ED2" w:rsidR="00D72686" w:rsidRPr="007E1930" w:rsidRDefault="00D72686" w:rsidP="008A5477">
      <w:pPr>
        <w:pStyle w:val="a5"/>
        <w:numPr>
          <w:ilvl w:val="0"/>
          <w:numId w:val="1"/>
        </w:numPr>
        <w:rPr>
          <w:sz w:val="10"/>
          <w:szCs w:val="10"/>
        </w:rPr>
      </w:pPr>
      <w:r>
        <w:rPr>
          <w:rFonts w:hint="eastAsia"/>
          <w:sz w:val="32"/>
          <w:szCs w:val="32"/>
        </w:rPr>
        <w:t>重新執行專案</w:t>
      </w:r>
    </w:p>
    <w:p w14:paraId="6BBF46E5" w14:textId="79F93F11" w:rsidR="007E1930" w:rsidRDefault="007E1930" w:rsidP="007E1930">
      <w:pPr>
        <w:pStyle w:val="a5"/>
        <w:ind w:left="1440"/>
        <w:rPr>
          <w:i/>
          <w:sz w:val="28"/>
          <w:szCs w:val="28"/>
          <w:lang w:eastAsia="zh-TW"/>
        </w:rPr>
      </w:pPr>
      <w:r>
        <w:rPr>
          <w:rFonts w:hint="eastAsia"/>
          <w:i/>
          <w:sz w:val="28"/>
          <w:szCs w:val="28"/>
          <w:lang w:eastAsia="zh-TW"/>
        </w:rPr>
        <w:t>點擊全螢幕，再點選綠旗執行。</w:t>
      </w:r>
    </w:p>
    <w:p w14:paraId="69F56BA1" w14:textId="4E0683A4" w:rsidR="007E1930" w:rsidRPr="007E1930" w:rsidRDefault="007E1930" w:rsidP="007E1930">
      <w:pPr>
        <w:pStyle w:val="a5"/>
        <w:ind w:left="1440"/>
        <w:rPr>
          <w:i/>
          <w:sz w:val="28"/>
          <w:szCs w:val="28"/>
          <w:lang w:eastAsia="zh-TW"/>
        </w:rPr>
      </w:pPr>
      <w:r>
        <w:rPr>
          <w:rFonts w:hint="eastAsia"/>
          <w:i/>
          <w:sz w:val="28"/>
          <w:szCs w:val="28"/>
          <w:lang w:eastAsia="zh-TW"/>
        </w:rPr>
        <w:t>這次電腦判別正確了嗎？</w:t>
      </w:r>
    </w:p>
    <w:p w14:paraId="02A0CE4C" w14:textId="059F24FF" w:rsidR="005F56B2" w:rsidRPr="00B1312B" w:rsidRDefault="001430D3" w:rsidP="00D72686">
      <w:pPr>
        <w:pStyle w:val="a5"/>
        <w:ind w:firstLine="720"/>
        <w:rPr>
          <w:sz w:val="10"/>
          <w:szCs w:val="10"/>
        </w:rPr>
      </w:pPr>
      <w:del w:id="364" w:author="Chen Aline" w:date="2018-12-05T13:54:00Z">
        <w:r w:rsidDel="00FA6956">
          <w:rPr>
            <w:sz w:val="32"/>
          </w:rPr>
          <w:delText>Run the scripts again with the new model</w:delText>
        </w:r>
        <w:r w:rsidR="0079300E" w:rsidRPr="003D57C0" w:rsidDel="00FA6956">
          <w:rPr>
            <w:sz w:val="32"/>
          </w:rPr>
          <w:br/>
        </w:r>
        <w:r w:rsidDel="00FA6956">
          <w:rPr>
            <w:i/>
            <w:sz w:val="32"/>
          </w:rPr>
          <w:delText>Click full-screen, then</w:delText>
        </w:r>
        <w:r w:rsidR="00AD763A" w:rsidDel="00FA6956">
          <w:rPr>
            <w:i/>
            <w:sz w:val="32"/>
          </w:rPr>
          <w:delText xml:space="preserve"> click the</w:delText>
        </w:r>
        <w:r w:rsidDel="00FA6956">
          <w:rPr>
            <w:i/>
            <w:sz w:val="32"/>
          </w:rPr>
          <w:delText xml:space="preserve"> Green Flag</w:delText>
        </w:r>
        <w:r w:rsidR="006D7BFD" w:rsidDel="00FA6956">
          <w:rPr>
            <w:i/>
            <w:sz w:val="32"/>
          </w:rPr>
          <w:delText>.</w:delText>
        </w:r>
        <w:r w:rsidR="00566D18" w:rsidDel="00FA6956">
          <w:rPr>
            <w:i/>
            <w:sz w:val="32"/>
          </w:rPr>
          <w:delText xml:space="preserve"> </w:delText>
        </w:r>
        <w:r w:rsidR="006D7BFD" w:rsidDel="00FA6956">
          <w:rPr>
            <w:i/>
            <w:sz w:val="32"/>
          </w:rPr>
          <w:delText xml:space="preserve">Does it get </w:delText>
        </w:r>
        <w:r w:rsidR="00566D18" w:rsidDel="00FA6956">
          <w:rPr>
            <w:i/>
            <w:sz w:val="32"/>
          </w:rPr>
          <w:delText>it</w:delText>
        </w:r>
        <w:r w:rsidR="006D7BFD" w:rsidDel="00FA6956">
          <w:rPr>
            <w:i/>
            <w:sz w:val="32"/>
          </w:rPr>
          <w:delText xml:space="preserve"> right this time?</w:delText>
        </w:r>
        <w:r w:rsidR="00AD763A" w:rsidRPr="003D57C0" w:rsidDel="00FA6956">
          <w:rPr>
            <w:i/>
            <w:sz w:val="32"/>
          </w:rPr>
          <w:delText xml:space="preserve"> </w:delText>
        </w:r>
        <w:r w:rsidR="00DB0394" w:rsidRPr="006D7BFD" w:rsidDel="00FA6956">
          <w:rPr>
            <w:sz w:val="32"/>
          </w:rPr>
          <w:br/>
        </w:r>
      </w:del>
      <w:r w:rsidR="00B1312B">
        <w:rPr>
          <w:sz w:val="10"/>
          <w:szCs w:val="10"/>
        </w:rPr>
        <w:br/>
      </w:r>
      <w:r w:rsidR="00B1312B">
        <w:rPr>
          <w:sz w:val="10"/>
          <w:szCs w:val="10"/>
        </w:rPr>
        <w:br/>
      </w:r>
      <w:r w:rsidR="00B1312B">
        <w:rPr>
          <w:sz w:val="10"/>
          <w:szCs w:val="10"/>
        </w:rPr>
        <w:br/>
      </w:r>
    </w:p>
    <w:p w14:paraId="593D70EF" w14:textId="77777777" w:rsidR="008E50FE" w:rsidRDefault="008E50FE" w:rsidP="008E50FE">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179FC422" w:rsidR="005F56B2" w:rsidRPr="0066410F" w:rsidDel="00FA6956" w:rsidRDefault="005F56B2" w:rsidP="005F56B2">
      <w:pPr>
        <w:pBdr>
          <w:top w:val="single" w:sz="8" w:space="10" w:color="auto" w:shadow="1"/>
          <w:left w:val="single" w:sz="8" w:space="10" w:color="auto" w:shadow="1"/>
          <w:bottom w:val="single" w:sz="8" w:space="10" w:color="auto" w:shadow="1"/>
          <w:right w:val="single" w:sz="8" w:space="10" w:color="auto" w:shadow="1"/>
        </w:pBdr>
        <w:rPr>
          <w:del w:id="365" w:author="Chen Aline" w:date="2018-12-05T13:54:00Z"/>
          <w:rFonts w:ascii="Garamond" w:hAnsi="Garamond"/>
          <w:b/>
          <w:color w:val="385623" w:themeColor="accent6" w:themeShade="80"/>
          <w:sz w:val="40"/>
        </w:rPr>
      </w:pPr>
      <w:del w:id="366" w:author="Chen Aline" w:date="2018-12-05T13:54:00Z">
        <w:r w:rsidRPr="0066410F" w:rsidDel="00FA6956">
          <w:rPr>
            <w:rFonts w:ascii="Garamond" w:hAnsi="Garamond"/>
            <w:b/>
            <w:color w:val="385623" w:themeColor="accent6" w:themeShade="80"/>
            <w:sz w:val="40"/>
          </w:rPr>
          <w:delText xml:space="preserve">What have </w:delText>
        </w:r>
        <w:r w:rsidR="00F22413" w:rsidDel="00FA6956">
          <w:rPr>
            <w:rFonts w:ascii="Garamond" w:hAnsi="Garamond"/>
            <w:b/>
            <w:color w:val="385623" w:themeColor="accent6" w:themeShade="80"/>
            <w:sz w:val="40"/>
          </w:rPr>
          <w:delText>you</w:delText>
        </w:r>
        <w:r w:rsidR="00291500" w:rsidDel="00FA6956">
          <w:rPr>
            <w:rFonts w:ascii="Garamond" w:hAnsi="Garamond"/>
            <w:b/>
            <w:color w:val="385623" w:themeColor="accent6" w:themeShade="80"/>
            <w:sz w:val="40"/>
          </w:rPr>
          <w:delText xml:space="preserve"> done</w:delText>
        </w:r>
        <w:r w:rsidRPr="0066410F" w:rsidDel="00FA6956">
          <w:rPr>
            <w:rFonts w:ascii="Garamond" w:hAnsi="Garamond"/>
            <w:b/>
            <w:color w:val="385623" w:themeColor="accent6" w:themeShade="80"/>
            <w:sz w:val="40"/>
          </w:rPr>
          <w:delText>?</w:delText>
        </w:r>
      </w:del>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CE1B6BD" w14:textId="32263E3A" w:rsidR="00F87962" w:rsidRPr="00F87962" w:rsidRDefault="00F8796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lang w:eastAsia="zh-TW"/>
        </w:rPr>
      </w:pPr>
      <w:r>
        <w:rPr>
          <w:rFonts w:ascii="Garamond" w:hAnsi="Garamond" w:hint="eastAsia"/>
          <w:sz w:val="36"/>
          <w:lang w:eastAsia="zh-TW"/>
        </w:rPr>
        <w:t>機器學習模型會從你給的訓練資料中</w:t>
      </w:r>
      <w:r w:rsidRPr="00667EB6">
        <w:rPr>
          <w:rFonts w:ascii="Garamond" w:hAnsi="Garamond" w:hint="eastAsia"/>
          <w:color w:val="000000" w:themeColor="text1"/>
          <w:sz w:val="36"/>
          <w:lang w:eastAsia="zh-TW"/>
          <w:rPrChange w:id="367" w:author="Chen Aline" w:date="2018-12-05T14:00:00Z">
            <w:rPr>
              <w:rFonts w:ascii="Garamond" w:hAnsi="Garamond" w:hint="eastAsia"/>
              <w:sz w:val="36"/>
              <w:lang w:eastAsia="zh-TW"/>
            </w:rPr>
          </w:rPrChange>
        </w:rPr>
        <w:t>尋找共通</w:t>
      </w:r>
      <w:ins w:id="368" w:author="Sung-Shine Lee" w:date="2018-12-03T11:08:00Z">
        <w:r w:rsidR="00422764" w:rsidRPr="00667EB6">
          <w:rPr>
            <w:rFonts w:ascii="Garamond" w:hAnsi="Garamond" w:hint="eastAsia"/>
            <w:color w:val="000000" w:themeColor="text1"/>
            <w:sz w:val="36"/>
            <w:lang w:eastAsia="zh-TW"/>
            <w:rPrChange w:id="369" w:author="Chen Aline" w:date="2018-12-05T14:00:00Z">
              <w:rPr>
                <w:rFonts w:ascii="Garamond" w:hAnsi="Garamond" w:hint="eastAsia"/>
                <w:color w:val="FF0000"/>
                <w:sz w:val="36"/>
                <w:lang w:eastAsia="zh-TW"/>
              </w:rPr>
            </w:rPrChange>
          </w:rPr>
          <w:t>的模式</w:t>
        </w:r>
      </w:ins>
      <w:del w:id="370" w:author="Sung-Shine Lee" w:date="2018-12-03T11:08:00Z">
        <w:r w:rsidRPr="00F87962" w:rsidDel="00422764">
          <w:rPr>
            <w:rFonts w:ascii="Garamond" w:hAnsi="Garamond" w:hint="eastAsia"/>
            <w:color w:val="FF0000"/>
            <w:sz w:val="36"/>
            <w:lang w:eastAsia="zh-TW"/>
          </w:rPr>
          <w:delText>處</w:delText>
        </w:r>
      </w:del>
    </w:p>
    <w:p w14:paraId="4F95CB32" w14:textId="306A1862" w:rsidR="005F56B2"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1" w:author="Chen Aline" w:date="2018-12-05T13:55:00Z"/>
          <w:rFonts w:ascii="Garamond" w:hAnsi="Garamond"/>
          <w:sz w:val="32"/>
        </w:rPr>
      </w:pPr>
      <w:del w:id="372" w:author="Chen Aline" w:date="2018-12-05T13:55:00Z">
        <w:r w:rsidRPr="00B1312B" w:rsidDel="00FA6956">
          <w:rPr>
            <w:rFonts w:ascii="Garamond" w:hAnsi="Garamond"/>
            <w:sz w:val="32"/>
          </w:rPr>
          <w:delText xml:space="preserve">Machine learning models learn to recognise patterns in </w:delText>
        </w:r>
        <w:r w:rsidR="00A9021C" w:rsidRPr="00B1312B" w:rsidDel="00FA6956">
          <w:rPr>
            <w:rFonts w:ascii="Garamond" w:hAnsi="Garamond"/>
            <w:sz w:val="32"/>
          </w:rPr>
          <w:delText>what</w:delText>
        </w:r>
        <w:r w:rsidRPr="00B1312B" w:rsidDel="00FA6956">
          <w:rPr>
            <w:rFonts w:ascii="Garamond" w:hAnsi="Garamond"/>
            <w:sz w:val="32"/>
          </w:rPr>
          <w:delText xml:space="preserve"> you use to train it. </w:delText>
        </w:r>
      </w:del>
    </w:p>
    <w:p w14:paraId="40A7B3CE" w14:textId="7CA9BB40"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6A9E5618" w14:textId="540FC616"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如果訓練的照片都有一樣的背景，或者一樣的明亮度，或是一樣的清晰度，那麼這些都可能成為模型拿來辨識照片的基準</w:t>
      </w:r>
    </w:p>
    <w:p w14:paraId="16818927" w14:textId="1D2B3F14" w:rsidR="00EE4F70"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3" w:author="Chen Aline" w:date="2018-12-05T13:55:00Z"/>
          <w:rFonts w:ascii="Garamond" w:hAnsi="Garamond"/>
          <w:sz w:val="32"/>
        </w:rPr>
      </w:pPr>
      <w:del w:id="374" w:author="Chen Aline" w:date="2018-12-05T13:55:00Z">
        <w:r w:rsidRPr="00B1312B" w:rsidDel="00FA6956">
          <w:rPr>
            <w:rFonts w:ascii="Garamond" w:hAnsi="Garamond"/>
            <w:sz w:val="32"/>
          </w:rPr>
          <w:delText>If all photos in a set have the same background, or the same lighting, or the same focus</w:delText>
        </w:r>
        <w:r w:rsidR="00B1312B" w:rsidDel="00FA6956">
          <w:rPr>
            <w:rFonts w:ascii="Garamond" w:hAnsi="Garamond"/>
            <w:sz w:val="32"/>
          </w:rPr>
          <w:delText xml:space="preserve"> level</w:delText>
        </w:r>
        <w:r w:rsidRPr="00B1312B" w:rsidDel="00FA6956">
          <w:rPr>
            <w:rFonts w:ascii="Garamond" w:hAnsi="Garamond"/>
            <w:sz w:val="32"/>
          </w:rPr>
          <w:delText xml:space="preserve"> – then those can be patterns that the model uses to recognise pictures. </w:delText>
        </w:r>
      </w:del>
    </w:p>
    <w:p w14:paraId="63C45444" w14:textId="7DE1A265"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7C2F2ECD" w14:textId="51A2A268"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這次，你使用了</w:t>
      </w:r>
      <w:r w:rsidR="003630C8">
        <w:rPr>
          <w:rFonts w:ascii="Garamond" w:hAnsi="Garamond" w:hint="eastAsia"/>
          <w:sz w:val="32"/>
          <w:lang w:eastAsia="zh-TW"/>
        </w:rPr>
        <w:t>差異度更高的照片來訓練模型</w:t>
      </w:r>
    </w:p>
    <w:p w14:paraId="59B079C6" w14:textId="2A1E9F99" w:rsidR="00F34ED3"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5" w:author="Chen Aline" w:date="2018-12-05T13:55:00Z"/>
          <w:rFonts w:ascii="Garamond" w:hAnsi="Garamond"/>
          <w:sz w:val="32"/>
        </w:rPr>
      </w:pPr>
      <w:del w:id="376" w:author="Chen Aline" w:date="2018-12-05T13:55:00Z">
        <w:r w:rsidRPr="00B1312B" w:rsidDel="00FA6956">
          <w:rPr>
            <w:rFonts w:ascii="Garamond" w:hAnsi="Garamond"/>
            <w:sz w:val="32"/>
          </w:rPr>
          <w:delText xml:space="preserve">This time, </w:delText>
        </w:r>
        <w:r w:rsidR="00F34ED3" w:rsidRPr="00B1312B" w:rsidDel="00FA6956">
          <w:rPr>
            <w:rFonts w:ascii="Garamond" w:hAnsi="Garamond"/>
            <w:sz w:val="32"/>
          </w:rPr>
          <w:delText xml:space="preserve">you used a </w:delText>
        </w:r>
        <w:r w:rsidR="00A9021C" w:rsidRPr="00B1312B" w:rsidDel="00FA6956">
          <w:rPr>
            <w:rFonts w:ascii="Garamond" w:hAnsi="Garamond"/>
            <w:sz w:val="32"/>
          </w:rPr>
          <w:delText xml:space="preserve">wider </w:delText>
        </w:r>
        <w:r w:rsidR="00F34ED3" w:rsidRPr="00B1312B" w:rsidDel="00FA6956">
          <w:rPr>
            <w:rFonts w:ascii="Garamond" w:hAnsi="Garamond"/>
            <w:sz w:val="32"/>
          </w:rPr>
          <w:delText xml:space="preserve">variety of photos to train the model. </w:delText>
        </w:r>
      </w:del>
    </w:p>
    <w:p w14:paraId="47161407" w14:textId="77777777"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25DE1640" w14:textId="383817E1" w:rsidR="00D767CE" w:rsidRPr="00B1312B" w:rsidRDefault="00D767C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舉例來說，『檸檬』的訓練照片背景都不相同、有室內和室外拍攝、燈光有亮有暗、有些清晰有些模糊。他們唯一的共通點是都有一顆檸檬</w:t>
      </w:r>
    </w:p>
    <w:p w14:paraId="541FF9E5" w14:textId="6586F559" w:rsidR="00EE4F70" w:rsidRPr="00B1312B" w:rsidDel="00FA6956" w:rsidRDefault="005259E3" w:rsidP="005F56B2">
      <w:pPr>
        <w:pBdr>
          <w:top w:val="single" w:sz="8" w:space="10" w:color="auto" w:shadow="1"/>
          <w:left w:val="single" w:sz="8" w:space="10" w:color="auto" w:shadow="1"/>
          <w:bottom w:val="single" w:sz="8" w:space="10" w:color="auto" w:shadow="1"/>
          <w:right w:val="single" w:sz="8" w:space="10" w:color="auto" w:shadow="1"/>
        </w:pBdr>
        <w:rPr>
          <w:del w:id="377" w:author="Chen Aline" w:date="2018-12-05T13:55:00Z"/>
          <w:rFonts w:ascii="Garamond" w:hAnsi="Garamond"/>
          <w:sz w:val="32"/>
        </w:rPr>
      </w:pPr>
      <w:del w:id="378" w:author="Chen Aline" w:date="2018-12-05T13:55:00Z">
        <w:r w:rsidRPr="00B1312B" w:rsidDel="00FA6956">
          <w:rPr>
            <w:rFonts w:ascii="Garamond" w:hAnsi="Garamond"/>
            <w:sz w:val="32"/>
          </w:rPr>
          <w:delText>For example, t</w:delText>
        </w:r>
        <w:r w:rsidR="00F34ED3" w:rsidRPr="00B1312B" w:rsidDel="00FA6956">
          <w:rPr>
            <w:rFonts w:ascii="Garamond" w:hAnsi="Garamond"/>
            <w:sz w:val="32"/>
          </w:rPr>
          <w:delText xml:space="preserve">he “lemon” training photos were taken on different backgrounds, taken inside and outside, in light and dark, </w:delText>
        </w:r>
        <w:r w:rsidRPr="00B1312B" w:rsidDel="00FA6956">
          <w:rPr>
            <w:rFonts w:ascii="Garamond" w:hAnsi="Garamond"/>
            <w:sz w:val="32"/>
          </w:rPr>
          <w:delText xml:space="preserve">some </w:delText>
        </w:r>
        <w:r w:rsidR="00F34ED3" w:rsidRPr="00B1312B" w:rsidDel="00FA6956">
          <w:rPr>
            <w:rFonts w:ascii="Garamond" w:hAnsi="Garamond"/>
            <w:sz w:val="32"/>
          </w:rPr>
          <w:delText xml:space="preserve">in focus and </w:delText>
        </w:r>
        <w:r w:rsidRPr="00B1312B" w:rsidDel="00FA6956">
          <w:rPr>
            <w:rFonts w:ascii="Garamond" w:hAnsi="Garamond"/>
            <w:sz w:val="32"/>
          </w:rPr>
          <w:delText xml:space="preserve">some </w:delText>
        </w:r>
        <w:r w:rsidR="00F34ED3" w:rsidRPr="00B1312B" w:rsidDel="00FA6956">
          <w:rPr>
            <w:rFonts w:ascii="Garamond" w:hAnsi="Garamond"/>
            <w:sz w:val="32"/>
          </w:rPr>
          <w:delText>blurry</w:delText>
        </w:r>
        <w:r w:rsidRPr="00B1312B" w:rsidDel="00FA6956">
          <w:rPr>
            <w:rFonts w:ascii="Garamond" w:hAnsi="Garamond"/>
            <w:sz w:val="32"/>
          </w:rPr>
          <w:delText>. T</w:delText>
        </w:r>
        <w:r w:rsidR="00F34ED3" w:rsidRPr="00B1312B" w:rsidDel="00FA6956">
          <w:rPr>
            <w:rFonts w:ascii="Garamond" w:hAnsi="Garamond"/>
            <w:sz w:val="32"/>
          </w:rPr>
          <w:delText xml:space="preserve">he only thing they all had in common was that they all had a lemon in there. </w:delText>
        </w:r>
      </w:del>
    </w:p>
    <w:p w14:paraId="22482295" w14:textId="4463783C"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7F163D36" w14:textId="4DD27881" w:rsidR="001D5BFB"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這表示電腦更可能注意到所有照片的共通處是照片的中央都有一顆黃色水果。</w:t>
      </w:r>
    </w:p>
    <w:p w14:paraId="370861ED" w14:textId="7C4BEE1E" w:rsidR="00F34ED3" w:rsidRPr="00B1312B" w:rsidDel="00FA6956" w:rsidRDefault="00F34ED3" w:rsidP="005F56B2">
      <w:pPr>
        <w:pBdr>
          <w:top w:val="single" w:sz="8" w:space="10" w:color="auto" w:shadow="1"/>
          <w:left w:val="single" w:sz="8" w:space="10" w:color="auto" w:shadow="1"/>
          <w:bottom w:val="single" w:sz="8" w:space="10" w:color="auto" w:shadow="1"/>
          <w:right w:val="single" w:sz="8" w:space="10" w:color="auto" w:shadow="1"/>
        </w:pBdr>
        <w:rPr>
          <w:del w:id="379" w:author="Chen Aline" w:date="2018-12-05T13:55:00Z"/>
          <w:rFonts w:ascii="Garamond" w:hAnsi="Garamond"/>
          <w:sz w:val="32"/>
        </w:rPr>
      </w:pPr>
      <w:del w:id="380" w:author="Chen Aline" w:date="2018-12-05T13:55:00Z">
        <w:r w:rsidRPr="00B1312B" w:rsidDel="00FA6956">
          <w:rPr>
            <w:rFonts w:ascii="Garamond" w:hAnsi="Garamond"/>
            <w:sz w:val="32"/>
          </w:rPr>
          <w:delText xml:space="preserve">This meant it was much more likely that the pattern the computer spotted in the training photos was that there was a yellow fruit in the middle. </w:delText>
        </w:r>
      </w:del>
    </w:p>
    <w:p w14:paraId="6DB374D6" w14:textId="08A1F775" w:rsidR="00F34ED3"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訓練照片的差異度在訓練一個可靠的模型中扮演著很重要的角色</w:t>
      </w:r>
    </w:p>
    <w:p w14:paraId="4DD8DADF" w14:textId="77777777" w:rsidR="00703F7D" w:rsidRDefault="00703F7D">
      <w:pPr>
        <w:rPr>
          <w:ins w:id="381" w:author="Chen Aline" w:date="2018-12-05T14:00:00Z"/>
          <w:rFonts w:ascii="Garamond" w:hAnsi="Garamond"/>
          <w:sz w:val="32"/>
        </w:rPr>
      </w:pPr>
    </w:p>
    <w:p w14:paraId="135184CA" w14:textId="77777777" w:rsidR="00703F7D" w:rsidRDefault="00703F7D">
      <w:pPr>
        <w:rPr>
          <w:ins w:id="382" w:author="Chen Aline" w:date="2018-12-05T14:00:00Z"/>
          <w:rFonts w:ascii="Garamond" w:hAnsi="Garamond"/>
          <w:sz w:val="32"/>
        </w:rPr>
      </w:pPr>
    </w:p>
    <w:p w14:paraId="4796E106" w14:textId="5AEE8DD8" w:rsidR="00A55FCF" w:rsidRPr="00B1312B" w:rsidDel="00FA6956" w:rsidRDefault="00F34ED3" w:rsidP="00B1312B">
      <w:pPr>
        <w:pBdr>
          <w:top w:val="single" w:sz="8" w:space="10" w:color="auto" w:shadow="1"/>
          <w:left w:val="single" w:sz="8" w:space="10" w:color="auto" w:shadow="1"/>
          <w:bottom w:val="single" w:sz="8" w:space="10" w:color="auto" w:shadow="1"/>
          <w:right w:val="single" w:sz="8" w:space="10" w:color="auto" w:shadow="1"/>
        </w:pBdr>
        <w:rPr>
          <w:del w:id="383" w:author="Chen Aline" w:date="2018-12-05T13:55:00Z"/>
          <w:rFonts w:ascii="Garamond" w:hAnsi="Garamond"/>
          <w:sz w:val="36"/>
        </w:rPr>
        <w:sectPr w:rsidR="00A55FCF" w:rsidRPr="00B1312B" w:rsidDel="00FA6956" w:rsidSect="00FD7DD3">
          <w:pgSz w:w="11900" w:h="16840"/>
          <w:pgMar w:top="979" w:right="734" w:bottom="1440" w:left="806" w:header="720" w:footer="720" w:gutter="0"/>
          <w:cols w:space="720"/>
          <w:docGrid w:linePitch="360"/>
        </w:sectPr>
      </w:pPr>
      <w:del w:id="384" w:author="Chen Aline" w:date="2018-12-05T13:55:00Z">
        <w:r w:rsidRPr="00B1312B" w:rsidDel="00FA6956">
          <w:rPr>
            <w:rFonts w:ascii="Garamond" w:hAnsi="Garamond"/>
            <w:sz w:val="32"/>
          </w:rPr>
          <w:delText>Variety in training data is essential when training a reliable model.</w:delText>
        </w:r>
        <w:r w:rsidDel="00FA6956">
          <w:rPr>
            <w:rFonts w:ascii="Garamond" w:hAnsi="Garamond"/>
            <w:sz w:val="36"/>
          </w:rPr>
          <w:delText xml:space="preserve"> </w:delText>
        </w:r>
      </w:del>
    </w:p>
    <w:p w14:paraId="03C9560D" w14:textId="1DA04138" w:rsidR="00E679AD" w:rsidRDefault="00E679AD">
      <w:pPr>
        <w:rPr>
          <w:sz w:val="32"/>
        </w:rPr>
      </w:pPr>
    </w:p>
    <w:p w14:paraId="4211FD0D" w14:textId="08D11F89" w:rsidR="00E679AD" w:rsidRPr="00384420" w:rsidRDefault="0076100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The “Russian Tank” problem</w:t>
      </w:r>
    </w:p>
    <w:p w14:paraId="61A640D4" w14:textId="3DC12C53" w:rsidR="00E679AD" w:rsidRDefault="001D5BFB" w:rsidP="00384420">
      <w:pPr>
        <w:rPr>
          <w:sz w:val="32"/>
          <w:lang w:eastAsia="zh-TW"/>
        </w:rPr>
      </w:pPr>
      <w:r>
        <w:rPr>
          <w:rFonts w:hint="eastAsia"/>
          <w:sz w:val="32"/>
          <w:lang w:eastAsia="zh-TW"/>
        </w:rPr>
        <w:t>此學習單靈感來自於一個古老的故事：</w:t>
      </w:r>
      <w:r>
        <w:rPr>
          <w:sz w:val="32"/>
        </w:rPr>
        <w:t>The Russian Tank problem</w:t>
      </w:r>
    </w:p>
    <w:p w14:paraId="12A405C9" w14:textId="272FFB46" w:rsidR="008F000E" w:rsidDel="008743BC" w:rsidRDefault="008F000E" w:rsidP="000B7916">
      <w:pPr>
        <w:rPr>
          <w:del w:id="385" w:author="Chen Aline" w:date="2018-12-05T13:55:00Z"/>
          <w:sz w:val="32"/>
        </w:rPr>
      </w:pPr>
      <w:del w:id="386" w:author="Chen Aline" w:date="2018-12-05T13:55:00Z">
        <w:r w:rsidDel="008743BC">
          <w:rPr>
            <w:sz w:val="32"/>
          </w:rPr>
          <w:delText xml:space="preserve">This worksheet is based on an old story told to Artificial Intelligence students called “The Russian Tank problem”. </w:delText>
        </w:r>
      </w:del>
    </w:p>
    <w:p w14:paraId="4D4CCE89" w14:textId="77777777" w:rsidR="008F000E" w:rsidRDefault="008F000E" w:rsidP="000B7916">
      <w:pPr>
        <w:rPr>
          <w:sz w:val="32"/>
          <w:lang w:eastAsia="zh-TW"/>
        </w:rPr>
      </w:pPr>
    </w:p>
    <w:p w14:paraId="324CAA58" w14:textId="02886D06" w:rsidR="00034831" w:rsidRDefault="00034831" w:rsidP="000B7916">
      <w:pPr>
        <w:rPr>
          <w:sz w:val="32"/>
          <w:lang w:eastAsia="zh-TW"/>
        </w:rPr>
      </w:pPr>
      <w:r>
        <w:rPr>
          <w:rFonts w:hint="eastAsia"/>
          <w:sz w:val="32"/>
          <w:lang w:eastAsia="zh-TW"/>
        </w:rPr>
        <w:t>我們不清楚這是不是一個真實故事，因為他有很多版</w:t>
      </w:r>
      <w:r w:rsidR="00815DFE">
        <w:rPr>
          <w:rFonts w:hint="eastAsia"/>
          <w:sz w:val="32"/>
          <w:lang w:eastAsia="zh-TW"/>
        </w:rPr>
        <w:t>本。但不管真假，這個故事在機器學習訓練的教學中都是很好</w:t>
      </w:r>
      <w:r>
        <w:rPr>
          <w:rFonts w:hint="eastAsia"/>
          <w:sz w:val="32"/>
          <w:lang w:eastAsia="zh-TW"/>
        </w:rPr>
        <w:t>用的例子</w:t>
      </w:r>
    </w:p>
    <w:p w14:paraId="1A0F9A93" w14:textId="51FBFCE0" w:rsidR="000B7916" w:rsidDel="008743BC" w:rsidRDefault="008F000E" w:rsidP="000B7916">
      <w:pPr>
        <w:rPr>
          <w:del w:id="387" w:author="Chen Aline" w:date="2018-12-05T13:55:00Z"/>
          <w:sz w:val="32"/>
        </w:rPr>
      </w:pPr>
      <w:del w:id="388" w:author="Chen Aline" w:date="2018-12-05T13:55:00Z">
        <w:r w:rsidDel="008743BC">
          <w:rPr>
            <w:sz w:val="32"/>
          </w:rPr>
          <w:delText xml:space="preserve">It’s unclear whether or not it’s a true story, as there are many different versions. Whether or not it’s true, it’s a useful way to teach an important lesson in training machine learning systems. </w:delText>
        </w:r>
      </w:del>
    </w:p>
    <w:p w14:paraId="7E0CAE28" w14:textId="3767346C" w:rsidR="008F000E" w:rsidRDefault="008F000E" w:rsidP="000B7916">
      <w:pPr>
        <w:rPr>
          <w:sz w:val="32"/>
        </w:rPr>
      </w:pPr>
    </w:p>
    <w:p w14:paraId="0D52D2B4" w14:textId="22849BAA" w:rsidR="00612DD0" w:rsidRDefault="00815DFE" w:rsidP="000B7916">
      <w:pPr>
        <w:rPr>
          <w:sz w:val="32"/>
          <w:lang w:eastAsia="zh-TW"/>
        </w:rPr>
      </w:pPr>
      <w:r>
        <w:rPr>
          <w:rFonts w:hint="eastAsia"/>
          <w:sz w:val="32"/>
          <w:lang w:eastAsia="zh-TW"/>
        </w:rPr>
        <w:t>以下是其中的兩個版本：</w:t>
      </w:r>
    </w:p>
    <w:p w14:paraId="688CE949" w14:textId="4E9E3DC7" w:rsidR="008F000E" w:rsidRPr="0076100F" w:rsidDel="008743BC" w:rsidRDefault="008F000E" w:rsidP="000B7916">
      <w:pPr>
        <w:rPr>
          <w:del w:id="389" w:author="Chen Aline" w:date="2018-12-05T13:55:00Z"/>
          <w:sz w:val="32"/>
        </w:rPr>
      </w:pPr>
      <w:del w:id="390" w:author="Chen Aline" w:date="2018-12-05T13:55:00Z">
        <w:r w:rsidDel="008743BC">
          <w:rPr>
            <w:sz w:val="32"/>
          </w:rPr>
          <w:delText>Here are two examples of how the story is told:</w:delText>
        </w:r>
      </w:del>
    </w:p>
    <w:p w14:paraId="6C4E3715" w14:textId="77777777" w:rsidR="0076100F" w:rsidRDefault="0076100F" w:rsidP="0076100F">
      <w:pPr>
        <w:ind w:left="450" w:right="380"/>
        <w:rPr>
          <w:sz w:val="32"/>
        </w:rPr>
      </w:pPr>
    </w:p>
    <w:p w14:paraId="41ACD252" w14:textId="23FC7789"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找出偽裝的俄羅斯坦克</w:t>
      </w:r>
    </w:p>
    <w:p w14:paraId="0FA3FEAB" w14:textId="5DBABE0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1" w:author="Chen Aline" w:date="2018-12-05T13:55:00Z"/>
          <w:b/>
          <w:sz w:val="32"/>
        </w:rPr>
      </w:pPr>
      <w:del w:id="392" w:author="Chen Aline" w:date="2018-12-05T13:55:00Z">
        <w:r w:rsidDel="008743BC">
          <w:rPr>
            <w:b/>
            <w:sz w:val="32"/>
          </w:rPr>
          <w:delText>Spotting camouflaged Russian tanks</w:delText>
        </w:r>
      </w:del>
    </w:p>
    <w:p w14:paraId="2E332F76" w14:textId="51BD0289"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很久以前，美軍決定利用機器學習來辨識出那些在森林中，躲在樹後方的坦克車。研究員使用沒有坦克躲在其內的森林照片，以及同樣的森林，但有坦克從樹後方伸出的照片來訓練模型。</w:t>
      </w:r>
    </w:p>
    <w:p w14:paraId="216D981A" w14:textId="572CC15E"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3" w:author="Chen Aline" w:date="2018-12-05T13:55:00Z"/>
        </w:rPr>
      </w:pPr>
      <w:del w:id="394" w:author="Chen Aline" w:date="2018-12-05T13:55:00Z">
        <w:r w:rsidDel="008743BC">
          <w:delText xml:space="preserve">Once upon a time, the US Army decided to use machine learning </w:delText>
        </w:r>
        <w:r w:rsidRPr="005C48A6" w:rsidDel="008743BC">
          <w:delText xml:space="preserve">to recognize tanks </w:delText>
        </w:r>
        <w:r w:rsidR="008F000E" w:rsidDel="008743BC">
          <w:delText>hiding</w:delText>
        </w:r>
        <w:r w:rsidRPr="005C48A6" w:rsidDel="008743BC">
          <w:delText xml:space="preserve"> behind trees in </w:delText>
        </w:r>
        <w:r w:rsidDel="008743BC">
          <w:delText>the woods. Researchers trained a machine learning model using photos</w:delText>
        </w:r>
        <w:r w:rsidRPr="005C48A6" w:rsidDel="008743BC">
          <w:delText xml:space="preserve"> of a woods without tanks, and </w:delText>
        </w:r>
        <w:r w:rsidDel="008743BC">
          <w:delText>photos</w:delText>
        </w:r>
        <w:r w:rsidRPr="005C48A6" w:rsidDel="008743BC">
          <w:delText xml:space="preserve"> of the same woods with tanks sticking out fro</w:delText>
        </w:r>
        <w:r w:rsidDel="008743BC">
          <w:delText>m behind trees.</w:delText>
        </w:r>
      </w:del>
    </w:p>
    <w:p w14:paraId="5B172BDE" w14:textId="4B792427"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這方式看起來可行，但實際測試結果，模型的辨識結果跟瞎猜差不多</w:t>
      </w:r>
    </w:p>
    <w:p w14:paraId="0470D6D8" w14:textId="5199C27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5" w:author="Chen Aline" w:date="2018-12-05T13:55:00Z"/>
          <w:b/>
          <w:sz w:val="32"/>
        </w:rPr>
      </w:pPr>
      <w:del w:id="396" w:author="Chen Aline" w:date="2018-12-05T13:55:00Z">
        <w:r w:rsidDel="008743BC">
          <w:delText xml:space="preserve">It seemed to work, </w:delText>
        </w:r>
        <w:r w:rsidR="008F000E" w:rsidDel="008743BC">
          <w:delText>but</w:delText>
        </w:r>
        <w:r w:rsidRPr="002125B4" w:rsidDel="008743BC">
          <w:delText xml:space="preserve"> in tests the </w:delText>
        </w:r>
        <w:r w:rsidDel="008743BC">
          <w:delText>model didn’t do better than random</w:delText>
        </w:r>
        <w:r w:rsidR="008F000E" w:rsidDel="008743BC">
          <w:delText xml:space="preserve"> guesses</w:delText>
        </w:r>
        <w:r w:rsidRPr="002125B4" w:rsidDel="008743BC">
          <w:delText>.</w:delText>
        </w:r>
      </w:del>
    </w:p>
    <w:p w14:paraId="5048D6D9" w14:textId="05D97C2C" w:rsidR="00B73A85" w:rsidRDefault="00B73A85"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結果發現這些訓練照片中，有坦克車的照片都是在陰天拍的，而沒有坦克車的照片都是在晴天拍的。因此模型是利用晴天或陰天，而不是坦克車來當作辨識的基準。</w:t>
      </w:r>
    </w:p>
    <w:p w14:paraId="77EED530" w14:textId="135E278A"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7" w:author="Chen Aline" w:date="2018-12-05T13:55:00Z"/>
        </w:rPr>
      </w:pPr>
      <w:del w:id="398" w:author="Chen Aline" w:date="2018-12-05T13:55:00Z">
        <w:r w:rsidRPr="002125B4" w:rsidDel="008743BC">
          <w:delText xml:space="preserve">It turned out that in the researchers' </w:delText>
        </w:r>
        <w:r w:rsidDel="008743BC">
          <w:delText xml:space="preserve">training </w:delText>
        </w:r>
        <w:r w:rsidRPr="002125B4" w:rsidDel="008743BC">
          <w:delText xml:space="preserve">data set, photos of camouflaged tanks had been taken on cloudy days, while photos of plain forest had been taken on sunny days.  The </w:delText>
        </w:r>
        <w:r w:rsidDel="008743BC">
          <w:delText xml:space="preserve">machine learning model </w:delText>
        </w:r>
        <w:r w:rsidRPr="002125B4" w:rsidDel="008743BC">
          <w:delText xml:space="preserve">had learned to </w:delText>
        </w:r>
        <w:r w:rsidDel="008743BC">
          <w:delText>recognise</w:delText>
        </w:r>
        <w:r w:rsidRPr="002125B4" w:rsidDel="008743BC">
          <w:delText xml:space="preserve"> cloudy days from sunny days, instead of </w:delText>
        </w:r>
        <w:r w:rsidDel="008743BC">
          <w:delText>recognising</w:delText>
        </w:r>
        <w:r w:rsidRPr="002125B4" w:rsidDel="008743BC">
          <w:delText xml:space="preserve"> camouflaged</w:delText>
        </w:r>
        <w:r w:rsidR="001E36F8" w:rsidDel="008743BC">
          <w:delText xml:space="preserve"> tanks</w:delText>
        </w:r>
        <w:r w:rsidRPr="002125B4" w:rsidDel="008743BC">
          <w:delText>.</w:delText>
        </w:r>
      </w:del>
    </w:p>
    <w:p w14:paraId="20757F89" w14:textId="77777777" w:rsidR="0076100F" w:rsidRPr="00384420" w:rsidRDefault="0076100F" w:rsidP="0076100F">
      <w:pPr>
        <w:ind w:right="380"/>
        <w:rPr>
          <w:sz w:val="32"/>
        </w:rPr>
      </w:pPr>
    </w:p>
    <w:p w14:paraId="278289E1" w14:textId="2450B244"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分辨美國與俄羅斯坦克</w:t>
      </w:r>
    </w:p>
    <w:p w14:paraId="56AA703A" w14:textId="3D9854DE" w:rsidR="0076100F" w:rsidRPr="005C48A6"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9" w:author="Chen Aline" w:date="2018-12-05T13:55:00Z"/>
          <w:b/>
          <w:sz w:val="32"/>
        </w:rPr>
      </w:pPr>
      <w:del w:id="400" w:author="Chen Aline" w:date="2018-12-05T13:55:00Z">
        <w:r w:rsidDel="008743BC">
          <w:rPr>
            <w:b/>
            <w:sz w:val="32"/>
          </w:rPr>
          <w:delText>Recognising American and Russian tanks</w:delText>
        </w:r>
      </w:del>
    </w:p>
    <w:p w14:paraId="4857E690" w14:textId="3B4736A0" w:rsidR="00237686" w:rsidRDefault="0023768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很久以前，美軍試著訓練電腦從外形辨識出美軍坦克與俄羅斯坦克的差異，研究員使用他們所拍攝的美軍坦克，以及偷拍的俄羅斯坦克車照片來訓練模型。</w:t>
      </w:r>
    </w:p>
    <w:p w14:paraId="63A04985" w14:textId="552F890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1" w:author="Chen Aline" w:date="2018-12-05T13:55:00Z"/>
        </w:rPr>
      </w:pPr>
      <w:del w:id="402" w:author="Chen Aline" w:date="2018-12-05T13:55:00Z">
        <w:r w:rsidDel="008743BC">
          <w:delText xml:space="preserve">Once upon a time, the US Army tried training </w:delText>
        </w:r>
        <w:r w:rsidRPr="004B65BB" w:rsidDel="008743BC">
          <w:delText xml:space="preserve">a computer to </w:delText>
        </w:r>
        <w:r w:rsidDel="008743BC">
          <w:delText>tell the difference</w:delText>
        </w:r>
        <w:r w:rsidRPr="004B65BB" w:rsidDel="008743BC">
          <w:delText xml:space="preserve"> between Russian and American </w:delText>
        </w:r>
        <w:r w:rsidDel="008743BC">
          <w:delText>tanks by the way they look</w:delText>
        </w:r>
        <w:r w:rsidRPr="004B65BB" w:rsidDel="008743BC">
          <w:delText xml:space="preserve">. </w:delText>
        </w:r>
        <w:r w:rsidDel="008743BC">
          <w:delText xml:space="preserve">Researchers trained a machine learning model using photos they took of American tanks, and spy photos they collected of Russian tanks. </w:delText>
        </w:r>
      </w:del>
    </w:p>
    <w:p w14:paraId="57A061AA" w14:textId="28C6F694" w:rsidR="00CD4369" w:rsidRDefault="00CD4369"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但實際測試結果，模型的辨識結果跟瞎猜差不多</w:t>
      </w:r>
    </w:p>
    <w:p w14:paraId="1731551A" w14:textId="2B21C412"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3" w:author="Chen Aline" w:date="2018-12-05T13:55:00Z"/>
        </w:rPr>
      </w:pPr>
      <w:del w:id="404" w:author="Chen Aline" w:date="2018-12-05T13:55:00Z">
        <w:r w:rsidDel="008743BC">
          <w:delText xml:space="preserve">But when they tested it in the field, </w:delText>
        </w:r>
        <w:r w:rsidRPr="002125B4" w:rsidDel="008743BC">
          <w:delText xml:space="preserve">the </w:delText>
        </w:r>
        <w:r w:rsidDel="008743BC">
          <w:delText>machine learning model didn’t do any better than randomly guessing</w:delText>
        </w:r>
        <w:r w:rsidRPr="002125B4" w:rsidDel="008743BC">
          <w:delText>.</w:delText>
        </w:r>
      </w:del>
    </w:p>
    <w:p w14:paraId="6341F52A" w14:textId="2F7E74B1" w:rsidR="006B1F8C" w:rsidRDefault="006B1F8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結果發現這些訓練照片中，美軍坦克的照片都是很大、高解析且高品質的，而遠距拍攝出的俄羅斯照片都是模糊、低解析</w:t>
      </w:r>
      <w:r w:rsidR="00A00A31">
        <w:rPr>
          <w:rFonts w:hint="eastAsia"/>
          <w:lang w:eastAsia="zh-TW"/>
        </w:rPr>
        <w:t>度</w:t>
      </w:r>
      <w:r>
        <w:rPr>
          <w:rFonts w:hint="eastAsia"/>
          <w:lang w:eastAsia="zh-TW"/>
        </w:rPr>
        <w:t>的。</w:t>
      </w:r>
    </w:p>
    <w:p w14:paraId="4787F16A" w14:textId="7C4490DD"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5" w:author="Chen Aline" w:date="2018-12-05T13:55:00Z"/>
        </w:rPr>
      </w:pPr>
      <w:del w:id="406" w:author="Chen Aline" w:date="2018-12-05T13:55:00Z">
        <w:r w:rsidDel="008743BC">
          <w:delText xml:space="preserve">It turned out that the researchers had photos of American tanks which were large, high-resolution and high-quality. But the long-distance spy photos of Russian tanks they were able to get were all blurry, low-resolution and grainy. </w:delText>
        </w:r>
      </w:del>
    </w:p>
    <w:p w14:paraId="19BAD667" w14:textId="430D79F5" w:rsidR="006B1F8C" w:rsidDel="008743BC" w:rsidRDefault="006B1F8C" w:rsidP="008F000E">
      <w:pPr>
        <w:pBdr>
          <w:top w:val="single" w:sz="4" w:space="6" w:color="auto" w:shadow="1"/>
          <w:left w:val="single" w:sz="4" w:space="6" w:color="auto" w:shadow="1"/>
          <w:bottom w:val="single" w:sz="4" w:space="6" w:color="auto" w:shadow="1"/>
          <w:right w:val="single" w:sz="4" w:space="6" w:color="auto" w:shadow="1"/>
        </w:pBdr>
        <w:spacing w:after="120"/>
        <w:ind w:left="446" w:right="374"/>
        <w:rPr>
          <w:del w:id="407" w:author="Chen Aline" w:date="2018-12-05T13:55:00Z"/>
          <w:lang w:eastAsia="zh-TW"/>
        </w:rPr>
      </w:pPr>
      <w:r>
        <w:rPr>
          <w:rFonts w:hint="eastAsia"/>
          <w:lang w:eastAsia="zh-TW"/>
        </w:rPr>
        <w:t>因此模型</w:t>
      </w:r>
      <w:r w:rsidR="00217922">
        <w:rPr>
          <w:rFonts w:hint="eastAsia"/>
          <w:lang w:eastAsia="zh-TW"/>
        </w:rPr>
        <w:t>學到的是</w:t>
      </w:r>
      <w:r>
        <w:rPr>
          <w:rFonts w:hint="eastAsia"/>
          <w:lang w:eastAsia="zh-TW"/>
        </w:rPr>
        <w:t>辨別模糊與清晰照片的差別，而不是辨別美國與</w:t>
      </w:r>
      <w:r w:rsidR="00217922">
        <w:rPr>
          <w:rFonts w:hint="eastAsia"/>
          <w:lang w:eastAsia="zh-TW"/>
        </w:rPr>
        <w:t>俄羅斯</w:t>
      </w:r>
      <w:r>
        <w:rPr>
          <w:rFonts w:hint="eastAsia"/>
          <w:lang w:eastAsia="zh-TW"/>
        </w:rPr>
        <w:t>坦克</w:t>
      </w:r>
      <w:r w:rsidR="00217922">
        <w:rPr>
          <w:rFonts w:hint="eastAsia"/>
          <w:lang w:eastAsia="zh-TW"/>
        </w:rPr>
        <w:t>的</w:t>
      </w:r>
      <w:r w:rsidR="002E729D">
        <w:rPr>
          <w:rFonts w:hint="eastAsia"/>
          <w:lang w:eastAsia="zh-TW"/>
        </w:rPr>
        <w:t>差異</w:t>
      </w:r>
    </w:p>
    <w:p w14:paraId="500CAE62" w14:textId="732626FB" w:rsidR="0076100F" w:rsidRPr="00F82390" w:rsidRDefault="0076100F" w:rsidP="008743BC">
      <w:pPr>
        <w:pBdr>
          <w:top w:val="single" w:sz="4" w:space="6" w:color="auto" w:shadow="1"/>
          <w:left w:val="single" w:sz="4" w:space="6" w:color="auto" w:shadow="1"/>
          <w:bottom w:val="single" w:sz="4" w:space="6" w:color="auto" w:shadow="1"/>
          <w:right w:val="single" w:sz="4" w:space="6" w:color="auto" w:shadow="1"/>
        </w:pBdr>
        <w:spacing w:after="120"/>
        <w:ind w:left="446" w:right="374"/>
      </w:pPr>
      <w:del w:id="408" w:author="Chen Aline" w:date="2018-12-05T13:55:00Z">
        <w:r w:rsidDel="008743BC">
          <w:delText>The machine learning model had learned to recognise the difference between grainy photos and high-quality photos, instead of Russian or America.</w:delText>
        </w:r>
      </w:del>
    </w:p>
    <w:sectPr w:rsidR="0076100F"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A8D73F" w14:textId="77777777" w:rsidR="00A77BE8" w:rsidRDefault="00A77BE8" w:rsidP="00F82390">
      <w:r>
        <w:separator/>
      </w:r>
    </w:p>
  </w:endnote>
  <w:endnote w:type="continuationSeparator" w:id="0">
    <w:p w14:paraId="7FCAA5CA" w14:textId="77777777" w:rsidR="00A77BE8" w:rsidRDefault="00A77BE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010B433E" w:rsidR="00A77BE8" w:rsidRDefault="00A77BE8"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7B0FE6">
      <w:rPr>
        <w:rFonts w:ascii="Times New Roman" w:hAnsi="Times New Roman" w:cs="Times New Roman"/>
        <w:noProof/>
      </w:rPr>
      <w:t>11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7B0FE6">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25" w:author="Chen Aline" w:date="2018-12-05T14:06:00Z">
      <w:r w:rsidR="007B0FE6">
        <w:rPr>
          <w:rFonts w:ascii="Times New Roman" w:hAnsi="Times New Roman" w:cs="Times New Roman"/>
          <w:noProof/>
        </w:rPr>
        <w:t>5 December 2018</w:t>
      </w:r>
    </w:ins>
    <w:del w:id="26" w:author="Chen Aline" w:date="2018-12-05T13:47:00Z">
      <w:r w:rsidDel="006F483A">
        <w:rPr>
          <w:rFonts w:ascii="Times New Roman" w:hAnsi="Times New Roman" w:cs="Times New Roman"/>
          <w:noProof/>
        </w:rPr>
        <w:delText>3 December 2018</w:delText>
      </w:r>
    </w:del>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D129DA" w14:textId="77777777" w:rsidR="00A77BE8" w:rsidRDefault="00A77BE8" w:rsidP="00F82390">
      <w:r>
        <w:separator/>
      </w:r>
    </w:p>
  </w:footnote>
  <w:footnote w:type="continuationSeparator" w:id="0">
    <w:p w14:paraId="48D1FDA4" w14:textId="77777777" w:rsidR="00A77BE8" w:rsidRDefault="00A77BE8"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AC553B"/>
    <w:multiLevelType w:val="hybridMultilevel"/>
    <w:tmpl w:val="184C986A"/>
    <w:lvl w:ilvl="0" w:tplc="CABAE912">
      <w:numFmt w:val="bullet"/>
      <w:lvlText w:val=""/>
      <w:lvlJc w:val="left"/>
      <w:pPr>
        <w:ind w:left="806" w:hanging="360"/>
      </w:pPr>
      <w:rPr>
        <w:rFonts w:ascii="Symbol" w:eastAsiaTheme="minorHAnsi" w:hAnsi="Symbol" w:cstheme="minorBidi" w:hint="default"/>
        <w:b w:val="0"/>
        <w:sz w:val="28"/>
      </w:rPr>
    </w:lvl>
    <w:lvl w:ilvl="1" w:tplc="08090003" w:tentative="1">
      <w:start w:val="1"/>
      <w:numFmt w:val="bullet"/>
      <w:lvlText w:val="o"/>
      <w:lvlJc w:val="left"/>
      <w:pPr>
        <w:ind w:left="1526" w:hanging="360"/>
      </w:pPr>
      <w:rPr>
        <w:rFonts w:ascii="Courier New" w:hAnsi="Courier New" w:cs="Courier New" w:hint="default"/>
      </w:rPr>
    </w:lvl>
    <w:lvl w:ilvl="2" w:tplc="08090005" w:tentative="1">
      <w:start w:val="1"/>
      <w:numFmt w:val="bullet"/>
      <w:lvlText w:val=""/>
      <w:lvlJc w:val="left"/>
      <w:pPr>
        <w:ind w:left="2246" w:hanging="360"/>
      </w:pPr>
      <w:rPr>
        <w:rFonts w:ascii="Wingdings" w:hAnsi="Wingdings" w:hint="default"/>
      </w:rPr>
    </w:lvl>
    <w:lvl w:ilvl="3" w:tplc="08090001" w:tentative="1">
      <w:start w:val="1"/>
      <w:numFmt w:val="bullet"/>
      <w:lvlText w:val=""/>
      <w:lvlJc w:val="left"/>
      <w:pPr>
        <w:ind w:left="2966" w:hanging="360"/>
      </w:pPr>
      <w:rPr>
        <w:rFonts w:ascii="Symbol" w:hAnsi="Symbol" w:hint="default"/>
      </w:rPr>
    </w:lvl>
    <w:lvl w:ilvl="4" w:tplc="08090003" w:tentative="1">
      <w:start w:val="1"/>
      <w:numFmt w:val="bullet"/>
      <w:lvlText w:val="o"/>
      <w:lvlJc w:val="left"/>
      <w:pPr>
        <w:ind w:left="3686" w:hanging="360"/>
      </w:pPr>
      <w:rPr>
        <w:rFonts w:ascii="Courier New" w:hAnsi="Courier New" w:cs="Courier New" w:hint="default"/>
      </w:rPr>
    </w:lvl>
    <w:lvl w:ilvl="5" w:tplc="08090005" w:tentative="1">
      <w:start w:val="1"/>
      <w:numFmt w:val="bullet"/>
      <w:lvlText w:val=""/>
      <w:lvlJc w:val="left"/>
      <w:pPr>
        <w:ind w:left="4406" w:hanging="360"/>
      </w:pPr>
      <w:rPr>
        <w:rFonts w:ascii="Wingdings" w:hAnsi="Wingdings" w:hint="default"/>
      </w:rPr>
    </w:lvl>
    <w:lvl w:ilvl="6" w:tplc="08090001" w:tentative="1">
      <w:start w:val="1"/>
      <w:numFmt w:val="bullet"/>
      <w:lvlText w:val=""/>
      <w:lvlJc w:val="left"/>
      <w:pPr>
        <w:ind w:left="5126" w:hanging="360"/>
      </w:pPr>
      <w:rPr>
        <w:rFonts w:ascii="Symbol" w:hAnsi="Symbol" w:hint="default"/>
      </w:rPr>
    </w:lvl>
    <w:lvl w:ilvl="7" w:tplc="08090003" w:tentative="1">
      <w:start w:val="1"/>
      <w:numFmt w:val="bullet"/>
      <w:lvlText w:val="o"/>
      <w:lvlJc w:val="left"/>
      <w:pPr>
        <w:ind w:left="5846" w:hanging="360"/>
      </w:pPr>
      <w:rPr>
        <w:rFonts w:ascii="Courier New" w:hAnsi="Courier New" w:cs="Courier New" w:hint="default"/>
      </w:rPr>
    </w:lvl>
    <w:lvl w:ilvl="8" w:tplc="08090005" w:tentative="1">
      <w:start w:val="1"/>
      <w:numFmt w:val="bullet"/>
      <w:lvlText w:val=""/>
      <w:lvlJc w:val="left"/>
      <w:pPr>
        <w:ind w:left="6566" w:hanging="360"/>
      </w:pPr>
      <w:rPr>
        <w:rFonts w:ascii="Wingdings" w:hAnsi="Wingdings" w:hint="default"/>
      </w:rPr>
    </w:lvl>
  </w:abstractNum>
  <w:abstractNum w:abstractNumId="1">
    <w:nsid w:val="6EDB1FEA"/>
    <w:multiLevelType w:val="hybridMultilevel"/>
    <w:tmpl w:val="18B05CD6"/>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71411922"/>
    <w:multiLevelType w:val="hybridMultilevel"/>
    <w:tmpl w:val="B6546B7E"/>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bordersDoNotSurroundHeader/>
  <w:bordersDoNotSurroundFooter/>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30D"/>
    <w:rsid w:val="0000386C"/>
    <w:rsid w:val="0000474B"/>
    <w:rsid w:val="00004FB0"/>
    <w:rsid w:val="0000558D"/>
    <w:rsid w:val="000107A7"/>
    <w:rsid w:val="00010C13"/>
    <w:rsid w:val="0001188E"/>
    <w:rsid w:val="000136AE"/>
    <w:rsid w:val="00034831"/>
    <w:rsid w:val="000457E0"/>
    <w:rsid w:val="00047C1E"/>
    <w:rsid w:val="00054122"/>
    <w:rsid w:val="000560E0"/>
    <w:rsid w:val="00061680"/>
    <w:rsid w:val="000724DF"/>
    <w:rsid w:val="000724FB"/>
    <w:rsid w:val="0009668B"/>
    <w:rsid w:val="000A1626"/>
    <w:rsid w:val="000A2705"/>
    <w:rsid w:val="000A29B6"/>
    <w:rsid w:val="000A4CB2"/>
    <w:rsid w:val="000A7CB4"/>
    <w:rsid w:val="000B7916"/>
    <w:rsid w:val="000C41D2"/>
    <w:rsid w:val="000C42DB"/>
    <w:rsid w:val="000C49FC"/>
    <w:rsid w:val="000C503F"/>
    <w:rsid w:val="000D1F4D"/>
    <w:rsid w:val="000D61F5"/>
    <w:rsid w:val="000E7954"/>
    <w:rsid w:val="000F4710"/>
    <w:rsid w:val="00101920"/>
    <w:rsid w:val="00112632"/>
    <w:rsid w:val="001158D5"/>
    <w:rsid w:val="001170A1"/>
    <w:rsid w:val="00130657"/>
    <w:rsid w:val="001430D3"/>
    <w:rsid w:val="001608B9"/>
    <w:rsid w:val="00160ED2"/>
    <w:rsid w:val="00161564"/>
    <w:rsid w:val="00167119"/>
    <w:rsid w:val="00185721"/>
    <w:rsid w:val="001868D7"/>
    <w:rsid w:val="001944C3"/>
    <w:rsid w:val="001B0679"/>
    <w:rsid w:val="001C3D9D"/>
    <w:rsid w:val="001C4EF1"/>
    <w:rsid w:val="001C54E3"/>
    <w:rsid w:val="001D5BFB"/>
    <w:rsid w:val="001D63FA"/>
    <w:rsid w:val="001E05A9"/>
    <w:rsid w:val="001E06A9"/>
    <w:rsid w:val="001E3536"/>
    <w:rsid w:val="001E36F8"/>
    <w:rsid w:val="001E5AF5"/>
    <w:rsid w:val="001E6ECA"/>
    <w:rsid w:val="001F0A1D"/>
    <w:rsid w:val="001F61DC"/>
    <w:rsid w:val="00201856"/>
    <w:rsid w:val="00207CA1"/>
    <w:rsid w:val="002125B4"/>
    <w:rsid w:val="00213484"/>
    <w:rsid w:val="00217922"/>
    <w:rsid w:val="00226E76"/>
    <w:rsid w:val="00230BCF"/>
    <w:rsid w:val="00234978"/>
    <w:rsid w:val="002356C3"/>
    <w:rsid w:val="00237686"/>
    <w:rsid w:val="002477C2"/>
    <w:rsid w:val="0025639C"/>
    <w:rsid w:val="002739FA"/>
    <w:rsid w:val="00273D18"/>
    <w:rsid w:val="00291500"/>
    <w:rsid w:val="002A27B2"/>
    <w:rsid w:val="002D2266"/>
    <w:rsid w:val="002E55EF"/>
    <w:rsid w:val="002E729D"/>
    <w:rsid w:val="002F402B"/>
    <w:rsid w:val="003061F6"/>
    <w:rsid w:val="003062DF"/>
    <w:rsid w:val="00307993"/>
    <w:rsid w:val="00312AAF"/>
    <w:rsid w:val="003162DE"/>
    <w:rsid w:val="00323014"/>
    <w:rsid w:val="0033090B"/>
    <w:rsid w:val="00332AB9"/>
    <w:rsid w:val="0033759C"/>
    <w:rsid w:val="003400B5"/>
    <w:rsid w:val="00352D79"/>
    <w:rsid w:val="003630C8"/>
    <w:rsid w:val="0037402C"/>
    <w:rsid w:val="00384420"/>
    <w:rsid w:val="003945C6"/>
    <w:rsid w:val="003B383C"/>
    <w:rsid w:val="003D57C0"/>
    <w:rsid w:val="003F3647"/>
    <w:rsid w:val="003F40AE"/>
    <w:rsid w:val="00405867"/>
    <w:rsid w:val="00410EF9"/>
    <w:rsid w:val="0041157A"/>
    <w:rsid w:val="004126F8"/>
    <w:rsid w:val="00412BED"/>
    <w:rsid w:val="00413816"/>
    <w:rsid w:val="00422764"/>
    <w:rsid w:val="004248D7"/>
    <w:rsid w:val="00433990"/>
    <w:rsid w:val="00437D04"/>
    <w:rsid w:val="004456AF"/>
    <w:rsid w:val="004521A5"/>
    <w:rsid w:val="004707B5"/>
    <w:rsid w:val="00473537"/>
    <w:rsid w:val="00473D35"/>
    <w:rsid w:val="004859DA"/>
    <w:rsid w:val="00487753"/>
    <w:rsid w:val="00487A0F"/>
    <w:rsid w:val="00492CD0"/>
    <w:rsid w:val="00496247"/>
    <w:rsid w:val="004A112B"/>
    <w:rsid w:val="004A1E1B"/>
    <w:rsid w:val="004A75D7"/>
    <w:rsid w:val="004A774F"/>
    <w:rsid w:val="004B32E0"/>
    <w:rsid w:val="004B4CE1"/>
    <w:rsid w:val="004B65BB"/>
    <w:rsid w:val="004E74C1"/>
    <w:rsid w:val="004F1D88"/>
    <w:rsid w:val="0050141D"/>
    <w:rsid w:val="005020A3"/>
    <w:rsid w:val="00516A34"/>
    <w:rsid w:val="005259E3"/>
    <w:rsid w:val="00530865"/>
    <w:rsid w:val="00536743"/>
    <w:rsid w:val="0053780E"/>
    <w:rsid w:val="00551A52"/>
    <w:rsid w:val="0055247E"/>
    <w:rsid w:val="00564962"/>
    <w:rsid w:val="0056631A"/>
    <w:rsid w:val="00566D18"/>
    <w:rsid w:val="005736DE"/>
    <w:rsid w:val="00573CA4"/>
    <w:rsid w:val="005923E6"/>
    <w:rsid w:val="005B3410"/>
    <w:rsid w:val="005B6850"/>
    <w:rsid w:val="005C0201"/>
    <w:rsid w:val="005C48A6"/>
    <w:rsid w:val="005D51F3"/>
    <w:rsid w:val="005D5D7D"/>
    <w:rsid w:val="005E067A"/>
    <w:rsid w:val="005E1627"/>
    <w:rsid w:val="005E7936"/>
    <w:rsid w:val="005F56B2"/>
    <w:rsid w:val="005F6CCC"/>
    <w:rsid w:val="006040B2"/>
    <w:rsid w:val="00610D47"/>
    <w:rsid w:val="006126A5"/>
    <w:rsid w:val="00612DD0"/>
    <w:rsid w:val="00617794"/>
    <w:rsid w:val="00622872"/>
    <w:rsid w:val="006273D9"/>
    <w:rsid w:val="006301DF"/>
    <w:rsid w:val="00630E67"/>
    <w:rsid w:val="00634271"/>
    <w:rsid w:val="00636A61"/>
    <w:rsid w:val="00651B69"/>
    <w:rsid w:val="00661233"/>
    <w:rsid w:val="006638F5"/>
    <w:rsid w:val="0066410F"/>
    <w:rsid w:val="00667EB6"/>
    <w:rsid w:val="006725D2"/>
    <w:rsid w:val="006812AE"/>
    <w:rsid w:val="006842A1"/>
    <w:rsid w:val="00685839"/>
    <w:rsid w:val="00686727"/>
    <w:rsid w:val="0069423D"/>
    <w:rsid w:val="00694312"/>
    <w:rsid w:val="00697C21"/>
    <w:rsid w:val="006A02E5"/>
    <w:rsid w:val="006A377B"/>
    <w:rsid w:val="006B1F8C"/>
    <w:rsid w:val="006C225A"/>
    <w:rsid w:val="006C3CE8"/>
    <w:rsid w:val="006C56B4"/>
    <w:rsid w:val="006C5982"/>
    <w:rsid w:val="006D7BFD"/>
    <w:rsid w:val="006E2738"/>
    <w:rsid w:val="006E3165"/>
    <w:rsid w:val="006E75ED"/>
    <w:rsid w:val="006F483A"/>
    <w:rsid w:val="006F4D8E"/>
    <w:rsid w:val="006F7CF5"/>
    <w:rsid w:val="00700749"/>
    <w:rsid w:val="00703F7D"/>
    <w:rsid w:val="007117F2"/>
    <w:rsid w:val="00714F9D"/>
    <w:rsid w:val="00716966"/>
    <w:rsid w:val="007176B2"/>
    <w:rsid w:val="007206DA"/>
    <w:rsid w:val="007225C7"/>
    <w:rsid w:val="00731986"/>
    <w:rsid w:val="00733205"/>
    <w:rsid w:val="00734D04"/>
    <w:rsid w:val="00737116"/>
    <w:rsid w:val="0074326B"/>
    <w:rsid w:val="0074367F"/>
    <w:rsid w:val="00747916"/>
    <w:rsid w:val="0076100F"/>
    <w:rsid w:val="00761538"/>
    <w:rsid w:val="00761C7B"/>
    <w:rsid w:val="00770B86"/>
    <w:rsid w:val="00787F7E"/>
    <w:rsid w:val="00790D60"/>
    <w:rsid w:val="0079300E"/>
    <w:rsid w:val="007941CE"/>
    <w:rsid w:val="007A544D"/>
    <w:rsid w:val="007A6BDA"/>
    <w:rsid w:val="007A77C2"/>
    <w:rsid w:val="007B0FE6"/>
    <w:rsid w:val="007B3249"/>
    <w:rsid w:val="007D337F"/>
    <w:rsid w:val="007E1930"/>
    <w:rsid w:val="007E2879"/>
    <w:rsid w:val="007E3E86"/>
    <w:rsid w:val="007E5FA4"/>
    <w:rsid w:val="007E7639"/>
    <w:rsid w:val="00803C15"/>
    <w:rsid w:val="0081123D"/>
    <w:rsid w:val="00815DFE"/>
    <w:rsid w:val="00824029"/>
    <w:rsid w:val="00824D37"/>
    <w:rsid w:val="00835730"/>
    <w:rsid w:val="00835DA6"/>
    <w:rsid w:val="008364EE"/>
    <w:rsid w:val="00844608"/>
    <w:rsid w:val="00845B1F"/>
    <w:rsid w:val="00845EBA"/>
    <w:rsid w:val="00847EB8"/>
    <w:rsid w:val="00856190"/>
    <w:rsid w:val="00856D1D"/>
    <w:rsid w:val="00867A69"/>
    <w:rsid w:val="0087054C"/>
    <w:rsid w:val="00872680"/>
    <w:rsid w:val="008743BC"/>
    <w:rsid w:val="00875DB4"/>
    <w:rsid w:val="008800DA"/>
    <w:rsid w:val="00881BA8"/>
    <w:rsid w:val="008867B2"/>
    <w:rsid w:val="0089448C"/>
    <w:rsid w:val="00896246"/>
    <w:rsid w:val="00896BE1"/>
    <w:rsid w:val="008A2379"/>
    <w:rsid w:val="008A2866"/>
    <w:rsid w:val="008A5477"/>
    <w:rsid w:val="008B4B16"/>
    <w:rsid w:val="008B753B"/>
    <w:rsid w:val="008C1041"/>
    <w:rsid w:val="008C1183"/>
    <w:rsid w:val="008C41C4"/>
    <w:rsid w:val="008C7DE4"/>
    <w:rsid w:val="008E307A"/>
    <w:rsid w:val="008E50FE"/>
    <w:rsid w:val="008E6103"/>
    <w:rsid w:val="008E63CB"/>
    <w:rsid w:val="008E7A3A"/>
    <w:rsid w:val="008F000E"/>
    <w:rsid w:val="00912AF6"/>
    <w:rsid w:val="00913405"/>
    <w:rsid w:val="009230B7"/>
    <w:rsid w:val="00927DD8"/>
    <w:rsid w:val="00942968"/>
    <w:rsid w:val="00955754"/>
    <w:rsid w:val="00955E00"/>
    <w:rsid w:val="009570ED"/>
    <w:rsid w:val="00961385"/>
    <w:rsid w:val="00961ADE"/>
    <w:rsid w:val="0096439F"/>
    <w:rsid w:val="00965381"/>
    <w:rsid w:val="00975F9A"/>
    <w:rsid w:val="00977667"/>
    <w:rsid w:val="00980BB0"/>
    <w:rsid w:val="00993C8A"/>
    <w:rsid w:val="00994423"/>
    <w:rsid w:val="009A4EF3"/>
    <w:rsid w:val="009A5925"/>
    <w:rsid w:val="009B4C0C"/>
    <w:rsid w:val="009B58A0"/>
    <w:rsid w:val="009C75DF"/>
    <w:rsid w:val="009C7B20"/>
    <w:rsid w:val="009D062A"/>
    <w:rsid w:val="009D2195"/>
    <w:rsid w:val="009D2CD9"/>
    <w:rsid w:val="009D6E93"/>
    <w:rsid w:val="009E3EA1"/>
    <w:rsid w:val="009E77BF"/>
    <w:rsid w:val="00A00A31"/>
    <w:rsid w:val="00A078BE"/>
    <w:rsid w:val="00A13F48"/>
    <w:rsid w:val="00A1792A"/>
    <w:rsid w:val="00A249BA"/>
    <w:rsid w:val="00A30466"/>
    <w:rsid w:val="00A41FA9"/>
    <w:rsid w:val="00A47DC4"/>
    <w:rsid w:val="00A550BB"/>
    <w:rsid w:val="00A55FCF"/>
    <w:rsid w:val="00A57286"/>
    <w:rsid w:val="00A574D3"/>
    <w:rsid w:val="00A6051E"/>
    <w:rsid w:val="00A611EC"/>
    <w:rsid w:val="00A61436"/>
    <w:rsid w:val="00A6271C"/>
    <w:rsid w:val="00A62A53"/>
    <w:rsid w:val="00A63831"/>
    <w:rsid w:val="00A77BE8"/>
    <w:rsid w:val="00A9021C"/>
    <w:rsid w:val="00AB53EB"/>
    <w:rsid w:val="00AC2944"/>
    <w:rsid w:val="00AC57A8"/>
    <w:rsid w:val="00AD38A7"/>
    <w:rsid w:val="00AD5AA3"/>
    <w:rsid w:val="00AD680D"/>
    <w:rsid w:val="00AD7521"/>
    <w:rsid w:val="00AD763A"/>
    <w:rsid w:val="00B0101E"/>
    <w:rsid w:val="00B019C5"/>
    <w:rsid w:val="00B03E29"/>
    <w:rsid w:val="00B102F3"/>
    <w:rsid w:val="00B11273"/>
    <w:rsid w:val="00B1312B"/>
    <w:rsid w:val="00B14B32"/>
    <w:rsid w:val="00B207C7"/>
    <w:rsid w:val="00B23E3A"/>
    <w:rsid w:val="00B25414"/>
    <w:rsid w:val="00B27F53"/>
    <w:rsid w:val="00B30B12"/>
    <w:rsid w:val="00B35695"/>
    <w:rsid w:val="00B41B30"/>
    <w:rsid w:val="00B467B4"/>
    <w:rsid w:val="00B60644"/>
    <w:rsid w:val="00B63375"/>
    <w:rsid w:val="00B73A85"/>
    <w:rsid w:val="00B907AF"/>
    <w:rsid w:val="00B968AB"/>
    <w:rsid w:val="00BA2386"/>
    <w:rsid w:val="00BB32E5"/>
    <w:rsid w:val="00BB49C8"/>
    <w:rsid w:val="00BC5FF2"/>
    <w:rsid w:val="00BC762E"/>
    <w:rsid w:val="00BD3890"/>
    <w:rsid w:val="00BD3E49"/>
    <w:rsid w:val="00BD5BC5"/>
    <w:rsid w:val="00BD5F9B"/>
    <w:rsid w:val="00BE627F"/>
    <w:rsid w:val="00BE6770"/>
    <w:rsid w:val="00BE6A3D"/>
    <w:rsid w:val="00BF0341"/>
    <w:rsid w:val="00BF0E63"/>
    <w:rsid w:val="00BF3060"/>
    <w:rsid w:val="00BF4647"/>
    <w:rsid w:val="00C043DC"/>
    <w:rsid w:val="00C152E5"/>
    <w:rsid w:val="00C270DF"/>
    <w:rsid w:val="00C33030"/>
    <w:rsid w:val="00C61FD5"/>
    <w:rsid w:val="00C67E3F"/>
    <w:rsid w:val="00C70C9A"/>
    <w:rsid w:val="00C73BAC"/>
    <w:rsid w:val="00C85675"/>
    <w:rsid w:val="00C93C66"/>
    <w:rsid w:val="00CB21A0"/>
    <w:rsid w:val="00CB3B5F"/>
    <w:rsid w:val="00CC5B04"/>
    <w:rsid w:val="00CC6DC8"/>
    <w:rsid w:val="00CD4369"/>
    <w:rsid w:val="00CE1474"/>
    <w:rsid w:val="00CE2911"/>
    <w:rsid w:val="00CE3F36"/>
    <w:rsid w:val="00CF3170"/>
    <w:rsid w:val="00CF3CD8"/>
    <w:rsid w:val="00D052D1"/>
    <w:rsid w:val="00D07A12"/>
    <w:rsid w:val="00D120BC"/>
    <w:rsid w:val="00D35507"/>
    <w:rsid w:val="00D41D49"/>
    <w:rsid w:val="00D42998"/>
    <w:rsid w:val="00D475FF"/>
    <w:rsid w:val="00D5492A"/>
    <w:rsid w:val="00D54E4E"/>
    <w:rsid w:val="00D70E1F"/>
    <w:rsid w:val="00D72686"/>
    <w:rsid w:val="00D767CE"/>
    <w:rsid w:val="00D768A2"/>
    <w:rsid w:val="00D80E86"/>
    <w:rsid w:val="00D90D43"/>
    <w:rsid w:val="00D9406E"/>
    <w:rsid w:val="00DB0394"/>
    <w:rsid w:val="00DB6A2D"/>
    <w:rsid w:val="00DC1104"/>
    <w:rsid w:val="00DE7BB8"/>
    <w:rsid w:val="00E03DFB"/>
    <w:rsid w:val="00E22D43"/>
    <w:rsid w:val="00E42707"/>
    <w:rsid w:val="00E472E2"/>
    <w:rsid w:val="00E60B58"/>
    <w:rsid w:val="00E65484"/>
    <w:rsid w:val="00E679AD"/>
    <w:rsid w:val="00E709B6"/>
    <w:rsid w:val="00E81DCE"/>
    <w:rsid w:val="00E94AC8"/>
    <w:rsid w:val="00E97CAD"/>
    <w:rsid w:val="00EA5DC3"/>
    <w:rsid w:val="00EC0A60"/>
    <w:rsid w:val="00EC1117"/>
    <w:rsid w:val="00EC3BA1"/>
    <w:rsid w:val="00EC565C"/>
    <w:rsid w:val="00ED3BA6"/>
    <w:rsid w:val="00ED6E67"/>
    <w:rsid w:val="00EE4F70"/>
    <w:rsid w:val="00EF2A41"/>
    <w:rsid w:val="00EF50C4"/>
    <w:rsid w:val="00EF5B62"/>
    <w:rsid w:val="00EF5F6C"/>
    <w:rsid w:val="00EF77BE"/>
    <w:rsid w:val="00F22413"/>
    <w:rsid w:val="00F30503"/>
    <w:rsid w:val="00F32D1B"/>
    <w:rsid w:val="00F33079"/>
    <w:rsid w:val="00F34ED3"/>
    <w:rsid w:val="00F46FF9"/>
    <w:rsid w:val="00F50FF8"/>
    <w:rsid w:val="00F51E4D"/>
    <w:rsid w:val="00F57C3F"/>
    <w:rsid w:val="00F61204"/>
    <w:rsid w:val="00F671CC"/>
    <w:rsid w:val="00F74BBD"/>
    <w:rsid w:val="00F8058C"/>
    <w:rsid w:val="00F82390"/>
    <w:rsid w:val="00F8504E"/>
    <w:rsid w:val="00F87962"/>
    <w:rsid w:val="00F91105"/>
    <w:rsid w:val="00F96134"/>
    <w:rsid w:val="00F96C28"/>
    <w:rsid w:val="00F97ACA"/>
    <w:rsid w:val="00FA2E3A"/>
    <w:rsid w:val="00FA3424"/>
    <w:rsid w:val="00FA6956"/>
    <w:rsid w:val="00FB2E7E"/>
    <w:rsid w:val="00FB7C8B"/>
    <w:rsid w:val="00FB7C8D"/>
    <w:rsid w:val="00FC4516"/>
    <w:rsid w:val="00FC6BB6"/>
    <w:rsid w:val="00FD2113"/>
    <w:rsid w:val="00FD42B3"/>
    <w:rsid w:val="00FD487D"/>
    <w:rsid w:val="00FD7DD3"/>
    <w:rsid w:val="00FE26AF"/>
    <w:rsid w:val="00FE4F6F"/>
    <w:rsid w:val="00FF10D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AD7521"/>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AD75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s://machinelearningforkids.co.uk/datasets" TargetMode="External"/><Relationship Id="rId36" Type="http://schemas.openxmlformats.org/officeDocument/2006/relationships/image" Target="media/image24.png"/><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machinelearningforkids.co.uk/datasets" TargetMode="External"/><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fontTable" Target="fontTable.xml"/><Relationship Id="rId39" Type="http://schemas.openxmlformats.org/officeDocument/2006/relationships/theme" Target="theme/theme1.xml"/><Relationship Id="rId4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477</TotalTime>
  <Pages>16</Pages>
  <Words>1822</Words>
  <Characters>10387</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12185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290</cp:revision>
  <cp:lastPrinted>2018-01-21T01:53:00Z</cp:lastPrinted>
  <dcterms:created xsi:type="dcterms:W3CDTF">2017-06-30T00:27:00Z</dcterms:created>
  <dcterms:modified xsi:type="dcterms:W3CDTF">2018-12-05T06:07:00Z</dcterms:modified>
</cp:coreProperties>
</file>