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E55671F" w14:textId="6D5ED0DE" w:rsidR="00997BCB" w:rsidRPr="00997BCB" w:rsidRDefault="00997BCB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val="en-US"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>害羞的</w:t>
      </w:r>
      <w:r>
        <w:rPr>
          <w:rFonts w:hint="eastAsia"/>
          <w:color w:val="FFFFFF" w:themeColor="background1"/>
          <w:sz w:val="96"/>
          <w:lang w:val="en-US" w:eastAsia="zh-TW"/>
        </w:rPr>
        <w:t>熊貓</w:t>
      </w:r>
    </w:p>
    <w:p w14:paraId="0C847E3F" w14:textId="71FC0636" w:rsidR="003F0EA6" w:rsidRPr="00F82390" w:rsidRDefault="00ED7F59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</w:rPr>
      </w:pPr>
      <w:r>
        <w:rPr>
          <w:color w:val="FFFFFF" w:themeColor="background1"/>
          <w:sz w:val="96"/>
          <w:lang w:eastAsia="zh-TW"/>
        </w:rPr>
        <w:t xml:space="preserve">Shy </w:t>
      </w:r>
      <w:r w:rsidR="007A1A4B">
        <w:rPr>
          <w:color w:val="FFFFFF" w:themeColor="background1"/>
          <w:sz w:val="96"/>
          <w:lang w:eastAsia="zh-TW"/>
        </w:rPr>
        <w:t>Panda</w:t>
      </w:r>
    </w:p>
    <w:p w14:paraId="51EBF4DA" w14:textId="77777777" w:rsidR="00F82390" w:rsidRDefault="00F82390">
      <w:pPr>
        <w:rPr>
          <w:lang w:eastAsia="zh-TW"/>
        </w:rPr>
      </w:pPr>
    </w:p>
    <w:p w14:paraId="641D3159" w14:textId="77777777" w:rsidR="00F82390" w:rsidRDefault="00F82390">
      <w:pPr>
        <w:rPr>
          <w:lang w:eastAsia="zh-TW"/>
        </w:rPr>
      </w:pPr>
    </w:p>
    <w:p w14:paraId="5573A026" w14:textId="5600B351" w:rsidR="00016B0B" w:rsidRDefault="00016B0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在這個專案，我們要做出一隻跳舞熊貓。</w:t>
      </w:r>
    </w:p>
    <w:p w14:paraId="3CD3F16B" w14:textId="77777777" w:rsidR="00F20A9C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F20A9C">
        <w:rPr>
          <w:sz w:val="36"/>
        </w:rPr>
        <w:t xml:space="preserve">make a dancing panda. </w:t>
      </w:r>
    </w:p>
    <w:p w14:paraId="4628E614" w14:textId="77777777" w:rsidR="00F20A9C" w:rsidRDefault="00F20A9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4DCB6DB8" w14:textId="61217398" w:rsidR="00022E74" w:rsidRDefault="00746F64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這</w:t>
      </w:r>
      <w:r w:rsidR="00022E74">
        <w:rPr>
          <w:rFonts w:hint="eastAsia"/>
          <w:sz w:val="36"/>
          <w:lang w:eastAsia="zh-TW"/>
        </w:rPr>
        <w:t>是一隻害羞的熊貓，當他跟你對到眼，會覺得很害羞而停止跳舞</w:t>
      </w:r>
    </w:p>
    <w:p w14:paraId="4EFB2196" w14:textId="29E15FE7" w:rsidR="00EF77BE" w:rsidRDefault="00F20A9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It’ll be a shy panda, that will get embarrassed and stop dancing if it sees you looking in through the window.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6831230B" w14:textId="5033BB3D" w:rsidR="00E3078A" w:rsidRPr="00456694" w:rsidRDefault="00E3078A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n-US" w:eastAsia="zh-TW"/>
        </w:rPr>
      </w:pPr>
      <w:r>
        <w:rPr>
          <w:rFonts w:hint="eastAsia"/>
          <w:sz w:val="36"/>
          <w:lang w:eastAsia="zh-TW"/>
        </w:rPr>
        <w:t>你要訓練這隻熊貓，當你閉上眼睛時，他會知道你沒有在看他</w:t>
      </w:r>
      <w:r w:rsidR="00456694">
        <w:rPr>
          <w:rFonts w:hint="eastAsia"/>
          <w:sz w:val="36"/>
          <w:lang w:val="en-US" w:eastAsia="zh-TW"/>
        </w:rPr>
        <w:t>，</w:t>
      </w:r>
      <w:r>
        <w:rPr>
          <w:rFonts w:hint="eastAsia"/>
          <w:sz w:val="36"/>
          <w:lang w:eastAsia="zh-TW"/>
        </w:rPr>
        <w:t>繼續跳舞，</w:t>
      </w:r>
    </w:p>
    <w:p w14:paraId="114D2C7C" w14:textId="3A350D1B" w:rsidR="00F82390" w:rsidRPr="00F82390" w:rsidRDefault="006D58B4" w:rsidP="006D58B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</w:t>
      </w:r>
      <w:r w:rsidR="00F20A9C">
        <w:rPr>
          <w:sz w:val="36"/>
        </w:rPr>
        <w:t xml:space="preserve">train it so that if you cover your eyes, it’ll recognise that you’re not looking </w:t>
      </w:r>
      <w:r w:rsidR="00822620">
        <w:rPr>
          <w:sz w:val="36"/>
        </w:rPr>
        <w:t>and keep dancing.</w:t>
      </w:r>
    </w:p>
    <w:p w14:paraId="4C0536BB" w14:textId="7F118364" w:rsidR="00B63736" w:rsidRDefault="00B63736"/>
    <w:p w14:paraId="70CD1A78" w14:textId="3615D768" w:rsidR="00E464D1" w:rsidRDefault="00E464D1"/>
    <w:p w14:paraId="5E2B0008" w14:textId="667CDE08" w:rsidR="00F737F8" w:rsidRDefault="00F737F8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22"/>
          <w:lang w:eastAsia="zh-TW"/>
        </w:rPr>
      </w:pPr>
      <w:r>
        <w:rPr>
          <w:rFonts w:hint="eastAsia"/>
          <w:sz w:val="22"/>
          <w:lang w:eastAsia="zh-TW"/>
        </w:rPr>
        <w:t>此專</w:t>
      </w:r>
      <w:r w:rsidR="00146A0F">
        <w:rPr>
          <w:rFonts w:hint="eastAsia"/>
          <w:sz w:val="22"/>
          <w:lang w:eastAsia="zh-TW"/>
        </w:rPr>
        <w:t>案靈</w:t>
      </w:r>
      <w:r>
        <w:rPr>
          <w:rFonts w:hint="eastAsia"/>
          <w:sz w:val="22"/>
          <w:lang w:eastAsia="zh-TW"/>
        </w:rPr>
        <w:t>感來自</w:t>
      </w:r>
      <w:r w:rsidRPr="00822620">
        <w:rPr>
          <w:sz w:val="22"/>
          <w:lang w:eastAsia="zh-TW"/>
        </w:rPr>
        <w:t>Cassie Evans</w:t>
      </w:r>
      <w:r w:rsidR="00084658">
        <w:rPr>
          <w:rFonts w:hint="eastAsia"/>
          <w:sz w:val="22"/>
          <w:lang w:eastAsia="zh-TW"/>
        </w:rPr>
        <w:t>。</w:t>
      </w:r>
    </w:p>
    <w:p w14:paraId="11CC3F74" w14:textId="3348658F" w:rsidR="00084658" w:rsidRDefault="00084658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22"/>
          <w:lang w:eastAsia="zh-TW"/>
        </w:rPr>
      </w:pPr>
      <w:r w:rsidRPr="00146A0F">
        <w:rPr>
          <w:rFonts w:hint="eastAsia"/>
          <w:sz w:val="22"/>
          <w:lang w:eastAsia="zh-TW"/>
        </w:rPr>
        <w:t>下面網址收錄她所設計的版本：</w:t>
      </w:r>
      <w:r w:rsidRPr="00822620">
        <w:rPr>
          <w:sz w:val="22"/>
          <w:lang w:eastAsia="zh-TW"/>
        </w:rPr>
        <w:t>https://codepen.io/cassie-codes/pen/jKaVqo</w:t>
      </w:r>
    </w:p>
    <w:p w14:paraId="37B4E4B7" w14:textId="1D34D0BE" w:rsidR="00B63736" w:rsidRPr="00822620" w:rsidRDefault="00B63736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22"/>
        </w:rPr>
      </w:pPr>
      <w:r w:rsidRPr="00822620">
        <w:rPr>
          <w:sz w:val="22"/>
        </w:rPr>
        <w:t xml:space="preserve">The idea for this project came from Cassie Evans. You can see her version of it at </w:t>
      </w:r>
      <w:r w:rsidR="00ED7F59" w:rsidRPr="00822620">
        <w:rPr>
          <w:sz w:val="22"/>
        </w:rPr>
        <w:br/>
        <w:t>https://codepen.io/cassie-codes/pen/jKaVqo</w:t>
      </w:r>
    </w:p>
    <w:p w14:paraId="58773E24" w14:textId="77777777" w:rsidR="00F20A9C" w:rsidRDefault="00F20A9C" w:rsidP="00F20A9C"/>
    <w:p w14:paraId="76F5D609" w14:textId="15DB9920" w:rsidR="000E2A82" w:rsidRPr="000E2A82" w:rsidRDefault="00146A0F" w:rsidP="00F20A9C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22"/>
          <w:lang w:eastAsia="zh-TW"/>
        </w:rPr>
      </w:pPr>
      <w:r>
        <w:rPr>
          <w:rFonts w:hint="eastAsia"/>
          <w:sz w:val="22"/>
          <w:lang w:eastAsia="zh-TW"/>
        </w:rPr>
        <w:t>這隻熊貓的設計來自</w:t>
      </w:r>
      <w:r w:rsidRPr="00822620">
        <w:rPr>
          <w:sz w:val="22"/>
          <w:lang w:eastAsia="zh-TW"/>
        </w:rPr>
        <w:t>Ed Moffat</w:t>
      </w:r>
      <w:r w:rsidR="000E2A82">
        <w:rPr>
          <w:rFonts w:hint="eastAsia"/>
          <w:sz w:val="22"/>
          <w:lang w:eastAsia="zh-TW"/>
        </w:rPr>
        <w:t>。</w:t>
      </w:r>
    </w:p>
    <w:p w14:paraId="7197C06B" w14:textId="26783FC3" w:rsidR="00F20A9C" w:rsidRPr="00822620" w:rsidRDefault="00F20A9C" w:rsidP="00F20A9C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22"/>
        </w:rPr>
      </w:pPr>
      <w:r w:rsidRPr="00822620">
        <w:rPr>
          <w:sz w:val="22"/>
        </w:rPr>
        <w:t xml:space="preserve">The panda artwork in this project was by Ed Moffatt from XMPT Games.  </w:t>
      </w:r>
    </w:p>
    <w:p w14:paraId="56CCC650" w14:textId="445C26D9" w:rsidR="00E464D1" w:rsidRDefault="00E464D1"/>
    <w:p w14:paraId="1E4B2255" w14:textId="77777777" w:rsidR="00822620" w:rsidRDefault="00822620"/>
    <w:p w14:paraId="50BEA551" w14:textId="0DF90183" w:rsidR="00434056" w:rsidRDefault="00F20A9C" w:rsidP="00434056">
      <w:pPr>
        <w:rPr>
          <w:sz w:val="6"/>
        </w:rPr>
      </w:pPr>
      <w:r w:rsidRPr="00F20A9C">
        <w:rPr>
          <w:noProof/>
          <w:sz w:val="6"/>
          <w:lang w:val="en-US" w:eastAsia="zh-TW"/>
        </w:rPr>
        <w:lastRenderedPageBreak/>
        <w:drawing>
          <wp:inline distT="0" distB="0" distL="0" distR="0" wp14:anchorId="24BBBC2F" wp14:editId="7C9A0C33">
            <wp:extent cx="6572250" cy="3589020"/>
            <wp:effectExtent l="12700" t="12700" r="19050" b="177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90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4BFF0ED" w14:textId="628AA5C3" w:rsidR="00822620" w:rsidRDefault="00822620" w:rsidP="00434056">
      <w:pPr>
        <w:rPr>
          <w:sz w:val="6"/>
        </w:rPr>
      </w:pPr>
    </w:p>
    <w:p w14:paraId="576121D7" w14:textId="77777777" w:rsidR="00822620" w:rsidRDefault="00822620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Pr="00822620" w:rsidRDefault="00F82390">
      <w:pPr>
        <w:rPr>
          <w:sz w:val="2"/>
        </w:rPr>
      </w:pPr>
    </w:p>
    <w:p w14:paraId="5A2EDCD4" w14:textId="77777777" w:rsidR="008B4B16" w:rsidRDefault="008B4B16" w:rsidP="00384420">
      <w:pPr>
        <w:pStyle w:val="a7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F52B540" w14:textId="68D6D989" w:rsidR="008914BE" w:rsidRDefault="008914BE" w:rsidP="00384420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lastRenderedPageBreak/>
        <w:t>搜尋網頁：</w:t>
      </w:r>
      <w:hyperlink r:id="rId11" w:history="1">
        <w:r>
          <w:rPr>
            <w:rStyle w:val="a8"/>
            <w:sz w:val="32"/>
          </w:rPr>
          <w:t>https://machinelearningforkids.co.uk/</w:t>
        </w:r>
      </w:hyperlink>
    </w:p>
    <w:p w14:paraId="79E721D9" w14:textId="4E634520" w:rsidR="00F82390" w:rsidRDefault="0001188E" w:rsidP="008914BE">
      <w:pPr>
        <w:pStyle w:val="a7"/>
        <w:ind w:firstLine="720"/>
        <w:rPr>
          <w:sz w:val="32"/>
        </w:rPr>
      </w:pPr>
      <w:r>
        <w:rPr>
          <w:sz w:val="32"/>
        </w:rPr>
        <w:t xml:space="preserve">Go to </w:t>
      </w:r>
      <w:hyperlink r:id="rId12" w:history="1">
        <w:r w:rsidR="005C0201">
          <w:rPr>
            <w:rStyle w:val="a8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15645196" w14:textId="7CCC84E4" w:rsidR="008914BE" w:rsidRDefault="008914BE" w:rsidP="00384420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7BF807C3" w14:textId="6ADAD0A0" w:rsidR="0001188E" w:rsidRDefault="0001188E" w:rsidP="008914BE">
      <w:pPr>
        <w:pStyle w:val="a7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14F8EDED" w14:textId="77777777" w:rsidR="001B4E27" w:rsidRDefault="001B4E27" w:rsidP="001B4E27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2CCC5752" w14:textId="77777777" w:rsidR="001B4E27" w:rsidRDefault="001B4E27" w:rsidP="001B4E27">
      <w:pPr>
        <w:pStyle w:val="a7"/>
        <w:ind w:left="1440"/>
        <w:rPr>
          <w:i/>
          <w:lang w:eastAsia="zh-TW"/>
        </w:rPr>
      </w:pPr>
    </w:p>
    <w:p w14:paraId="363E9D70" w14:textId="77777777" w:rsidR="001B4E27" w:rsidRDefault="001B4E27" w:rsidP="001B4E27">
      <w:pPr>
        <w:pStyle w:val="a7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4754A2DE" w14:textId="1B2A9174" w:rsidR="001B4E27" w:rsidRDefault="001B4E27" w:rsidP="001B4E27">
      <w:pPr>
        <w:pStyle w:val="a7"/>
        <w:ind w:firstLine="720"/>
        <w:rPr>
          <w:sz w:val="32"/>
          <w:lang w:eastAsia="zh-TW"/>
        </w:rPr>
      </w:pPr>
      <w:r>
        <w:rPr>
          <w:rFonts w:hint="eastAsia"/>
          <w:i/>
          <w:lang w:eastAsia="zh-TW"/>
        </w:rPr>
        <w:t>如果你不記得你的帳號或密碼，請你的老師幫你重新設定一次。</w:t>
      </w:r>
    </w:p>
    <w:p w14:paraId="54C23BA1" w14:textId="27025A8A" w:rsidR="006812AE" w:rsidRPr="006812AE" w:rsidRDefault="006812AE" w:rsidP="001B4E27">
      <w:pPr>
        <w:pStyle w:val="a7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>If you can’t remember your password, ask your teacher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712D74AC" w14:textId="77E1DFD2" w:rsidR="006B43B2" w:rsidRDefault="006B43B2" w:rsidP="006812AE">
      <w:pPr>
        <w:pStyle w:val="a7"/>
        <w:numPr>
          <w:ilvl w:val="0"/>
          <w:numId w:val="1"/>
        </w:numPr>
        <w:rPr>
          <w:sz w:val="32"/>
        </w:r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</w:p>
    <w:p w14:paraId="36C7FB78" w14:textId="77777777" w:rsidR="006812AE" w:rsidRDefault="006812AE" w:rsidP="006B43B2">
      <w:pPr>
        <w:pStyle w:val="a7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1579F1A" w14:textId="4D848B2C" w:rsidR="00331CA2" w:rsidRDefault="00331CA2" w:rsidP="006812AE">
      <w:pPr>
        <w:pStyle w:val="a7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2E579C8B" w14:textId="3A5AE074" w:rsidR="006812AE" w:rsidRDefault="006812AE" w:rsidP="00331CA2">
      <w:pPr>
        <w:pStyle w:val="a7"/>
        <w:ind w:firstLine="720"/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6A07C584" w14:textId="39ECB404" w:rsidR="00F305B3" w:rsidRPr="00DD7C1A" w:rsidRDefault="00F305B3" w:rsidP="00F305B3">
      <w:pPr>
        <w:pStyle w:val="a7"/>
        <w:numPr>
          <w:ilvl w:val="0"/>
          <w:numId w:val="1"/>
        </w:numPr>
        <w:rPr>
          <w:sz w:val="32"/>
          <w:szCs w:val="32"/>
        </w:rPr>
      </w:pPr>
      <w:r w:rsidRPr="005E0388">
        <w:rPr>
          <w:rFonts w:hint="eastAsia"/>
          <w:sz w:val="32"/>
          <w:szCs w:val="32"/>
          <w:lang w:eastAsia="zh-TW"/>
        </w:rPr>
        <w:t>將你的專案命名為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="00F359D0">
        <w:rPr>
          <w:sz w:val="32"/>
          <w:szCs w:val="32"/>
          <w:lang w:val="en-US" w:eastAsia="zh-TW"/>
        </w:rPr>
        <w:t>shy panda</w:t>
      </w:r>
      <w:r w:rsidRPr="005E0388">
        <w:rPr>
          <w:sz w:val="32"/>
          <w:szCs w:val="32"/>
          <w:lang w:val="en-US" w:eastAsia="zh-TW"/>
        </w:rPr>
        <w:t>”</w:t>
      </w:r>
      <w:r>
        <w:rPr>
          <w:rFonts w:hint="eastAsia"/>
          <w:sz w:val="32"/>
          <w:szCs w:val="32"/>
          <w:lang w:val="en-US" w:eastAsia="zh-TW"/>
        </w:rPr>
        <w:t>並</w:t>
      </w:r>
      <w:r w:rsidRPr="005E0388">
        <w:rPr>
          <w:rFonts w:hint="eastAsia"/>
          <w:sz w:val="32"/>
          <w:szCs w:val="32"/>
          <w:lang w:val="en-US" w:eastAsia="zh-TW"/>
        </w:rPr>
        <w:t>設定</w:t>
      </w:r>
      <w:r>
        <w:rPr>
          <w:rFonts w:hint="eastAsia"/>
          <w:sz w:val="32"/>
          <w:szCs w:val="32"/>
          <w:lang w:val="en-US" w:eastAsia="zh-TW"/>
        </w:rPr>
        <w:t>成</w:t>
      </w:r>
      <w:r w:rsidRPr="005E0388">
        <w:rPr>
          <w:rFonts w:hint="eastAsia"/>
          <w:sz w:val="32"/>
          <w:szCs w:val="32"/>
          <w:lang w:val="en-US" w:eastAsia="zh-TW"/>
        </w:rPr>
        <w:t>辨識</w:t>
      </w:r>
      <w:r w:rsidRPr="005E0388">
        <w:rPr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</w:rPr>
        <w:t>“</w:t>
      </w:r>
      <w:r w:rsidRPr="005E0388">
        <w:rPr>
          <w:b/>
          <w:sz w:val="32"/>
          <w:szCs w:val="32"/>
        </w:rPr>
        <w:t>images</w:t>
      </w:r>
      <w:r w:rsidRPr="005E0388">
        <w:rPr>
          <w:sz w:val="32"/>
          <w:szCs w:val="32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類別，點</w:t>
      </w:r>
    </w:p>
    <w:p w14:paraId="5BC53DC0" w14:textId="3F280222" w:rsidR="00F305B3" w:rsidRPr="00F359D0" w:rsidRDefault="00F305B3" w:rsidP="00F359D0">
      <w:pPr>
        <w:pStyle w:val="a7"/>
        <w:ind w:firstLine="720"/>
        <w:rPr>
          <w:sz w:val="32"/>
          <w:szCs w:val="32"/>
        </w:rPr>
      </w:pPr>
      <w:r w:rsidRPr="005E0388">
        <w:rPr>
          <w:rFonts w:hint="eastAsia"/>
          <w:sz w:val="32"/>
          <w:szCs w:val="32"/>
          <w:lang w:val="en-US" w:eastAsia="zh-TW"/>
        </w:rPr>
        <w:t>選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  <w:lang w:val="en-US" w:eastAsia="zh-TW"/>
        </w:rPr>
        <w:t>Create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0BD096EF" w14:textId="101AF5AB" w:rsidR="006812AE" w:rsidRDefault="00312AAF" w:rsidP="00F305B3">
      <w:pPr>
        <w:pStyle w:val="a7"/>
        <w:ind w:firstLine="720"/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ED7F59">
        <w:rPr>
          <w:sz w:val="32"/>
        </w:rPr>
        <w:t xml:space="preserve">shy </w:t>
      </w:r>
      <w:r w:rsidR="007A1A4B">
        <w:rPr>
          <w:sz w:val="32"/>
        </w:rPr>
        <w:t>panda</w:t>
      </w:r>
      <w:r w:rsidR="006812AE">
        <w:rPr>
          <w:sz w:val="32"/>
        </w:rPr>
        <w:t>” and set it to learn how to recognise “</w:t>
      </w:r>
      <w:r w:rsidR="008F011B">
        <w:rPr>
          <w:b/>
          <w:sz w:val="32"/>
        </w:rPr>
        <w:t>images</w:t>
      </w:r>
      <w:r w:rsidR="006812AE">
        <w:rPr>
          <w:sz w:val="32"/>
        </w:rPr>
        <w:t>”</w:t>
      </w:r>
      <w:r w:rsidR="008F011B">
        <w:rPr>
          <w:sz w:val="32"/>
        </w:rPr>
        <w:t xml:space="preserve">. </w:t>
      </w:r>
      <w:r w:rsidR="004A75D7">
        <w:rPr>
          <w:sz w:val="32"/>
        </w:rPr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7A1A4B" w:rsidRPr="007A1A4B">
        <w:rPr>
          <w:noProof/>
          <w:sz w:val="32"/>
          <w:lang w:val="en-US" w:eastAsia="zh-TW"/>
        </w:rPr>
        <w:drawing>
          <wp:inline distT="0" distB="0" distL="0" distR="0" wp14:anchorId="57B69505" wp14:editId="11594C8F">
            <wp:extent cx="5399405" cy="2130357"/>
            <wp:effectExtent l="12700" t="12700" r="10795" b="165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249"/>
                    <a:stretch/>
                  </pic:blipFill>
                  <pic:spPr bwMode="auto">
                    <a:xfrm>
                      <a:off x="0" y="0"/>
                      <a:ext cx="5400000" cy="2130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445E90CB" w:rsidR="006812AE" w:rsidRPr="006812AE" w:rsidRDefault="006812AE" w:rsidP="006812AE">
      <w:pPr>
        <w:rPr>
          <w:sz w:val="32"/>
        </w:rPr>
      </w:pPr>
    </w:p>
    <w:p w14:paraId="02619EA3" w14:textId="7A484084" w:rsidR="00DB76E5" w:rsidRDefault="00DB76E5" w:rsidP="00061680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你會在專案清單中看到</w:t>
      </w:r>
      <w:r>
        <w:rPr>
          <w:sz w:val="32"/>
          <w:lang w:eastAsia="zh-TW"/>
        </w:rPr>
        <w:t>“</w:t>
      </w:r>
      <w:del w:id="0" w:author="Sung-Shine Lee" w:date="2018-12-16T17:37:00Z">
        <w:r w:rsidDel="00F055C8">
          <w:rPr>
            <w:b/>
            <w:sz w:val="32"/>
            <w:lang w:eastAsia="zh-TW"/>
          </w:rPr>
          <w:delText>chameleon</w:delText>
        </w:r>
      </w:del>
      <w:ins w:id="1" w:author="Sung-Shine Lee" w:date="2018-12-16T17:37:00Z">
        <w:r w:rsidR="00F055C8">
          <w:rPr>
            <w:b/>
            <w:sz w:val="32"/>
            <w:lang w:eastAsia="zh-TW"/>
          </w:rPr>
          <w:t>shy panda</w:t>
        </w:r>
      </w:ins>
      <w:r>
        <w:rPr>
          <w:rFonts w:hint="eastAsia"/>
          <w:sz w:val="32"/>
          <w:lang w:eastAsia="zh-TW"/>
        </w:rPr>
        <w:t>”，點選此專案</w:t>
      </w:r>
    </w:p>
    <w:p w14:paraId="2A4541E6" w14:textId="760F83D7" w:rsidR="00FB7C8B" w:rsidRPr="00A47DC4" w:rsidRDefault="007A1A4B" w:rsidP="00DB76E5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26B48E" wp14:editId="64C614A2">
                <wp:simplePos x="0" y="0"/>
                <wp:positionH relativeFrom="column">
                  <wp:posOffset>2753225</wp:posOffset>
                </wp:positionH>
                <wp:positionV relativeFrom="paragraph">
                  <wp:posOffset>926181</wp:posOffset>
                </wp:positionV>
                <wp:extent cx="2598821" cy="737769"/>
                <wp:effectExtent l="25400" t="50800" r="17780" b="8826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8821" cy="73776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9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6.8pt,72.95pt" to="421.45pt,131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DB76E5">
        <w:rPr>
          <w:sz w:val="32"/>
          <w:lang w:eastAsia="zh-TW"/>
        </w:rPr>
        <w:tab/>
      </w:r>
      <w:r w:rsidR="00061680">
        <w:rPr>
          <w:sz w:val="32"/>
        </w:rPr>
        <w:t>You should see “</w:t>
      </w:r>
      <w:r w:rsidR="00ED7F59">
        <w:rPr>
          <w:b/>
          <w:sz w:val="32"/>
        </w:rPr>
        <w:t xml:space="preserve">shy </w:t>
      </w:r>
      <w:r>
        <w:rPr>
          <w:b/>
          <w:sz w:val="32"/>
        </w:rPr>
        <w:t>panda</w:t>
      </w:r>
      <w:r w:rsidR="00061680">
        <w:rPr>
          <w:sz w:val="32"/>
        </w:rPr>
        <w:t>” in the list of your projects. Click on it.</w:t>
      </w:r>
      <w:r w:rsidR="00C657C0">
        <w:rPr>
          <w:sz w:val="32"/>
        </w:rPr>
        <w:br/>
      </w:r>
      <w:r w:rsidRPr="007A1A4B">
        <w:rPr>
          <w:noProof/>
          <w:sz w:val="32"/>
          <w:lang w:val="en-US" w:eastAsia="zh-TW"/>
        </w:rPr>
        <w:drawing>
          <wp:inline distT="0" distB="0" distL="0" distR="0" wp14:anchorId="271D5DFD" wp14:editId="7931E835">
            <wp:extent cx="5400000" cy="1982780"/>
            <wp:effectExtent l="12700" t="12700" r="10795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827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AA5DE21" w14:textId="4DC6CFEC" w:rsidR="00FF31DC" w:rsidRDefault="00FF31DC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 w:rsidRPr="00251D16">
        <w:rPr>
          <w:b/>
          <w:sz w:val="32"/>
        </w:rPr>
        <w:t>Train</w:t>
      </w:r>
      <w:r>
        <w:rPr>
          <w:rFonts w:hint="eastAsia"/>
          <w:sz w:val="32"/>
          <w:lang w:eastAsia="zh-TW"/>
        </w:rPr>
        <w:t>按鈕</w:t>
      </w:r>
    </w:p>
    <w:p w14:paraId="5E649164" w14:textId="184757AE" w:rsidR="00251D16" w:rsidRDefault="00251D16" w:rsidP="00FF31DC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568655" wp14:editId="29E618F2">
                <wp:simplePos x="0" y="0"/>
                <wp:positionH relativeFrom="column">
                  <wp:posOffset>1461892</wp:posOffset>
                </wp:positionH>
                <wp:positionV relativeFrom="paragraph">
                  <wp:posOffset>592955</wp:posOffset>
                </wp:positionV>
                <wp:extent cx="1984443" cy="877719"/>
                <wp:effectExtent l="25400" t="50800" r="9525" b="4953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4443" cy="8777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1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1pt,46.7pt" to="271.35pt,115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FF31DC">
        <w:rPr>
          <w:sz w:val="32"/>
        </w:rPr>
        <w:tab/>
      </w:r>
      <w:r>
        <w:rPr>
          <w:sz w:val="32"/>
        </w:rPr>
        <w:t xml:space="preserve">Click the </w:t>
      </w:r>
      <w:r w:rsidRPr="00251D16">
        <w:rPr>
          <w:b/>
          <w:sz w:val="32"/>
        </w:rPr>
        <w:t>Train</w:t>
      </w:r>
      <w:r>
        <w:rPr>
          <w:sz w:val="32"/>
        </w:rPr>
        <w:t xml:space="preserve"> button</w:t>
      </w:r>
      <w:r>
        <w:rPr>
          <w:sz w:val="32"/>
        </w:rPr>
        <w:br/>
      </w:r>
      <w:r w:rsidR="006B4CCD" w:rsidRPr="006B4CCD">
        <w:rPr>
          <w:noProof/>
          <w:sz w:val="32"/>
          <w:lang w:val="en-US" w:eastAsia="zh-TW"/>
        </w:rPr>
        <w:drawing>
          <wp:inline distT="0" distB="0" distL="0" distR="0" wp14:anchorId="30B9D1E3" wp14:editId="5A699429">
            <wp:extent cx="3879949" cy="1440000"/>
            <wp:effectExtent l="12700" t="12700" r="635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9949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9F366D2" w14:textId="77777777" w:rsidR="00251D16" w:rsidRPr="00AC3B7D" w:rsidRDefault="00251D16" w:rsidP="00AC3B7D">
      <w:pPr>
        <w:rPr>
          <w:sz w:val="32"/>
        </w:rPr>
      </w:pPr>
    </w:p>
    <w:p w14:paraId="5F23700B" w14:textId="62346891" w:rsidR="00FF31DC" w:rsidRDefault="00FF31DC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7A49E437" w14:textId="6D8E31A2" w:rsidR="00251D16" w:rsidRDefault="00251D16" w:rsidP="00FF31DC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F8A3C0" wp14:editId="38E0EAF9">
                <wp:simplePos x="0" y="0"/>
                <wp:positionH relativeFrom="column">
                  <wp:posOffset>1024552</wp:posOffset>
                </wp:positionH>
                <wp:positionV relativeFrom="paragraph">
                  <wp:posOffset>1010866</wp:posOffset>
                </wp:positionV>
                <wp:extent cx="2559016" cy="428017"/>
                <wp:effectExtent l="12700" t="127000" r="0" b="5461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16" cy="42801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3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65pt,79.6pt" to="282.15pt,113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FF31DC">
        <w:rPr>
          <w:rFonts w:hint="eastAsia"/>
          <w:sz w:val="32"/>
          <w:lang w:eastAsia="zh-TW"/>
        </w:rPr>
        <w:tab/>
      </w:r>
      <w:r>
        <w:rPr>
          <w:sz w:val="32"/>
        </w:rPr>
        <w:t>Click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sz w:val="32"/>
        </w:rPr>
        <w:br/>
      </w:r>
      <w:r w:rsidRPr="00251D16">
        <w:rPr>
          <w:noProof/>
          <w:sz w:val="32"/>
          <w:lang w:val="en-US" w:eastAsia="zh-TW"/>
        </w:rPr>
        <w:drawing>
          <wp:inline distT="0" distB="0" distL="0" distR="0" wp14:anchorId="2231C8FC" wp14:editId="1D98A49D">
            <wp:extent cx="3778967" cy="1260000"/>
            <wp:effectExtent l="12700" t="12700" r="18415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3652"/>
                    <a:stretch/>
                  </pic:blipFill>
                  <pic:spPr bwMode="auto">
                    <a:xfrm>
                      <a:off x="0" y="0"/>
                      <a:ext cx="3778967" cy="12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FC4FC13" w14:textId="77777777" w:rsidR="00251D16" w:rsidRPr="00251D16" w:rsidRDefault="00251D16" w:rsidP="00251D16">
      <w:pPr>
        <w:pStyle w:val="a7"/>
        <w:rPr>
          <w:sz w:val="32"/>
        </w:rPr>
      </w:pPr>
    </w:p>
    <w:p w14:paraId="629E9CF3" w14:textId="26193B56" w:rsidR="00144DEE" w:rsidRDefault="00144DEE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輸入</w:t>
      </w:r>
      <w:r>
        <w:rPr>
          <w:sz w:val="32"/>
        </w:rPr>
        <w:t>“looking”</w:t>
      </w:r>
      <w:r>
        <w:rPr>
          <w:rFonts w:hint="eastAsia"/>
          <w:sz w:val="32"/>
          <w:lang w:eastAsia="zh-TW"/>
        </w:rPr>
        <w:t>，點選</w:t>
      </w:r>
      <w:r w:rsidRPr="00251D16">
        <w:rPr>
          <w:b/>
          <w:sz w:val="32"/>
        </w:rPr>
        <w:t>Add</w:t>
      </w:r>
    </w:p>
    <w:p w14:paraId="4175F703" w14:textId="4518AB6D" w:rsidR="00251D16" w:rsidRDefault="00251D16" w:rsidP="00144DEE">
      <w:pPr>
        <w:pStyle w:val="a7"/>
        <w:ind w:firstLine="720"/>
        <w:rPr>
          <w:sz w:val="32"/>
        </w:rPr>
      </w:pPr>
      <w:r>
        <w:rPr>
          <w:sz w:val="32"/>
        </w:rPr>
        <w:t>Type in</w:t>
      </w:r>
      <w:r w:rsidR="00AC3B7D">
        <w:rPr>
          <w:sz w:val="32"/>
        </w:rPr>
        <w:t xml:space="preserve"> “looking”</w:t>
      </w:r>
      <w:r>
        <w:rPr>
          <w:sz w:val="32"/>
        </w:rPr>
        <w:t xml:space="preserve">, and press </w:t>
      </w:r>
      <w:r w:rsidRPr="00251D16">
        <w:rPr>
          <w:b/>
          <w:sz w:val="32"/>
        </w:rPr>
        <w:t>Add</w:t>
      </w:r>
      <w:r w:rsidR="00AC3B7D">
        <w:rPr>
          <w:b/>
          <w:sz w:val="32"/>
        </w:rPr>
        <w:br/>
      </w:r>
      <w:r w:rsidR="00AC3B7D" w:rsidRPr="00AC3B7D">
        <w:rPr>
          <w:noProof/>
          <w:sz w:val="32"/>
          <w:lang w:val="en-US" w:eastAsia="zh-TW"/>
        </w:rPr>
        <w:drawing>
          <wp:inline distT="0" distB="0" distL="0" distR="0" wp14:anchorId="5E755165" wp14:editId="63190820">
            <wp:extent cx="4849545" cy="1260000"/>
            <wp:effectExtent l="12700" t="12700" r="14605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8120" b="11119"/>
                    <a:stretch/>
                  </pic:blipFill>
                  <pic:spPr bwMode="auto">
                    <a:xfrm>
                      <a:off x="0" y="0"/>
                      <a:ext cx="4849545" cy="12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65920228" w14:textId="77777777" w:rsidR="00251D16" w:rsidRPr="00251D16" w:rsidRDefault="00251D16" w:rsidP="00251D16">
      <w:pPr>
        <w:pStyle w:val="a7"/>
        <w:rPr>
          <w:sz w:val="32"/>
        </w:rPr>
      </w:pPr>
    </w:p>
    <w:p w14:paraId="748A3CA3" w14:textId="521A3FF4" w:rsidR="00266A51" w:rsidRDefault="00266A51" w:rsidP="009C630F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重複上個步驟，這次改輸入</w:t>
      </w:r>
      <w:r>
        <w:rPr>
          <w:sz w:val="32"/>
        </w:rPr>
        <w:t>“not looking”</w:t>
      </w:r>
    </w:p>
    <w:p w14:paraId="2F3A2C9F" w14:textId="738CAE88" w:rsidR="009C630F" w:rsidRPr="009C630F" w:rsidRDefault="009C630F" w:rsidP="00266A51">
      <w:pPr>
        <w:pStyle w:val="a7"/>
        <w:ind w:firstLine="720"/>
        <w:rPr>
          <w:sz w:val="32"/>
        </w:rPr>
      </w:pPr>
      <w:r>
        <w:rPr>
          <w:sz w:val="32"/>
        </w:rPr>
        <w:t>Do that again</w:t>
      </w:r>
      <w:r w:rsidR="00AC3B7D">
        <w:rPr>
          <w:sz w:val="32"/>
        </w:rPr>
        <w:t>, but this time add “not looking”</w:t>
      </w:r>
      <w:r>
        <w:rPr>
          <w:sz w:val="32"/>
        </w:rPr>
        <w:br/>
      </w:r>
      <w:r w:rsidR="00AC3B7D" w:rsidRPr="00AC3B7D">
        <w:rPr>
          <w:noProof/>
          <w:sz w:val="32"/>
          <w:lang w:val="en-US" w:eastAsia="zh-TW"/>
        </w:rPr>
        <w:drawing>
          <wp:inline distT="0" distB="0" distL="0" distR="0" wp14:anchorId="77107C08" wp14:editId="4BDB91B2">
            <wp:extent cx="5413829" cy="2952000"/>
            <wp:effectExtent l="12700" t="12700" r="952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3829" cy="29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C2AC8AB" w14:textId="5910FE9C" w:rsidR="00F070DA" w:rsidRDefault="00F070DA" w:rsidP="009C630F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“not looking”</w:t>
      </w:r>
      <w:r>
        <w:rPr>
          <w:rFonts w:hint="eastAsia"/>
          <w:sz w:val="32"/>
        </w:rPr>
        <w:t>方框中的</w:t>
      </w:r>
      <w:r>
        <w:rPr>
          <w:sz w:val="32"/>
        </w:rPr>
        <w:t>“</w:t>
      </w:r>
      <w:r w:rsidRPr="00B52FE9">
        <w:rPr>
          <w:b/>
          <w:sz w:val="32"/>
        </w:rPr>
        <w:t>webcam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1A6B4B07" w14:textId="006118D3" w:rsidR="009C630F" w:rsidRPr="00B52FE9" w:rsidRDefault="00B52FE9" w:rsidP="00F070DA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21E16D" wp14:editId="261FE4C1">
                <wp:simplePos x="0" y="0"/>
                <wp:positionH relativeFrom="column">
                  <wp:posOffset>1180182</wp:posOffset>
                </wp:positionH>
                <wp:positionV relativeFrom="paragraph">
                  <wp:posOffset>1021864</wp:posOffset>
                </wp:positionV>
                <wp:extent cx="1352144" cy="923911"/>
                <wp:effectExtent l="38100" t="50800" r="32385" b="2921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2144" cy="92391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6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95pt,80.45pt" to="199.4pt,153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" strokecolor="#4472c4 [3204]" strokeweight="7.5pt">
                <v:stroke endarrow="block" joinstyle="miter"/>
              </v:line>
            </w:pict>
          </mc:Fallback>
        </mc:AlternateContent>
      </w:r>
      <w:r w:rsidR="00F070DA">
        <w:rPr>
          <w:rFonts w:hint="eastAsia"/>
          <w:sz w:val="32"/>
          <w:lang w:eastAsia="zh-TW"/>
        </w:rPr>
        <w:tab/>
      </w:r>
      <w:r w:rsidR="009C630F">
        <w:rPr>
          <w:sz w:val="32"/>
        </w:rPr>
        <w:t>Click on the</w:t>
      </w:r>
      <w:r>
        <w:rPr>
          <w:sz w:val="32"/>
        </w:rPr>
        <w:t xml:space="preserve"> “</w:t>
      </w:r>
      <w:r w:rsidRPr="00B52FE9">
        <w:rPr>
          <w:b/>
          <w:sz w:val="32"/>
        </w:rPr>
        <w:t>webcam</w:t>
      </w:r>
      <w:r>
        <w:rPr>
          <w:sz w:val="32"/>
        </w:rPr>
        <w:t xml:space="preserve">” button </w:t>
      </w:r>
      <w:r w:rsidR="009C630F">
        <w:rPr>
          <w:sz w:val="32"/>
        </w:rPr>
        <w:t xml:space="preserve">in </w:t>
      </w:r>
      <w:r>
        <w:rPr>
          <w:sz w:val="32"/>
        </w:rPr>
        <w:t>the</w:t>
      </w:r>
      <w:r w:rsidR="009C630F">
        <w:rPr>
          <w:sz w:val="32"/>
        </w:rPr>
        <w:t xml:space="preserve"> </w:t>
      </w:r>
      <w:r>
        <w:rPr>
          <w:sz w:val="32"/>
        </w:rPr>
        <w:t xml:space="preserve">“not looking” </w:t>
      </w:r>
      <w:r w:rsidR="009C630F">
        <w:rPr>
          <w:sz w:val="32"/>
        </w:rPr>
        <w:t>bucket</w:t>
      </w:r>
      <w:r>
        <w:rPr>
          <w:sz w:val="32"/>
        </w:rPr>
        <w:br/>
      </w:r>
      <w:r w:rsidRPr="00B52FE9">
        <w:rPr>
          <w:noProof/>
          <w:sz w:val="32"/>
          <w:lang w:val="en-US" w:eastAsia="zh-TW"/>
        </w:rPr>
        <w:drawing>
          <wp:inline distT="0" distB="0" distL="0" distR="0" wp14:anchorId="15107E5B" wp14:editId="485B0B73">
            <wp:extent cx="3305796" cy="1800000"/>
            <wp:effectExtent l="12700" t="12700" r="9525" b="165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5796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C630F">
        <w:rPr>
          <w:sz w:val="32"/>
        </w:rPr>
        <w:br/>
      </w:r>
    </w:p>
    <w:p w14:paraId="477F450B" w14:textId="2B9EE29A" w:rsidR="00AA38E7" w:rsidRDefault="00AA38E7" w:rsidP="006812AE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用你的手遮住臉，然後拍一張照片</w:t>
      </w:r>
    </w:p>
    <w:p w14:paraId="17229FE1" w14:textId="3C2EA594" w:rsidR="00946C07" w:rsidRPr="00946C07" w:rsidRDefault="00946C07" w:rsidP="00946C07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最好能找個夥伴幫忙你！</w:t>
      </w:r>
    </w:p>
    <w:p w14:paraId="389DAC2B" w14:textId="63A00BC1" w:rsidR="009C630F" w:rsidRDefault="00B52FE9" w:rsidP="00AA38E7">
      <w:pPr>
        <w:pStyle w:val="a7"/>
        <w:ind w:firstLine="720"/>
        <w:rPr>
          <w:sz w:val="32"/>
        </w:rPr>
      </w:pPr>
      <w:r>
        <w:rPr>
          <w:sz w:val="32"/>
        </w:rPr>
        <w:lastRenderedPageBreak/>
        <w:t xml:space="preserve">Cover your face with your </w:t>
      </w:r>
      <w:proofErr w:type="gramStart"/>
      <w:r>
        <w:rPr>
          <w:sz w:val="32"/>
        </w:rPr>
        <w:t>hands, and</w:t>
      </w:r>
      <w:proofErr w:type="gramEnd"/>
      <w:r>
        <w:rPr>
          <w:sz w:val="32"/>
        </w:rPr>
        <w:t xml:space="preserve"> take a photo </w:t>
      </w:r>
      <w:r w:rsidR="009C630F">
        <w:rPr>
          <w:sz w:val="32"/>
        </w:rPr>
        <w:br/>
      </w:r>
      <w:r>
        <w:rPr>
          <w:i/>
          <w:sz w:val="32"/>
        </w:rPr>
        <w:t>It might be easier if you have a partner to click the “Add” button for you</w:t>
      </w:r>
      <w:r w:rsidR="004656A8">
        <w:rPr>
          <w:i/>
          <w:sz w:val="32"/>
        </w:rPr>
        <w:t>!</w:t>
      </w:r>
      <w:r w:rsidR="003E2788">
        <w:rPr>
          <w:i/>
          <w:sz w:val="32"/>
        </w:rPr>
        <w:br/>
      </w:r>
      <w:r w:rsidRPr="00B52FE9">
        <w:rPr>
          <w:noProof/>
          <w:sz w:val="32"/>
          <w:lang w:val="en-US" w:eastAsia="zh-TW"/>
        </w:rPr>
        <w:drawing>
          <wp:inline distT="0" distB="0" distL="0" distR="0" wp14:anchorId="56A30D21" wp14:editId="4F88D503">
            <wp:extent cx="5580000" cy="2279300"/>
            <wp:effectExtent l="12700" t="12700" r="825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722" t="21660" r="7992" b="19039"/>
                    <a:stretch/>
                  </pic:blipFill>
                  <pic:spPr bwMode="auto">
                    <a:xfrm>
                      <a:off x="0" y="0"/>
                      <a:ext cx="5580000" cy="2279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13E2B2C8" w14:textId="77777777" w:rsidR="009C630F" w:rsidRPr="009C630F" w:rsidRDefault="009C630F" w:rsidP="009C630F">
      <w:pPr>
        <w:pStyle w:val="a7"/>
        <w:rPr>
          <w:sz w:val="32"/>
        </w:rPr>
      </w:pPr>
    </w:p>
    <w:p w14:paraId="14AB3DA3" w14:textId="4D956EE6" w:rsidR="00025289" w:rsidRDefault="00025289" w:rsidP="00281C51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重複上個步驟直到你有</w:t>
      </w:r>
      <w:r w:rsidRPr="00025289">
        <w:rPr>
          <w:b/>
          <w:sz w:val="32"/>
          <w:lang w:val="en-US" w:eastAsia="zh-TW"/>
        </w:rPr>
        <w:t>10</w:t>
      </w:r>
      <w:r w:rsidRPr="00025289">
        <w:rPr>
          <w:rFonts w:hint="eastAsia"/>
          <w:b/>
          <w:sz w:val="32"/>
          <w:lang w:val="en-US" w:eastAsia="zh-TW"/>
        </w:rPr>
        <w:t>張</w:t>
      </w:r>
      <w:r>
        <w:rPr>
          <w:rFonts w:hint="eastAsia"/>
          <w:sz w:val="32"/>
          <w:lang w:val="en-US" w:eastAsia="zh-TW"/>
        </w:rPr>
        <w:t>這樣的照片</w:t>
      </w:r>
    </w:p>
    <w:p w14:paraId="2DA690B1" w14:textId="08A039C5" w:rsidR="009C630F" w:rsidRPr="00281C51" w:rsidRDefault="009C630F" w:rsidP="00025289">
      <w:pPr>
        <w:pStyle w:val="a7"/>
        <w:ind w:firstLine="720"/>
        <w:rPr>
          <w:sz w:val="32"/>
        </w:rPr>
      </w:pPr>
      <w:r>
        <w:rPr>
          <w:sz w:val="32"/>
        </w:rPr>
        <w:t xml:space="preserve">Repeat until you’ve got </w:t>
      </w:r>
      <w:r w:rsidRPr="009C630F">
        <w:rPr>
          <w:b/>
          <w:sz w:val="32"/>
        </w:rPr>
        <w:t xml:space="preserve">ten </w:t>
      </w:r>
      <w:r w:rsidR="00B52FE9">
        <w:rPr>
          <w:b/>
          <w:sz w:val="32"/>
        </w:rPr>
        <w:t>photos</w:t>
      </w:r>
      <w:r>
        <w:rPr>
          <w:sz w:val="32"/>
        </w:rPr>
        <w:t xml:space="preserve"> </w:t>
      </w:r>
      <w:r w:rsidR="00B52FE9">
        <w:rPr>
          <w:sz w:val="32"/>
        </w:rPr>
        <w:t>like this</w:t>
      </w:r>
      <w:r w:rsidR="00281C51">
        <w:rPr>
          <w:i/>
          <w:sz w:val="32"/>
        </w:rPr>
        <w:br/>
      </w:r>
      <w:r w:rsidR="00B52FE9" w:rsidRPr="00B52FE9">
        <w:rPr>
          <w:noProof/>
          <w:sz w:val="32"/>
          <w:lang w:val="en-US" w:eastAsia="zh-TW"/>
        </w:rPr>
        <w:drawing>
          <wp:inline distT="0" distB="0" distL="0" distR="0" wp14:anchorId="3D2774AC" wp14:editId="43FE2BF5">
            <wp:extent cx="5580000" cy="3228638"/>
            <wp:effectExtent l="12700" t="12700" r="8255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642" t="24215" r="13939"/>
                    <a:stretch/>
                  </pic:blipFill>
                  <pic:spPr bwMode="auto">
                    <a:xfrm>
                      <a:off x="0" y="0"/>
                      <a:ext cx="5580000" cy="32286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2FF7B65" w14:textId="263AD2CD" w:rsidR="00025289" w:rsidRDefault="00025289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“looking”</w:t>
      </w:r>
      <w:r>
        <w:rPr>
          <w:rFonts w:hint="eastAsia"/>
          <w:sz w:val="32"/>
        </w:rPr>
        <w:t>方框中的</w:t>
      </w:r>
      <w:r>
        <w:rPr>
          <w:sz w:val="32"/>
        </w:rPr>
        <w:t>“</w:t>
      </w:r>
      <w:r w:rsidRPr="00B52FE9">
        <w:rPr>
          <w:b/>
          <w:sz w:val="32"/>
        </w:rPr>
        <w:t>webcam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3F9E7DFB" w14:textId="4E2DB68B" w:rsidR="004656A8" w:rsidRDefault="004656A8" w:rsidP="00025289">
      <w:pPr>
        <w:pStyle w:val="a7"/>
        <w:rPr>
          <w:sz w:val="32"/>
        </w:rPr>
      </w:pPr>
      <w:r w:rsidRPr="00511CC1"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4CC36B6" wp14:editId="525BCBD5">
                <wp:simplePos x="0" y="0"/>
                <wp:positionH relativeFrom="column">
                  <wp:posOffset>1278078</wp:posOffset>
                </wp:positionH>
                <wp:positionV relativeFrom="paragraph">
                  <wp:posOffset>847212</wp:posOffset>
                </wp:positionV>
                <wp:extent cx="768485" cy="1247032"/>
                <wp:effectExtent l="25400" t="38100" r="0" b="3619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8485" cy="124703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29" o:spid="_x0000_s1026" style="position:absolute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65pt,66.7pt" to="161.15pt,164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025289">
        <w:rPr>
          <w:rFonts w:hint="eastAsia"/>
          <w:sz w:val="32"/>
          <w:lang w:eastAsia="zh-TW"/>
        </w:rPr>
        <w:tab/>
      </w:r>
      <w:r>
        <w:rPr>
          <w:sz w:val="32"/>
        </w:rPr>
        <w:t>Click the “</w:t>
      </w:r>
      <w:r w:rsidRPr="004656A8">
        <w:rPr>
          <w:b/>
          <w:sz w:val="32"/>
        </w:rPr>
        <w:t>webcam</w:t>
      </w:r>
      <w:r>
        <w:rPr>
          <w:sz w:val="32"/>
        </w:rPr>
        <w:t>” button in the “looking” bucket</w:t>
      </w:r>
      <w:r>
        <w:rPr>
          <w:sz w:val="32"/>
        </w:rPr>
        <w:br/>
      </w:r>
      <w:r w:rsidRPr="004656A8">
        <w:rPr>
          <w:noProof/>
          <w:sz w:val="32"/>
          <w:lang w:val="en-US" w:eastAsia="zh-TW"/>
        </w:rPr>
        <w:drawing>
          <wp:inline distT="0" distB="0" distL="0" distR="0" wp14:anchorId="5EC8A985" wp14:editId="0B8AD9D3">
            <wp:extent cx="3376059" cy="1944000"/>
            <wp:effectExtent l="12700" t="12700" r="15240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8107" r="12906"/>
                    <a:stretch/>
                  </pic:blipFill>
                  <pic:spPr bwMode="auto">
                    <a:xfrm>
                      <a:off x="0" y="0"/>
                      <a:ext cx="3376059" cy="19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4F733B42" w14:textId="77777777" w:rsidR="004656A8" w:rsidRPr="004656A8" w:rsidRDefault="004656A8" w:rsidP="004656A8">
      <w:pPr>
        <w:rPr>
          <w:sz w:val="32"/>
        </w:rPr>
      </w:pPr>
    </w:p>
    <w:p w14:paraId="41F73DB1" w14:textId="0123EC8B" w:rsidR="0074695F" w:rsidRDefault="0074695F" w:rsidP="006812AE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眼睛看著鏡頭，然後點選</w:t>
      </w:r>
      <w:r>
        <w:rPr>
          <w:sz w:val="32"/>
          <w:lang w:eastAsia="zh-TW"/>
        </w:rPr>
        <w:t>“</w:t>
      </w:r>
      <w:r w:rsidRPr="00047914">
        <w:rPr>
          <w:b/>
          <w:sz w:val="32"/>
          <w:lang w:eastAsia="zh-TW"/>
        </w:rPr>
        <w:t>Add</w:t>
      </w:r>
      <w:r>
        <w:rPr>
          <w:sz w:val="32"/>
          <w:lang w:eastAsia="zh-TW"/>
        </w:rPr>
        <w:t>”</w:t>
      </w:r>
    </w:p>
    <w:p w14:paraId="37D51FA5" w14:textId="069DA730" w:rsidR="00047914" w:rsidRDefault="00047914" w:rsidP="0074695F">
      <w:pPr>
        <w:pStyle w:val="a7"/>
        <w:ind w:firstLine="720"/>
        <w:rPr>
          <w:sz w:val="32"/>
        </w:rPr>
      </w:pPr>
      <w:r>
        <w:rPr>
          <w:sz w:val="32"/>
        </w:rPr>
        <w:t>Look at the camera and click “</w:t>
      </w:r>
      <w:r w:rsidRPr="00047914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047914">
        <w:rPr>
          <w:noProof/>
          <w:sz w:val="32"/>
          <w:lang w:val="en-US" w:eastAsia="zh-TW"/>
        </w:rPr>
        <w:drawing>
          <wp:inline distT="0" distB="0" distL="0" distR="0" wp14:anchorId="0A36F86E" wp14:editId="30CD4998">
            <wp:extent cx="4680000" cy="2380205"/>
            <wp:effectExtent l="12700" t="12700" r="635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8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62BD2D0" w14:textId="77777777" w:rsidR="00047914" w:rsidRPr="00047914" w:rsidRDefault="00047914" w:rsidP="00047914">
      <w:pPr>
        <w:pStyle w:val="a7"/>
        <w:rPr>
          <w:sz w:val="32"/>
        </w:rPr>
      </w:pPr>
    </w:p>
    <w:p w14:paraId="07980BDC" w14:textId="3046BDB1" w:rsidR="003C7D6F" w:rsidRDefault="003C7D6F" w:rsidP="00047914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重複直到你有</w:t>
      </w:r>
      <w:r w:rsidRPr="00025289">
        <w:rPr>
          <w:b/>
          <w:sz w:val="32"/>
          <w:lang w:val="en-US" w:eastAsia="zh-TW"/>
        </w:rPr>
        <w:t>10</w:t>
      </w:r>
      <w:r w:rsidRPr="00025289">
        <w:rPr>
          <w:rFonts w:hint="eastAsia"/>
          <w:b/>
          <w:sz w:val="32"/>
          <w:lang w:val="en-US" w:eastAsia="zh-TW"/>
        </w:rPr>
        <w:t>張</w:t>
      </w:r>
      <w:r>
        <w:rPr>
          <w:rFonts w:hint="eastAsia"/>
          <w:sz w:val="32"/>
          <w:lang w:val="en-US" w:eastAsia="zh-TW"/>
        </w:rPr>
        <w:t>這樣的照片</w:t>
      </w:r>
    </w:p>
    <w:p w14:paraId="73296033" w14:textId="2A97113C" w:rsidR="00047914" w:rsidRPr="00047914" w:rsidRDefault="00047914" w:rsidP="003C7D6F">
      <w:pPr>
        <w:pStyle w:val="a7"/>
        <w:ind w:firstLine="720"/>
        <w:rPr>
          <w:sz w:val="32"/>
        </w:rPr>
      </w:pPr>
      <w:r>
        <w:rPr>
          <w:sz w:val="32"/>
        </w:rPr>
        <w:lastRenderedPageBreak/>
        <w:t xml:space="preserve">Repeat until you’ve got </w:t>
      </w:r>
      <w:r w:rsidRPr="00047914">
        <w:rPr>
          <w:b/>
          <w:sz w:val="32"/>
        </w:rPr>
        <w:t>ten photos</w:t>
      </w:r>
      <w:r>
        <w:rPr>
          <w:sz w:val="32"/>
        </w:rPr>
        <w:t xml:space="preserve"> like this</w:t>
      </w:r>
      <w:r>
        <w:rPr>
          <w:sz w:val="32"/>
        </w:rPr>
        <w:br/>
      </w:r>
      <w:r w:rsidRPr="00047914">
        <w:rPr>
          <w:noProof/>
          <w:sz w:val="32"/>
          <w:lang w:val="en-US" w:eastAsia="zh-TW"/>
        </w:rPr>
        <w:drawing>
          <wp:inline distT="0" distB="0" distL="0" distR="0" wp14:anchorId="289C4D00" wp14:editId="21A095DC">
            <wp:extent cx="5760000" cy="3213350"/>
            <wp:effectExtent l="12700" t="12700" r="1905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259"/>
                    <a:stretch/>
                  </pic:blipFill>
                  <pic:spPr bwMode="auto">
                    <a:xfrm>
                      <a:off x="0" y="0"/>
                      <a:ext cx="5760000" cy="32133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53CA0AA9" w14:textId="2D123E7C" w:rsidR="003B79FB" w:rsidRDefault="003B79FB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t>點選</w:t>
      </w:r>
      <w:r>
        <w:rPr>
          <w:sz w:val="32"/>
        </w:rPr>
        <w:t>“</w:t>
      </w:r>
      <w:r w:rsidRPr="00E16015">
        <w:rPr>
          <w:b/>
          <w:sz w:val="32"/>
        </w:rPr>
        <w:t>&lt; Back to project</w:t>
      </w:r>
      <w:r w:rsidRPr="00E16015">
        <w:rPr>
          <w:sz w:val="32"/>
        </w:rPr>
        <w:t>”</w:t>
      </w:r>
    </w:p>
    <w:p w14:paraId="61E133FB" w14:textId="4E37BBB3" w:rsidR="00E16015" w:rsidRDefault="00E16015" w:rsidP="003B79FB">
      <w:pPr>
        <w:pStyle w:val="a7"/>
        <w:ind w:firstLine="720"/>
        <w:rPr>
          <w:sz w:val="32"/>
        </w:rPr>
      </w:pPr>
      <w:r>
        <w:rPr>
          <w:sz w:val="32"/>
        </w:rPr>
        <w:t>Click “</w:t>
      </w:r>
      <w:r w:rsidRPr="00E16015">
        <w:rPr>
          <w:b/>
          <w:sz w:val="32"/>
        </w:rPr>
        <w:t>&lt; Back to project</w:t>
      </w:r>
      <w:r w:rsidRPr="00E16015">
        <w:rPr>
          <w:sz w:val="32"/>
        </w:rPr>
        <w:t>”</w:t>
      </w:r>
    </w:p>
    <w:p w14:paraId="179413E8" w14:textId="77777777" w:rsidR="00E16015" w:rsidRPr="00E16015" w:rsidRDefault="00E16015" w:rsidP="00E16015">
      <w:pPr>
        <w:pStyle w:val="a7"/>
        <w:rPr>
          <w:sz w:val="32"/>
        </w:rPr>
      </w:pPr>
    </w:p>
    <w:p w14:paraId="6950CE29" w14:textId="21D14840" w:rsidR="00434377" w:rsidRDefault="00434377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E16015">
        <w:rPr>
          <w:b/>
          <w:sz w:val="32"/>
        </w:rPr>
        <w:t>Learn &amp; Test</w:t>
      </w:r>
    </w:p>
    <w:p w14:paraId="36D7D60C" w14:textId="361145C2" w:rsidR="00E16015" w:rsidRPr="00E16015" w:rsidRDefault="00E16015" w:rsidP="00434377">
      <w:pPr>
        <w:pStyle w:val="a7"/>
        <w:ind w:firstLine="720"/>
        <w:rPr>
          <w:sz w:val="32"/>
        </w:rPr>
      </w:pPr>
      <w:r>
        <w:rPr>
          <w:sz w:val="32"/>
        </w:rPr>
        <w:t xml:space="preserve">Click </w:t>
      </w:r>
      <w:r w:rsidRPr="00E16015">
        <w:rPr>
          <w:b/>
          <w:sz w:val="32"/>
        </w:rPr>
        <w:t>Learn &amp; Test</w:t>
      </w:r>
    </w:p>
    <w:p w14:paraId="5D8344A3" w14:textId="77777777" w:rsidR="00E16015" w:rsidRPr="00E16015" w:rsidRDefault="00E16015" w:rsidP="00E16015">
      <w:pPr>
        <w:pStyle w:val="a7"/>
        <w:rPr>
          <w:sz w:val="32"/>
        </w:rPr>
      </w:pPr>
    </w:p>
    <w:p w14:paraId="7827F82E" w14:textId="43677BB0" w:rsidR="009A15DD" w:rsidRDefault="009A15DD" w:rsidP="00511CC1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11CC1">
        <w:rPr>
          <w:sz w:val="32"/>
        </w:rPr>
        <w:t>“</w:t>
      </w:r>
      <w:r>
        <w:rPr>
          <w:b/>
          <w:sz w:val="32"/>
        </w:rPr>
        <w:t>Train new machine learning model</w:t>
      </w:r>
      <w:r w:rsidRPr="00511CC1">
        <w:rPr>
          <w:sz w:val="32"/>
        </w:rPr>
        <w:t>”</w:t>
      </w:r>
      <w:r>
        <w:rPr>
          <w:rFonts w:hint="eastAsia"/>
          <w:sz w:val="32"/>
          <w:lang w:eastAsia="zh-TW"/>
        </w:rPr>
        <w:t>，電腦可能需要幾分鐘的時間來訓練模型</w:t>
      </w:r>
    </w:p>
    <w:p w14:paraId="62272949" w14:textId="3068EADB" w:rsidR="00A13F48" w:rsidRPr="00311FFE" w:rsidRDefault="00511CC1" w:rsidP="009A15DD">
      <w:pPr>
        <w:pStyle w:val="a7"/>
        <w:rPr>
          <w:sz w:val="32"/>
        </w:rPr>
      </w:pPr>
      <w:r w:rsidRPr="00511CC1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1E8041" wp14:editId="304368B9">
                <wp:simplePos x="0" y="0"/>
                <wp:positionH relativeFrom="column">
                  <wp:posOffset>1630869</wp:posOffset>
                </wp:positionH>
                <wp:positionV relativeFrom="paragraph">
                  <wp:posOffset>1173129</wp:posOffset>
                </wp:positionV>
                <wp:extent cx="1676400" cy="1587667"/>
                <wp:effectExtent l="25400" t="38100" r="0" b="2540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0" cy="158766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42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4pt,92.35pt" to="260.4pt,21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9A15DD">
        <w:rPr>
          <w:rFonts w:hint="eastAsia"/>
          <w:sz w:val="32"/>
          <w:lang w:eastAsia="zh-TW"/>
        </w:rPr>
        <w:tab/>
      </w:r>
      <w:r w:rsidRPr="00511CC1">
        <w:rPr>
          <w:sz w:val="32"/>
        </w:rPr>
        <w:t>Click the “</w:t>
      </w:r>
      <w:r>
        <w:rPr>
          <w:b/>
          <w:sz w:val="32"/>
        </w:rPr>
        <w:t>Train new machine learning model</w:t>
      </w:r>
      <w:r w:rsidRPr="00511CC1">
        <w:rPr>
          <w:sz w:val="32"/>
        </w:rPr>
        <w:t>” button</w:t>
      </w:r>
      <w:r>
        <w:rPr>
          <w:sz w:val="32"/>
        </w:rPr>
        <w:br/>
      </w:r>
      <w:r w:rsidRPr="00511CC1">
        <w:rPr>
          <w:i/>
          <w:sz w:val="32"/>
        </w:rPr>
        <w:t>It</w:t>
      </w:r>
      <w:r>
        <w:rPr>
          <w:i/>
          <w:sz w:val="32"/>
        </w:rPr>
        <w:t xml:space="preserve"> might take a few minutes for the model to train.</w:t>
      </w:r>
      <w:r w:rsidR="005A767F">
        <w:rPr>
          <w:b/>
          <w:sz w:val="32"/>
        </w:rPr>
        <w:br/>
      </w:r>
      <w:r w:rsidR="00135172" w:rsidRPr="00135172">
        <w:rPr>
          <w:i/>
          <w:noProof/>
          <w:sz w:val="32"/>
          <w:lang w:val="en-US" w:eastAsia="zh-TW"/>
        </w:rPr>
        <w:drawing>
          <wp:inline distT="0" distB="0" distL="0" distR="0" wp14:anchorId="488D1D34" wp14:editId="660FF05F">
            <wp:extent cx="4679562" cy="2433604"/>
            <wp:effectExtent l="12700" t="12700" r="6985" b="177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099"/>
                    <a:stretch/>
                  </pic:blipFill>
                  <pic:spPr bwMode="auto">
                    <a:xfrm>
                      <a:off x="0" y="0"/>
                      <a:ext cx="4680000" cy="24338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311FFE">
        <w:rPr>
          <w:i/>
          <w:sz w:val="32"/>
        </w:rPr>
        <w:br/>
      </w:r>
      <w:r w:rsidR="00CA30DA">
        <w:rPr>
          <w:sz w:val="32"/>
        </w:rPr>
        <w:lastRenderedPageBreak/>
        <w:br/>
      </w:r>
    </w:p>
    <w:p w14:paraId="1FC7EDE2" w14:textId="56C0B022" w:rsidR="007D42FD" w:rsidRDefault="007D42FD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265A53D6" w14:textId="1348927B" w:rsidR="003F0EA6" w:rsidRPr="0066410F" w:rsidRDefault="003F0EA6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你開始訓練電腦辨別一張照片中的臉是否被遮住。你用拍攝範例照片的方式來訓練</w:t>
      </w:r>
      <w:r w:rsidR="00E25073">
        <w:rPr>
          <w:rFonts w:ascii="Garamond" w:hAnsi="Garamond" w:hint="eastAsia"/>
          <w:sz w:val="36"/>
          <w:lang w:eastAsia="zh-TW"/>
        </w:rPr>
        <w:t>一個機器學習『模型』</w:t>
      </w:r>
      <w:r w:rsidR="00B27695">
        <w:rPr>
          <w:rFonts w:ascii="Garamond" w:hAnsi="Garamond" w:hint="eastAsia"/>
          <w:sz w:val="36"/>
          <w:lang w:eastAsia="zh-TW"/>
        </w:rPr>
        <w:t>。</w:t>
      </w:r>
    </w:p>
    <w:p w14:paraId="0B280B92" w14:textId="620EB121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recognise </w:t>
      </w:r>
      <w:r w:rsidR="00280315">
        <w:rPr>
          <w:rFonts w:ascii="Garamond" w:hAnsi="Garamond"/>
          <w:sz w:val="36"/>
        </w:rPr>
        <w:t>whether photos of a face and photos of a covered face</w:t>
      </w:r>
      <w:r>
        <w:rPr>
          <w:rFonts w:ascii="Garamond" w:hAnsi="Garamond"/>
          <w:sz w:val="36"/>
        </w:rPr>
        <w:t>.</w:t>
      </w:r>
      <w:r w:rsidRPr="0066410F">
        <w:rPr>
          <w:rFonts w:ascii="Garamond" w:hAnsi="Garamond"/>
          <w:sz w:val="36"/>
        </w:rPr>
        <w:t xml:space="preserve"> </w:t>
      </w:r>
      <w:r>
        <w:rPr>
          <w:rFonts w:ascii="Garamond" w:hAnsi="Garamond"/>
          <w:sz w:val="36"/>
        </w:rPr>
        <w:t>You</w:t>
      </w:r>
      <w:r w:rsidRPr="0066410F">
        <w:rPr>
          <w:rFonts w:ascii="Garamond" w:hAnsi="Garamond"/>
          <w:sz w:val="36"/>
        </w:rPr>
        <w:t xml:space="preserve"> are</w:t>
      </w:r>
      <w:r>
        <w:rPr>
          <w:rFonts w:ascii="Garamond" w:hAnsi="Garamond"/>
          <w:sz w:val="36"/>
        </w:rPr>
        <w:t xml:space="preserve"> doing it by taking example photos</w:t>
      </w:r>
      <w:r w:rsidRPr="0066410F">
        <w:rPr>
          <w:rFonts w:ascii="Garamond" w:hAnsi="Garamond"/>
          <w:sz w:val="36"/>
        </w:rPr>
        <w:t xml:space="preserve">. These examples are being used to train a machine learning “model”. </w:t>
      </w:r>
    </w:p>
    <w:p w14:paraId="1A5083C8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39DCB672" w14:textId="124FBA52" w:rsidR="00B27695" w:rsidRPr="00B27695" w:rsidRDefault="00B27695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這就是所謂的</w:t>
      </w:r>
      <w:r>
        <w:rPr>
          <w:rFonts w:ascii="Garamond" w:hAnsi="Garamond" w:hint="eastAsia"/>
          <w:sz w:val="36"/>
          <w:lang w:eastAsia="zh-TW"/>
        </w:rPr>
        <w:t>『</w:t>
      </w:r>
      <w:r>
        <w:rPr>
          <w:rFonts w:ascii="Garamond" w:hAnsi="Garamond" w:hint="eastAsia"/>
          <w:sz w:val="36"/>
          <w:lang w:val="en-US" w:eastAsia="zh-TW"/>
        </w:rPr>
        <w:t>監督式學習』，因為你在這個過程中確保（監督）電腦收到的結果是正確的</w:t>
      </w:r>
      <w:r>
        <w:rPr>
          <w:rFonts w:ascii="Garamond" w:hAnsi="Garamond" w:hint="eastAsia"/>
          <w:sz w:val="36"/>
          <w:lang w:val="en-US" w:eastAsia="zh-TW"/>
        </w:rPr>
        <w:t xml:space="preserve"> </w:t>
      </w:r>
      <w:r>
        <w:rPr>
          <w:rFonts w:ascii="Garamond" w:hAnsi="Garamond"/>
          <w:sz w:val="36"/>
          <w:lang w:val="en-US" w:eastAsia="zh-TW"/>
        </w:rPr>
        <w:t>(</w:t>
      </w:r>
      <w:r w:rsidRPr="0066410F">
        <w:rPr>
          <w:rFonts w:ascii="Garamond" w:hAnsi="Garamond"/>
          <w:sz w:val="36"/>
        </w:rPr>
        <w:t>supervised learning</w:t>
      </w:r>
      <w:r>
        <w:rPr>
          <w:rFonts w:ascii="Garamond" w:hAnsi="Garamond"/>
          <w:sz w:val="36"/>
        </w:rPr>
        <w:t>)</w:t>
      </w:r>
      <w:r>
        <w:rPr>
          <w:rFonts w:ascii="Garamond" w:hAnsi="Garamond" w:hint="eastAsia"/>
          <w:sz w:val="36"/>
          <w:lang w:eastAsia="zh-TW"/>
        </w:rPr>
        <w:t>。</w:t>
      </w:r>
    </w:p>
    <w:p w14:paraId="1DDC5BC9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9B9F67A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712CBB65" w14:textId="2CA13B44" w:rsidR="009E4D01" w:rsidRPr="0066410F" w:rsidRDefault="009E4D01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電腦會從範例照片中找尋共通模式</w:t>
      </w:r>
      <w:r w:rsidR="00F37839">
        <w:rPr>
          <w:rFonts w:ascii="Garamond" w:hAnsi="Garamond" w:hint="eastAsia"/>
          <w:sz w:val="36"/>
          <w:lang w:eastAsia="zh-TW"/>
        </w:rPr>
        <w:t>，這些模式會被拿來辨識新照片</w:t>
      </w:r>
      <w:r w:rsidR="00F062D1">
        <w:rPr>
          <w:rFonts w:ascii="Garamond" w:hAnsi="Garamond" w:hint="eastAsia"/>
          <w:sz w:val="36"/>
          <w:lang w:eastAsia="zh-TW"/>
        </w:rPr>
        <w:t>。</w:t>
      </w:r>
    </w:p>
    <w:p w14:paraId="3E4E1C28" w14:textId="5F0046A0" w:rsidR="007225C7" w:rsidRPr="0074367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</w:t>
      </w:r>
      <w:r w:rsidR="00280315">
        <w:rPr>
          <w:rFonts w:ascii="Garamond" w:hAnsi="Garamond"/>
          <w:sz w:val="36"/>
        </w:rPr>
        <w:t xml:space="preserve">shapes </w:t>
      </w:r>
      <w:r>
        <w:rPr>
          <w:rFonts w:ascii="Garamond" w:hAnsi="Garamond"/>
          <w:sz w:val="36"/>
        </w:rPr>
        <w:t xml:space="preserve">from each of the photos </w:t>
      </w:r>
      <w:r w:rsidRPr="0066410F">
        <w:rPr>
          <w:rFonts w:ascii="Garamond" w:hAnsi="Garamond"/>
          <w:sz w:val="36"/>
        </w:rPr>
        <w:t xml:space="preserve">you’ve given it.  These will be used to recognise new </w:t>
      </w:r>
      <w:r>
        <w:rPr>
          <w:rFonts w:ascii="Garamond" w:hAnsi="Garamond"/>
          <w:sz w:val="36"/>
        </w:rPr>
        <w:t>photos</w:t>
      </w:r>
      <w:r w:rsidRPr="0066410F">
        <w:rPr>
          <w:rFonts w:ascii="Garamond" w:hAnsi="Garamond"/>
          <w:sz w:val="36"/>
        </w:rPr>
        <w:t>.</w:t>
      </w:r>
      <w:r>
        <w:rPr>
          <w:rFonts w:ascii="Garamond" w:hAnsi="Garamond"/>
          <w:sz w:val="36"/>
        </w:rPr>
        <w:t xml:space="preserve"> </w:t>
      </w:r>
    </w:p>
    <w:p w14:paraId="099E8B8B" w14:textId="3A149CDB" w:rsidR="00AC57A8" w:rsidRPr="00AC57A8" w:rsidRDefault="00AC57A8" w:rsidP="00AC57A8">
      <w:pPr>
        <w:rPr>
          <w:sz w:val="32"/>
        </w:rPr>
      </w:pPr>
    </w:p>
    <w:p w14:paraId="406B7832" w14:textId="056E8FBE" w:rsidR="00F062D1" w:rsidRDefault="00F062D1" w:rsidP="00511CC1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E16015">
        <w:rPr>
          <w:b/>
          <w:sz w:val="32"/>
        </w:rPr>
        <w:t>&lt; Back to project</w:t>
      </w:r>
      <w:r>
        <w:rPr>
          <w:sz w:val="32"/>
        </w:rPr>
        <w:t>”</w:t>
      </w:r>
    </w:p>
    <w:p w14:paraId="1160628E" w14:textId="77777777" w:rsidR="00511CC1" w:rsidRDefault="00511CC1" w:rsidP="00F062D1">
      <w:pPr>
        <w:pStyle w:val="a7"/>
        <w:ind w:firstLine="720"/>
        <w:rPr>
          <w:sz w:val="32"/>
        </w:rPr>
      </w:pPr>
      <w:r>
        <w:rPr>
          <w:sz w:val="32"/>
        </w:rPr>
        <w:t>Click “</w:t>
      </w:r>
      <w:r w:rsidRPr="00E16015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sz w:val="32"/>
        </w:rPr>
        <w:br/>
      </w:r>
    </w:p>
    <w:p w14:paraId="06743F22" w14:textId="6B55C7B8" w:rsidR="004B7B46" w:rsidRDefault="004B7B46" w:rsidP="00511CC1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>
        <w:rPr>
          <w:b/>
          <w:sz w:val="32"/>
        </w:rPr>
        <w:t>Make</w:t>
      </w:r>
      <w:r w:rsidRPr="006B4CCD"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39B1979C" w14:textId="5C4746EB" w:rsidR="00511CC1" w:rsidRDefault="00511CC1" w:rsidP="004B7B46">
      <w:pPr>
        <w:pStyle w:val="a7"/>
        <w:ind w:firstLine="720"/>
        <w:rPr>
          <w:sz w:val="32"/>
        </w:rPr>
      </w:pPr>
      <w:r>
        <w:rPr>
          <w:sz w:val="32"/>
        </w:rPr>
        <w:t xml:space="preserve">Click </w:t>
      </w:r>
      <w:r w:rsidR="006B4CCD">
        <w:rPr>
          <w:sz w:val="32"/>
        </w:rPr>
        <w:t>the “</w:t>
      </w:r>
      <w:r w:rsidR="006B4CCD">
        <w:rPr>
          <w:b/>
          <w:sz w:val="32"/>
        </w:rPr>
        <w:t>Make</w:t>
      </w:r>
      <w:r w:rsidR="006B4CCD" w:rsidRPr="006B4CCD">
        <w:rPr>
          <w:sz w:val="32"/>
        </w:rPr>
        <w:t>” button</w:t>
      </w:r>
    </w:p>
    <w:p w14:paraId="3C9C6679" w14:textId="377354CC" w:rsidR="000B0C6F" w:rsidRDefault="000B0C6F" w:rsidP="00384420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B4CCD">
        <w:rPr>
          <w:b/>
          <w:sz w:val="32"/>
        </w:rPr>
        <w:t>Scratch</w:t>
      </w:r>
      <w:r>
        <w:rPr>
          <w:b/>
          <w:sz w:val="32"/>
        </w:rPr>
        <w:t xml:space="preserve"> 3</w:t>
      </w:r>
      <w:r>
        <w:rPr>
          <w:sz w:val="32"/>
        </w:rPr>
        <w:t>”</w:t>
      </w:r>
    </w:p>
    <w:p w14:paraId="28319E15" w14:textId="5713F1BE" w:rsidR="006B4CCD" w:rsidRDefault="0091316E" w:rsidP="000B0C6F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9A957C7" wp14:editId="0D88FE52">
                <wp:simplePos x="0" y="0"/>
                <wp:positionH relativeFrom="column">
                  <wp:posOffset>2445987</wp:posOffset>
                </wp:positionH>
                <wp:positionV relativeFrom="paragraph">
                  <wp:posOffset>485140</wp:posOffset>
                </wp:positionV>
                <wp:extent cx="1323473" cy="865873"/>
                <wp:effectExtent l="25400" t="50800" r="10160" b="3619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3473" cy="8658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4" o:spid="_x0000_s1026" style="position:absolute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6pt,38.2pt" to="296.8pt,106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" strokecolor="#4472c4 [3204]" strokeweight="7.5pt">
                <v:stroke endarrow="block" joinstyle="miter"/>
              </v:line>
            </w:pict>
          </mc:Fallback>
        </mc:AlternateContent>
      </w:r>
      <w:r w:rsidR="000B0C6F">
        <w:rPr>
          <w:rFonts w:hint="eastAsia"/>
          <w:sz w:val="32"/>
          <w:lang w:eastAsia="zh-TW"/>
        </w:rPr>
        <w:tab/>
      </w:r>
      <w:r w:rsidR="006B4CCD">
        <w:rPr>
          <w:sz w:val="32"/>
        </w:rPr>
        <w:t>Click “</w:t>
      </w:r>
      <w:r w:rsidR="006B4CCD" w:rsidRPr="006B4CCD">
        <w:rPr>
          <w:b/>
          <w:sz w:val="32"/>
        </w:rPr>
        <w:t>Scratch</w:t>
      </w:r>
      <w:r>
        <w:rPr>
          <w:b/>
          <w:sz w:val="32"/>
        </w:rPr>
        <w:t xml:space="preserve"> 3</w:t>
      </w:r>
      <w:r w:rsidR="006B4CCD">
        <w:rPr>
          <w:sz w:val="32"/>
        </w:rPr>
        <w:t>”</w:t>
      </w:r>
      <w:r>
        <w:rPr>
          <w:sz w:val="32"/>
        </w:rPr>
        <w:br/>
      </w:r>
      <w:r w:rsidRPr="0091316E">
        <w:rPr>
          <w:noProof/>
          <w:sz w:val="32"/>
          <w:lang w:val="en-US" w:eastAsia="zh-TW"/>
        </w:rPr>
        <w:drawing>
          <wp:inline distT="0" distB="0" distL="0" distR="0" wp14:anchorId="52033DE2" wp14:editId="1B60F937">
            <wp:extent cx="5301588" cy="1919004"/>
            <wp:effectExtent l="12700" t="12700" r="762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0180" b="8634"/>
                    <a:stretch/>
                  </pic:blipFill>
                  <pic:spPr bwMode="auto">
                    <a:xfrm>
                      <a:off x="0" y="0"/>
                      <a:ext cx="5302484" cy="19193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6B4CCD">
        <w:rPr>
          <w:sz w:val="32"/>
        </w:rPr>
        <w:br/>
      </w:r>
    </w:p>
    <w:p w14:paraId="70E64A89" w14:textId="0137CA09" w:rsidR="00622E1E" w:rsidRDefault="00622E1E" w:rsidP="00384420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5A767F">
        <w:rPr>
          <w:b/>
          <w:sz w:val="32"/>
        </w:rPr>
        <w:t>Open in Scratch</w:t>
      </w:r>
      <w:r>
        <w:rPr>
          <w:b/>
          <w:sz w:val="32"/>
        </w:rPr>
        <w:t xml:space="preserve"> 3</w:t>
      </w:r>
      <w:r w:rsidRPr="0091316E">
        <w:rPr>
          <w:sz w:val="32"/>
        </w:rPr>
        <w:t>”</w:t>
      </w:r>
    </w:p>
    <w:p w14:paraId="3E80F8DB" w14:textId="4DC65704" w:rsidR="00384420" w:rsidRPr="00311FFE" w:rsidRDefault="00511CC1" w:rsidP="00622E1E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6C4BE2" wp14:editId="26BABB44">
                <wp:simplePos x="0" y="0"/>
                <wp:positionH relativeFrom="column">
                  <wp:posOffset>1137285</wp:posOffset>
                </wp:positionH>
                <wp:positionV relativeFrom="paragraph">
                  <wp:posOffset>1009617</wp:posOffset>
                </wp:positionV>
                <wp:extent cx="3192379" cy="257175"/>
                <wp:effectExtent l="0" t="152400" r="8255" b="6032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92379" cy="25717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9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.55pt,79.5pt" to="340.9pt,99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 w:rsidR="00622E1E">
        <w:rPr>
          <w:rFonts w:hint="eastAsia"/>
          <w:sz w:val="32"/>
          <w:lang w:eastAsia="zh-TW"/>
        </w:rPr>
        <w:tab/>
      </w:r>
      <w:r>
        <w:rPr>
          <w:sz w:val="32"/>
        </w:rPr>
        <w:t xml:space="preserve">Click on </w:t>
      </w:r>
      <w:r w:rsidR="0091316E">
        <w:rPr>
          <w:sz w:val="32"/>
        </w:rPr>
        <w:t>“</w:t>
      </w:r>
      <w:r w:rsidRPr="005A767F">
        <w:rPr>
          <w:b/>
          <w:sz w:val="32"/>
        </w:rPr>
        <w:t>Open in Scratch</w:t>
      </w:r>
      <w:r w:rsidR="0091316E">
        <w:rPr>
          <w:b/>
          <w:sz w:val="32"/>
        </w:rPr>
        <w:t xml:space="preserve"> 3</w:t>
      </w:r>
      <w:r w:rsidR="0091316E" w:rsidRPr="0091316E">
        <w:rPr>
          <w:sz w:val="32"/>
        </w:rPr>
        <w:t>”</w:t>
      </w:r>
      <w:r>
        <w:rPr>
          <w:sz w:val="32"/>
        </w:rPr>
        <w:br/>
      </w:r>
      <w:r w:rsidR="0091316E" w:rsidRPr="0091316E">
        <w:rPr>
          <w:noProof/>
          <w:sz w:val="32"/>
          <w:lang w:val="en-US" w:eastAsia="zh-TW"/>
        </w:rPr>
        <w:drawing>
          <wp:inline distT="0" distB="0" distL="0" distR="0" wp14:anchorId="469CE749" wp14:editId="20FABE5D">
            <wp:extent cx="5398638" cy="1756443"/>
            <wp:effectExtent l="12700" t="12700" r="1206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0171" b="15586"/>
                    <a:stretch/>
                  </pic:blipFill>
                  <pic:spPr bwMode="auto">
                    <a:xfrm>
                      <a:off x="0" y="0"/>
                      <a:ext cx="5400000" cy="17568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A2E5C58" w14:textId="5BC28A8B" w:rsidR="00737D7B" w:rsidRDefault="00737D7B" w:rsidP="00511CC1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點按</w:t>
      </w:r>
      <w:r>
        <w:rPr>
          <w:sz w:val="32"/>
        </w:rPr>
        <w:t>“</w:t>
      </w:r>
      <w:r w:rsidRPr="0091316E">
        <w:rPr>
          <w:b/>
          <w:sz w:val="32"/>
        </w:rPr>
        <w:t>Try it!</w:t>
      </w:r>
      <w:r>
        <w:rPr>
          <w:sz w:val="32"/>
        </w:rPr>
        <w:t>”</w:t>
      </w:r>
    </w:p>
    <w:p w14:paraId="59C52069" w14:textId="7F9963D2" w:rsidR="0091316E" w:rsidRDefault="0091316E" w:rsidP="00737D7B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FC8116C" wp14:editId="31BAFDDA">
                <wp:simplePos x="0" y="0"/>
                <wp:positionH relativeFrom="column">
                  <wp:posOffset>3085465</wp:posOffset>
                </wp:positionH>
                <wp:positionV relativeFrom="paragraph">
                  <wp:posOffset>562008</wp:posOffset>
                </wp:positionV>
                <wp:extent cx="1118937" cy="1058779"/>
                <wp:effectExtent l="25400" t="38100" r="11430" b="3365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8937" cy="105877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8" o:spid="_x0000_s1026" style="position:absolute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2.95pt,44.25pt" to="331.05pt,127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" strokecolor="#4472c4 [3204]" strokeweight="7.5pt">
                <v:stroke endarrow="block" joinstyle="miter"/>
              </v:line>
            </w:pict>
          </mc:Fallback>
        </mc:AlternateContent>
      </w:r>
      <w:r w:rsidR="00737D7B">
        <w:rPr>
          <w:rFonts w:hint="eastAsia"/>
          <w:sz w:val="32"/>
          <w:lang w:eastAsia="zh-TW"/>
        </w:rPr>
        <w:tab/>
      </w:r>
      <w:r>
        <w:rPr>
          <w:sz w:val="32"/>
        </w:rPr>
        <w:t>Click on “</w:t>
      </w:r>
      <w:r w:rsidRPr="0091316E">
        <w:rPr>
          <w:b/>
          <w:sz w:val="32"/>
        </w:rPr>
        <w:t>Try it!</w:t>
      </w:r>
      <w:r>
        <w:rPr>
          <w:sz w:val="32"/>
        </w:rPr>
        <w:t>”</w:t>
      </w:r>
      <w:r>
        <w:rPr>
          <w:sz w:val="32"/>
        </w:rPr>
        <w:br/>
      </w:r>
      <w:r w:rsidRPr="0091316E">
        <w:rPr>
          <w:noProof/>
          <w:sz w:val="32"/>
          <w:lang w:val="en-US" w:eastAsia="zh-TW"/>
        </w:rPr>
        <w:drawing>
          <wp:inline distT="0" distB="0" distL="0" distR="0" wp14:anchorId="620A4999" wp14:editId="6D4CF375">
            <wp:extent cx="5397983" cy="1660358"/>
            <wp:effectExtent l="12700" t="12700" r="12700" b="165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498" t="27527" r="7071" b="19405"/>
                    <a:stretch/>
                  </pic:blipFill>
                  <pic:spPr bwMode="auto">
                    <a:xfrm>
                      <a:off x="0" y="0"/>
                      <a:ext cx="5400000" cy="16609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CF7E71">
        <w:rPr>
          <w:sz w:val="32"/>
        </w:rPr>
        <w:br/>
      </w:r>
    </w:p>
    <w:p w14:paraId="51CF2D29" w14:textId="70475F13" w:rsidR="00AF73A5" w:rsidRDefault="00AF73A5" w:rsidP="0091316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點按</w:t>
      </w:r>
      <w:r>
        <w:rPr>
          <w:sz w:val="32"/>
        </w:rPr>
        <w:t>“</w:t>
      </w:r>
      <w:r w:rsidRPr="00CF7E71">
        <w:rPr>
          <w:b/>
          <w:sz w:val="32"/>
        </w:rPr>
        <w:t>Project templates</w:t>
      </w:r>
      <w:r>
        <w:rPr>
          <w:sz w:val="32"/>
        </w:rPr>
        <w:t>”</w:t>
      </w:r>
    </w:p>
    <w:p w14:paraId="5473B449" w14:textId="14046586" w:rsidR="0091316E" w:rsidRPr="00CF7E71" w:rsidRDefault="00CF7E71" w:rsidP="00AF73A5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987E316" wp14:editId="234C4D4B">
                <wp:simplePos x="0" y="0"/>
                <wp:positionH relativeFrom="column">
                  <wp:posOffset>2447925</wp:posOffset>
                </wp:positionH>
                <wp:positionV relativeFrom="paragraph">
                  <wp:posOffset>598203</wp:posOffset>
                </wp:positionV>
                <wp:extent cx="1179095" cy="854477"/>
                <wp:effectExtent l="25400" t="25400" r="40640" b="4762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9095" cy="85447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5" o:spid="_x0000_s1026" style="position:absolute;flip:x 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75pt,47.1pt" to="285.6pt,114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AF73A5">
        <w:rPr>
          <w:rFonts w:hint="eastAsia"/>
          <w:sz w:val="32"/>
          <w:lang w:eastAsia="zh-TW"/>
        </w:rPr>
        <w:tab/>
      </w:r>
      <w:r>
        <w:rPr>
          <w:sz w:val="32"/>
        </w:rPr>
        <w:t>Click on “</w:t>
      </w:r>
      <w:r w:rsidRPr="00CF7E71">
        <w:rPr>
          <w:b/>
          <w:sz w:val="32"/>
        </w:rPr>
        <w:t>Project templates</w:t>
      </w:r>
      <w:r>
        <w:rPr>
          <w:sz w:val="32"/>
        </w:rPr>
        <w:t>”</w:t>
      </w:r>
      <w:r>
        <w:rPr>
          <w:sz w:val="32"/>
        </w:rPr>
        <w:br/>
      </w:r>
      <w:r w:rsidRPr="00CF7E71">
        <w:rPr>
          <w:noProof/>
          <w:sz w:val="32"/>
          <w:lang w:val="en-US" w:eastAsia="zh-TW"/>
        </w:rPr>
        <w:drawing>
          <wp:inline distT="0" distB="0" distL="0" distR="0" wp14:anchorId="6DD932AB" wp14:editId="44D82019">
            <wp:extent cx="5429311" cy="1467853"/>
            <wp:effectExtent l="12700" t="12700" r="6350" b="184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0658"/>
                    <a:stretch/>
                  </pic:blipFill>
                  <pic:spPr bwMode="auto">
                    <a:xfrm>
                      <a:off x="0" y="0"/>
                      <a:ext cx="5470966" cy="14791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60A0169" w14:textId="57BD460B" w:rsidR="005510D3" w:rsidRDefault="005510D3" w:rsidP="009569EC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選擇</w:t>
      </w:r>
      <w:r>
        <w:rPr>
          <w:sz w:val="32"/>
        </w:rPr>
        <w:t>“</w:t>
      </w:r>
      <w:r w:rsidRPr="00CF7E71">
        <w:rPr>
          <w:b/>
          <w:sz w:val="32"/>
        </w:rPr>
        <w:t>Shy Panda</w:t>
      </w:r>
      <w:r>
        <w:rPr>
          <w:sz w:val="32"/>
        </w:rPr>
        <w:t>”</w:t>
      </w:r>
    </w:p>
    <w:p w14:paraId="1DE83186" w14:textId="5C23E984" w:rsidR="006D38D9" w:rsidRDefault="006D38D9" w:rsidP="006D38D9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如果你的瀏覽器要求存取權，點選</w:t>
      </w:r>
      <w:r w:rsidRPr="005D7515">
        <w:rPr>
          <w:b/>
          <w:i/>
          <w:sz w:val="32"/>
          <w:lang w:eastAsia="zh-TW"/>
        </w:rPr>
        <w:t>Allow</w:t>
      </w:r>
    </w:p>
    <w:p w14:paraId="0A71E014" w14:textId="77777777" w:rsidR="006D38D9" w:rsidRPr="006D38D9" w:rsidRDefault="006D38D9" w:rsidP="006D38D9">
      <w:pPr>
        <w:pStyle w:val="a7"/>
        <w:ind w:left="1440"/>
        <w:rPr>
          <w:i/>
          <w:sz w:val="28"/>
          <w:szCs w:val="28"/>
          <w:lang w:eastAsia="zh-TW"/>
        </w:rPr>
      </w:pPr>
    </w:p>
    <w:p w14:paraId="44F40DFA" w14:textId="68E4DBC1" w:rsidR="00511CC1" w:rsidRPr="009569EC" w:rsidRDefault="00FB7C8D" w:rsidP="005510D3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486D3E5E">
                <wp:simplePos x="0" y="0"/>
                <wp:positionH relativeFrom="column">
                  <wp:posOffset>2687955</wp:posOffset>
                </wp:positionH>
                <wp:positionV relativeFrom="paragraph">
                  <wp:posOffset>1610995</wp:posOffset>
                </wp:positionV>
                <wp:extent cx="1677436" cy="1087688"/>
                <wp:effectExtent l="38100" t="50800" r="24765" b="3048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7436" cy="10876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65pt,126.85pt" to="343.75pt,212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" strokecolor="#4472c4 [3204]" strokeweight="7.5pt">
                <v:stroke endarrow="block" joinstyle="miter"/>
              </v:line>
            </w:pict>
          </mc:Fallback>
        </mc:AlternateContent>
      </w:r>
      <w:r w:rsidR="005510D3">
        <w:rPr>
          <w:rFonts w:hint="eastAsia"/>
          <w:sz w:val="32"/>
          <w:lang w:eastAsia="zh-TW"/>
        </w:rPr>
        <w:tab/>
      </w:r>
      <w:r w:rsidR="00CF7E71">
        <w:rPr>
          <w:sz w:val="32"/>
        </w:rPr>
        <w:t>Click on the “</w:t>
      </w:r>
      <w:r w:rsidR="00CF7E71" w:rsidRPr="00CF7E71">
        <w:rPr>
          <w:b/>
          <w:sz w:val="32"/>
        </w:rPr>
        <w:t>Shy Panda</w:t>
      </w:r>
      <w:r w:rsidR="00CF7E71">
        <w:rPr>
          <w:sz w:val="32"/>
        </w:rPr>
        <w:t>” template</w:t>
      </w:r>
      <w:r w:rsidR="00CF7E71">
        <w:rPr>
          <w:sz w:val="32"/>
        </w:rPr>
        <w:br/>
      </w:r>
      <w:r w:rsidR="00CF7E71">
        <w:rPr>
          <w:i/>
          <w:sz w:val="32"/>
        </w:rPr>
        <w:t>You might need to scroll down to it</w:t>
      </w:r>
      <w:r w:rsidR="005D7515">
        <w:rPr>
          <w:i/>
          <w:sz w:val="32"/>
        </w:rPr>
        <w:br/>
        <w:t xml:space="preserve">If your browser asks for permission to use the web-cam, click </w:t>
      </w:r>
      <w:r w:rsidR="005D7515" w:rsidRPr="005D7515">
        <w:rPr>
          <w:b/>
          <w:i/>
          <w:sz w:val="32"/>
        </w:rPr>
        <w:t>Allow</w:t>
      </w:r>
      <w:r w:rsidR="00CF7E71">
        <w:rPr>
          <w:i/>
          <w:sz w:val="32"/>
        </w:rPr>
        <w:br/>
      </w:r>
      <w:r w:rsidR="00CF7E71" w:rsidRPr="00CF7E71">
        <w:rPr>
          <w:noProof/>
          <w:sz w:val="32"/>
          <w:lang w:val="en-US" w:eastAsia="zh-TW"/>
        </w:rPr>
        <w:drawing>
          <wp:inline distT="0" distB="0" distL="0" distR="0" wp14:anchorId="6B3596E9" wp14:editId="602E1328">
            <wp:extent cx="5040000" cy="2275297"/>
            <wp:effectExtent l="12700" t="12700" r="14605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752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D748268" w14:textId="64831FD6" w:rsidR="00511CC1" w:rsidRPr="009569EC" w:rsidRDefault="00511CC1" w:rsidP="009569EC">
      <w:pPr>
        <w:rPr>
          <w:sz w:val="32"/>
        </w:rPr>
      </w:pPr>
    </w:p>
    <w:p w14:paraId="3AB0049E" w14:textId="4ADF8EDF" w:rsidR="005B66DB" w:rsidRDefault="005B66DB" w:rsidP="00511CC1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點擊綠旗，熊貓開始跳舞了！</w:t>
      </w:r>
    </w:p>
    <w:p w14:paraId="66F25C8E" w14:textId="5AF6E738" w:rsidR="00267DAD" w:rsidRPr="00E66E01" w:rsidRDefault="00267DAD" w:rsidP="00E66E01">
      <w:pPr>
        <w:pStyle w:val="a7"/>
        <w:ind w:left="144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進入下個步驟前，先點選紅色暫停按鈕</w:t>
      </w:r>
      <w:r w:rsidR="00E66E01">
        <w:rPr>
          <w:rFonts w:hint="eastAsia"/>
          <w:sz w:val="32"/>
          <w:lang w:eastAsia="zh-TW"/>
        </w:rPr>
        <w:t>。</w:t>
      </w:r>
    </w:p>
    <w:p w14:paraId="12892647" w14:textId="0DADFACB" w:rsidR="00225958" w:rsidRPr="009569EC" w:rsidRDefault="00C227FC" w:rsidP="005B66DB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BF3B87" wp14:editId="52534238">
                <wp:simplePos x="0" y="0"/>
                <wp:positionH relativeFrom="column">
                  <wp:posOffset>2074946</wp:posOffset>
                </wp:positionH>
                <wp:positionV relativeFrom="paragraph">
                  <wp:posOffset>846622</wp:posOffset>
                </wp:positionV>
                <wp:extent cx="1684421" cy="577515"/>
                <wp:effectExtent l="25400" t="76200" r="0" b="5778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4421" cy="57751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51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4pt,66.65pt" to="296.05pt,112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5B66DB">
        <w:rPr>
          <w:rFonts w:hint="eastAsia"/>
          <w:sz w:val="32"/>
          <w:lang w:eastAsia="zh-TW"/>
        </w:rPr>
        <w:tab/>
      </w:r>
      <w:r w:rsidR="00225958">
        <w:rPr>
          <w:sz w:val="32"/>
        </w:rPr>
        <w:t>Click on the Green Flag</w:t>
      </w:r>
      <w:r>
        <w:rPr>
          <w:sz w:val="32"/>
        </w:rPr>
        <w:t xml:space="preserve"> to see the panda dance!</w:t>
      </w:r>
      <w:r>
        <w:rPr>
          <w:i/>
          <w:sz w:val="32"/>
        </w:rPr>
        <w:br/>
        <w:t xml:space="preserve">Click the </w:t>
      </w:r>
      <w:r w:rsidRPr="00C227FC">
        <w:rPr>
          <w:b/>
          <w:i/>
          <w:sz w:val="32"/>
        </w:rPr>
        <w:t>red stop button</w:t>
      </w:r>
      <w:r>
        <w:rPr>
          <w:i/>
          <w:sz w:val="32"/>
        </w:rPr>
        <w:t xml:space="preserve"> before moving to the next step.</w:t>
      </w:r>
      <w:r>
        <w:rPr>
          <w:i/>
          <w:sz w:val="32"/>
        </w:rPr>
        <w:br/>
      </w:r>
      <w:r w:rsidR="009569EC" w:rsidRPr="009569EC">
        <w:rPr>
          <w:noProof/>
          <w:sz w:val="32"/>
          <w:lang w:val="en-US" w:eastAsia="zh-TW"/>
        </w:rPr>
        <w:drawing>
          <wp:inline distT="0" distB="0" distL="0" distR="0" wp14:anchorId="0EAE20CA" wp14:editId="552B059D">
            <wp:extent cx="5040000" cy="2792919"/>
            <wp:effectExtent l="12700" t="12700" r="14605" b="139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929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7C2B765" w14:textId="77777777" w:rsidR="009569EC" w:rsidRPr="009569EC" w:rsidRDefault="009569EC" w:rsidP="009569EC">
      <w:pPr>
        <w:pStyle w:val="a7"/>
        <w:rPr>
          <w:sz w:val="32"/>
        </w:rPr>
      </w:pPr>
    </w:p>
    <w:p w14:paraId="1062F7B0" w14:textId="6B27AEC5" w:rsidR="002F7945" w:rsidRDefault="002F7945" w:rsidP="00511CC1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在角色</w:t>
      </w:r>
      <w:r>
        <w:rPr>
          <w:sz w:val="32"/>
        </w:rPr>
        <w:t>“</w:t>
      </w:r>
      <w:r w:rsidRPr="009569EC">
        <w:rPr>
          <w:b/>
          <w:sz w:val="32"/>
        </w:rPr>
        <w:t>window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的程式區塊中找到</w:t>
      </w:r>
      <w:r>
        <w:rPr>
          <w:sz w:val="32"/>
        </w:rPr>
        <w:t>“</w:t>
      </w:r>
      <w:r w:rsidRPr="009569EC">
        <w:rPr>
          <w:b/>
          <w:sz w:val="32"/>
        </w:rPr>
        <w:t>recognise window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積木</w:t>
      </w:r>
    </w:p>
    <w:p w14:paraId="56E419E8" w14:textId="3FC4E74A" w:rsidR="009569EC" w:rsidRDefault="009569EC" w:rsidP="002F7945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3248A89" wp14:editId="3554089F">
                <wp:simplePos x="0" y="0"/>
                <wp:positionH relativeFrom="column">
                  <wp:posOffset>2543608</wp:posOffset>
                </wp:positionH>
                <wp:positionV relativeFrom="paragraph">
                  <wp:posOffset>928670</wp:posOffset>
                </wp:positionV>
                <wp:extent cx="1913623" cy="481263"/>
                <wp:effectExtent l="0" t="101600" r="17145" b="52705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3623" cy="4812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33" o:spid="_x0000_s1026" style="position:absolute;flip:x 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3pt,73.1pt" to="351pt,11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2F7945">
        <w:rPr>
          <w:rFonts w:hint="eastAsia"/>
          <w:sz w:val="32"/>
          <w:lang w:eastAsia="zh-TW"/>
        </w:rPr>
        <w:tab/>
      </w:r>
      <w:r>
        <w:rPr>
          <w:sz w:val="32"/>
        </w:rPr>
        <w:t>Find the “</w:t>
      </w:r>
      <w:r w:rsidRPr="009569EC">
        <w:rPr>
          <w:b/>
          <w:sz w:val="32"/>
        </w:rPr>
        <w:t>recognise window</w:t>
      </w:r>
      <w:r>
        <w:rPr>
          <w:sz w:val="32"/>
        </w:rPr>
        <w:t>” script in the “</w:t>
      </w:r>
      <w:r w:rsidRPr="009569EC">
        <w:rPr>
          <w:b/>
          <w:sz w:val="32"/>
        </w:rPr>
        <w:t>window</w:t>
      </w:r>
      <w:r>
        <w:rPr>
          <w:sz w:val="32"/>
        </w:rPr>
        <w:t>” sprite</w:t>
      </w:r>
      <w:r>
        <w:rPr>
          <w:sz w:val="32"/>
        </w:rPr>
        <w:br/>
      </w:r>
      <w:r w:rsidRPr="009569EC">
        <w:rPr>
          <w:noProof/>
          <w:sz w:val="32"/>
          <w:lang w:val="en-US" w:eastAsia="zh-TW"/>
        </w:rPr>
        <w:drawing>
          <wp:inline distT="0" distB="0" distL="0" distR="0" wp14:anchorId="57850B31" wp14:editId="69E411BA">
            <wp:extent cx="5780786" cy="1407695"/>
            <wp:effectExtent l="12700" t="12700" r="10795" b="152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6057"/>
                    <a:stretch/>
                  </pic:blipFill>
                  <pic:spPr bwMode="auto">
                    <a:xfrm>
                      <a:off x="0" y="0"/>
                      <a:ext cx="5822541" cy="14178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5C14A95" w14:textId="77777777" w:rsidR="009569EC" w:rsidRPr="00225958" w:rsidRDefault="009569EC" w:rsidP="00225958">
      <w:pPr>
        <w:rPr>
          <w:sz w:val="32"/>
        </w:rPr>
      </w:pPr>
    </w:p>
    <w:p w14:paraId="2E4A6A00" w14:textId="5EC705FF" w:rsidR="006B6E4F" w:rsidRDefault="006B6E4F" w:rsidP="00511CC1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拖曳程式積木（如下圖）</w:t>
      </w:r>
    </w:p>
    <w:p w14:paraId="143DF975" w14:textId="05EC2472" w:rsidR="006B6E4F" w:rsidRPr="006B6E4F" w:rsidRDefault="006B6E4F" w:rsidP="006B6E4F">
      <w:pPr>
        <w:pStyle w:val="a7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如果你是第一次使用</w:t>
      </w:r>
      <w:r>
        <w:rPr>
          <w:i/>
          <w:sz w:val="28"/>
          <w:szCs w:val="28"/>
          <w:lang w:val="en-US" w:eastAsia="zh-TW"/>
        </w:rPr>
        <w:t>Scratch 3</w:t>
      </w:r>
      <w:r>
        <w:rPr>
          <w:rFonts w:hint="eastAsia"/>
          <w:i/>
          <w:sz w:val="28"/>
          <w:szCs w:val="28"/>
          <w:lang w:val="en-US" w:eastAsia="zh-TW"/>
        </w:rPr>
        <w:t>，別擔心，這和</w:t>
      </w:r>
      <w:r>
        <w:rPr>
          <w:i/>
          <w:sz w:val="28"/>
          <w:szCs w:val="28"/>
          <w:lang w:val="en-US" w:eastAsia="zh-TW"/>
        </w:rPr>
        <w:t xml:space="preserve">Scratch2 </w:t>
      </w:r>
      <w:r>
        <w:rPr>
          <w:rFonts w:hint="eastAsia"/>
          <w:i/>
          <w:sz w:val="28"/>
          <w:szCs w:val="28"/>
          <w:lang w:val="en-US" w:eastAsia="zh-TW"/>
        </w:rPr>
        <w:t>操作方式非常類似，一樣是在左邊的</w:t>
      </w:r>
      <w:r w:rsidR="00FB15AD">
        <w:rPr>
          <w:rFonts w:hint="eastAsia"/>
          <w:i/>
          <w:sz w:val="28"/>
          <w:szCs w:val="28"/>
          <w:lang w:val="en-US" w:eastAsia="zh-TW"/>
        </w:rPr>
        <w:t>工具</w:t>
      </w:r>
      <w:r>
        <w:rPr>
          <w:rFonts w:hint="eastAsia"/>
          <w:i/>
          <w:sz w:val="28"/>
          <w:szCs w:val="28"/>
          <w:lang w:val="en-US" w:eastAsia="zh-TW"/>
        </w:rPr>
        <w:t>區尋找所需要的積木，拖曳到程式區</w:t>
      </w:r>
    </w:p>
    <w:p w14:paraId="0316B633" w14:textId="255EEEAD" w:rsidR="00F37C1B" w:rsidRDefault="00F37C1B" w:rsidP="006B6E4F">
      <w:pPr>
        <w:pStyle w:val="a7"/>
        <w:ind w:firstLine="720"/>
        <w:rPr>
          <w:sz w:val="32"/>
        </w:rPr>
      </w:pPr>
      <w:r>
        <w:rPr>
          <w:sz w:val="32"/>
        </w:rPr>
        <w:t>Change the “</w:t>
      </w:r>
      <w:r w:rsidRPr="00F37C1B">
        <w:rPr>
          <w:b/>
          <w:sz w:val="32"/>
        </w:rPr>
        <w:t>recognise window</w:t>
      </w:r>
      <w:r>
        <w:rPr>
          <w:sz w:val="32"/>
        </w:rPr>
        <w:t>” script so that it looks like this</w:t>
      </w:r>
      <w:r>
        <w:rPr>
          <w:sz w:val="32"/>
        </w:rPr>
        <w:br/>
      </w:r>
      <w:r>
        <w:rPr>
          <w:i/>
          <w:sz w:val="32"/>
        </w:rPr>
        <w:t xml:space="preserve">If you’re new to Scratch 3, don’t worry </w:t>
      </w:r>
      <w:r w:rsidR="00A50D74">
        <w:rPr>
          <w:i/>
          <w:sz w:val="32"/>
        </w:rPr>
        <w:t>as</w:t>
      </w:r>
      <w:r>
        <w:rPr>
          <w:i/>
          <w:sz w:val="32"/>
        </w:rPr>
        <w:t xml:space="preserve"> it’s very similar to Scratch 2. Scroll through blocks in the toolbox on the left to find the blocks you need. </w:t>
      </w:r>
      <w:r>
        <w:rPr>
          <w:sz w:val="32"/>
        </w:rPr>
        <w:br/>
      </w:r>
      <w:r w:rsidRPr="00F37C1B">
        <w:rPr>
          <w:noProof/>
          <w:sz w:val="32"/>
          <w:lang w:val="en-US" w:eastAsia="zh-TW"/>
        </w:rPr>
        <w:lastRenderedPageBreak/>
        <w:drawing>
          <wp:inline distT="0" distB="0" distL="0" distR="0" wp14:anchorId="4BA1270C" wp14:editId="34262F82">
            <wp:extent cx="4177527" cy="2160000"/>
            <wp:effectExtent l="12700" t="12700" r="13970" b="1206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117" b="6498"/>
                    <a:stretch/>
                  </pic:blipFill>
                  <pic:spPr bwMode="auto">
                    <a:xfrm>
                      <a:off x="0" y="0"/>
                      <a:ext cx="4177527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5B3DAE4" w14:textId="42F9AB1D" w:rsidR="00FB15AD" w:rsidRDefault="00F053A9" w:rsidP="00511CC1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點選工具區的</w:t>
      </w:r>
      <w:r>
        <w:rPr>
          <w:sz w:val="32"/>
        </w:rPr>
        <w:t>“</w:t>
      </w:r>
      <w:r w:rsidRPr="00F37C1B">
        <w:rPr>
          <w:b/>
          <w:sz w:val="32"/>
        </w:rPr>
        <w:t>shy panda</w:t>
      </w:r>
      <w:r w:rsidR="00B777E3">
        <w:rPr>
          <w:sz w:val="32"/>
        </w:rPr>
        <w:t xml:space="preserve">” </w:t>
      </w:r>
      <w:r w:rsidR="00B777E3">
        <w:rPr>
          <w:rFonts w:hint="eastAsia"/>
          <w:sz w:val="32"/>
          <w:lang w:eastAsia="zh-TW"/>
        </w:rPr>
        <w:t>，找到</w:t>
      </w:r>
      <w:r w:rsidR="00B777E3">
        <w:rPr>
          <w:sz w:val="32"/>
        </w:rPr>
        <w:t>“</w:t>
      </w:r>
      <w:r w:rsidR="00B777E3" w:rsidRPr="00F37C1B">
        <w:rPr>
          <w:b/>
          <w:sz w:val="32"/>
        </w:rPr>
        <w:t xml:space="preserve">recognise image </w:t>
      </w:r>
      <w:r w:rsidR="00B777E3" w:rsidRPr="00F37C1B">
        <w:rPr>
          <w:sz w:val="32"/>
        </w:rPr>
        <w:t>(costume image)</w:t>
      </w:r>
      <w:r w:rsidR="00B777E3" w:rsidRPr="00F37C1B">
        <w:rPr>
          <w:b/>
          <w:sz w:val="32"/>
        </w:rPr>
        <w:t xml:space="preserve"> (label)</w:t>
      </w:r>
      <w:r w:rsidR="00B777E3">
        <w:rPr>
          <w:sz w:val="32"/>
        </w:rPr>
        <w:t>”</w:t>
      </w:r>
      <w:r w:rsidR="00B777E3">
        <w:rPr>
          <w:rFonts w:hint="eastAsia"/>
          <w:sz w:val="32"/>
          <w:lang w:eastAsia="zh-TW"/>
        </w:rPr>
        <w:t>積木</w:t>
      </w:r>
    </w:p>
    <w:p w14:paraId="4391E2A8" w14:textId="6FE13265" w:rsidR="00F37C1B" w:rsidRDefault="009067B4" w:rsidP="00FB15AD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101A30D" wp14:editId="29BC4A03">
                <wp:simplePos x="0" y="0"/>
                <wp:positionH relativeFrom="column">
                  <wp:posOffset>1821815</wp:posOffset>
                </wp:positionH>
                <wp:positionV relativeFrom="paragraph">
                  <wp:posOffset>868045</wp:posOffset>
                </wp:positionV>
                <wp:extent cx="1900555" cy="1010920"/>
                <wp:effectExtent l="25400" t="25400" r="29845" b="5588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0555" cy="10109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47" o:spid="_x0000_s1026" style="position:absolute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3.45pt,68.35pt" to="293.1pt,147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8CCD280" wp14:editId="59C9B1F1">
                <wp:simplePos x="0" y="0"/>
                <wp:positionH relativeFrom="column">
                  <wp:posOffset>739140</wp:posOffset>
                </wp:positionH>
                <wp:positionV relativeFrom="paragraph">
                  <wp:posOffset>2625090</wp:posOffset>
                </wp:positionV>
                <wp:extent cx="1720215" cy="324485"/>
                <wp:effectExtent l="25400" t="50800" r="19685" b="120015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215" cy="3244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44" o:spid="_x0000_s1026" style="position:absolute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2pt,206.7pt" to="193.65pt,232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FB15AD">
        <w:rPr>
          <w:rFonts w:hint="eastAsia"/>
          <w:sz w:val="32"/>
          <w:lang w:eastAsia="zh-TW"/>
        </w:rPr>
        <w:tab/>
      </w:r>
      <w:r w:rsidR="00F37C1B">
        <w:rPr>
          <w:sz w:val="32"/>
        </w:rPr>
        <w:t>Click on “</w:t>
      </w:r>
      <w:r w:rsidR="00F37C1B" w:rsidRPr="00F37C1B">
        <w:rPr>
          <w:b/>
          <w:sz w:val="32"/>
        </w:rPr>
        <w:t>shy panda</w:t>
      </w:r>
      <w:r w:rsidR="00F37C1B">
        <w:rPr>
          <w:sz w:val="32"/>
        </w:rPr>
        <w:t xml:space="preserve">” in the toolbox and then find the </w:t>
      </w:r>
      <w:r w:rsidR="00F37C1B">
        <w:rPr>
          <w:sz w:val="32"/>
        </w:rPr>
        <w:br/>
        <w:t>“</w:t>
      </w:r>
      <w:r w:rsidR="00F37C1B" w:rsidRPr="00F37C1B">
        <w:rPr>
          <w:b/>
          <w:sz w:val="32"/>
        </w:rPr>
        <w:t xml:space="preserve">recognise image </w:t>
      </w:r>
      <w:r w:rsidR="00F37C1B" w:rsidRPr="00F37C1B">
        <w:rPr>
          <w:sz w:val="32"/>
        </w:rPr>
        <w:t>(costume image)</w:t>
      </w:r>
      <w:r w:rsidR="00F37C1B" w:rsidRPr="00F37C1B">
        <w:rPr>
          <w:b/>
          <w:sz w:val="32"/>
        </w:rPr>
        <w:t xml:space="preserve"> (label)</w:t>
      </w:r>
      <w:r w:rsidR="00F37C1B">
        <w:rPr>
          <w:sz w:val="32"/>
        </w:rPr>
        <w:t>” block</w:t>
      </w:r>
      <w:r w:rsidR="00F37C1B">
        <w:rPr>
          <w:sz w:val="32"/>
        </w:rPr>
        <w:br/>
      </w:r>
      <w:r w:rsidRPr="009067B4">
        <w:rPr>
          <w:noProof/>
          <w:sz w:val="32"/>
          <w:lang w:val="en-US" w:eastAsia="zh-TW"/>
        </w:rPr>
        <w:drawing>
          <wp:inline distT="0" distB="0" distL="0" distR="0" wp14:anchorId="7189196E" wp14:editId="6CA04289">
            <wp:extent cx="4368623" cy="2677160"/>
            <wp:effectExtent l="12700" t="12700" r="13335" b="152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4587"/>
                    <a:stretch/>
                  </pic:blipFill>
                  <pic:spPr bwMode="auto">
                    <a:xfrm>
                      <a:off x="0" y="0"/>
                      <a:ext cx="4385905" cy="26877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F37C1B">
        <w:rPr>
          <w:sz w:val="32"/>
        </w:rPr>
        <w:br/>
      </w:r>
    </w:p>
    <w:p w14:paraId="32277220" w14:textId="61B7A914" w:rsidR="00DB35B5" w:rsidRDefault="00DB35B5" w:rsidP="00511CC1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拖曳</w:t>
      </w:r>
      <w:r>
        <w:rPr>
          <w:sz w:val="32"/>
        </w:rPr>
        <w:t>“</w:t>
      </w:r>
      <w:r w:rsidRPr="009067B4">
        <w:rPr>
          <w:b/>
          <w:sz w:val="32"/>
        </w:rPr>
        <w:t>shy panda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積木更新</w:t>
      </w:r>
      <w:r>
        <w:rPr>
          <w:sz w:val="32"/>
        </w:rPr>
        <w:t>“</w:t>
      </w:r>
      <w:r w:rsidRPr="009067B4">
        <w:rPr>
          <w:b/>
          <w:sz w:val="32"/>
        </w:rPr>
        <w:t>recognise window</w:t>
      </w:r>
      <w:r>
        <w:rPr>
          <w:sz w:val="32"/>
        </w:rPr>
        <w:t>”</w:t>
      </w:r>
      <w:r w:rsidR="001122EC">
        <w:rPr>
          <w:rFonts w:hint="eastAsia"/>
          <w:sz w:val="32"/>
          <w:lang w:eastAsia="zh-TW"/>
        </w:rPr>
        <w:t>區域的程式</w:t>
      </w:r>
    </w:p>
    <w:p w14:paraId="0FBF4EC4" w14:textId="0529745B" w:rsidR="00F37C1B" w:rsidRDefault="009067B4" w:rsidP="00DB35B5">
      <w:pPr>
        <w:pStyle w:val="a7"/>
        <w:ind w:firstLine="720"/>
        <w:rPr>
          <w:sz w:val="32"/>
        </w:rPr>
      </w:pPr>
      <w:r>
        <w:rPr>
          <w:sz w:val="32"/>
        </w:rPr>
        <w:t>Change the “</w:t>
      </w:r>
      <w:r w:rsidRPr="009067B4">
        <w:rPr>
          <w:b/>
          <w:sz w:val="32"/>
        </w:rPr>
        <w:t>recognise window</w:t>
      </w:r>
      <w:r>
        <w:rPr>
          <w:sz w:val="32"/>
        </w:rPr>
        <w:t>” script using “</w:t>
      </w:r>
      <w:r w:rsidRPr="009067B4">
        <w:rPr>
          <w:b/>
          <w:sz w:val="32"/>
        </w:rPr>
        <w:t>shy panda</w:t>
      </w:r>
      <w:r>
        <w:rPr>
          <w:sz w:val="32"/>
        </w:rPr>
        <w:t>” blocks</w:t>
      </w:r>
      <w:r>
        <w:rPr>
          <w:sz w:val="32"/>
        </w:rPr>
        <w:br/>
      </w:r>
      <w:r w:rsidRPr="009067B4">
        <w:rPr>
          <w:noProof/>
          <w:sz w:val="32"/>
          <w:lang w:val="en-US" w:eastAsia="zh-TW"/>
        </w:rPr>
        <w:drawing>
          <wp:inline distT="0" distB="0" distL="0" distR="0" wp14:anchorId="4399AAB3" wp14:editId="7B7F4A8D">
            <wp:extent cx="4457594" cy="1944000"/>
            <wp:effectExtent l="12700" t="12700" r="13335" b="1206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459"/>
                    <a:stretch/>
                  </pic:blipFill>
                  <pic:spPr bwMode="auto">
                    <a:xfrm>
                      <a:off x="0" y="0"/>
                      <a:ext cx="4457594" cy="19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51E6F80A" w14:textId="6C6F2181" w:rsidR="003F4FFB" w:rsidRDefault="003F4FFB" w:rsidP="00511CC1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lastRenderedPageBreak/>
        <w:t>點選工具區的</w:t>
      </w:r>
      <w:r>
        <w:rPr>
          <w:sz w:val="32"/>
        </w:rPr>
        <w:t>“</w:t>
      </w:r>
      <w:r w:rsidRPr="009067B4">
        <w:rPr>
          <w:b/>
          <w:sz w:val="32"/>
        </w:rPr>
        <w:t>images</w:t>
      </w:r>
      <w:r>
        <w:rPr>
          <w:sz w:val="32"/>
        </w:rPr>
        <w:t xml:space="preserve">” </w:t>
      </w:r>
      <w:r>
        <w:rPr>
          <w:rFonts w:hint="eastAsia"/>
          <w:sz w:val="32"/>
          <w:lang w:eastAsia="zh-TW"/>
        </w:rPr>
        <w:t>，找到</w:t>
      </w:r>
      <w:r>
        <w:rPr>
          <w:sz w:val="32"/>
        </w:rPr>
        <w:t>“</w:t>
      </w:r>
      <w:r w:rsidRPr="009067B4">
        <w:rPr>
          <w:b/>
          <w:sz w:val="32"/>
        </w:rPr>
        <w:t>costume image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積木</w:t>
      </w:r>
    </w:p>
    <w:p w14:paraId="037AC150" w14:textId="24C67FC9" w:rsidR="009067B4" w:rsidRDefault="008B01D3" w:rsidP="003F4FFB">
      <w:pPr>
        <w:pStyle w:val="a7"/>
        <w:rPr>
          <w:sz w:val="32"/>
        </w:rPr>
      </w:pPr>
      <w:r w:rsidRPr="009067B4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76009FB" wp14:editId="3C813F1D">
                <wp:simplePos x="0" y="0"/>
                <wp:positionH relativeFrom="column">
                  <wp:posOffset>1478280</wp:posOffset>
                </wp:positionH>
                <wp:positionV relativeFrom="paragraph">
                  <wp:posOffset>661035</wp:posOffset>
                </wp:positionV>
                <wp:extent cx="1900555" cy="1010920"/>
                <wp:effectExtent l="25400" t="25400" r="29845" b="5588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0555" cy="10109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56" o:spid="_x0000_s1026" style="position:absolute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6.4pt,52.05pt" to="266.05pt,131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Pr="009067B4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C70C7D3" wp14:editId="3B0F37DF">
                <wp:simplePos x="0" y="0"/>
                <wp:positionH relativeFrom="column">
                  <wp:posOffset>745490</wp:posOffset>
                </wp:positionH>
                <wp:positionV relativeFrom="paragraph">
                  <wp:posOffset>2303780</wp:posOffset>
                </wp:positionV>
                <wp:extent cx="1720215" cy="324485"/>
                <wp:effectExtent l="25400" t="50800" r="19685" b="120015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215" cy="3244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55" o:spid="_x0000_s1026" style="position:absolute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7pt,181.4pt" to="194.15pt,206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3F4FFB">
        <w:rPr>
          <w:rFonts w:hint="eastAsia"/>
          <w:sz w:val="32"/>
          <w:lang w:eastAsia="zh-TW"/>
        </w:rPr>
        <w:tab/>
      </w:r>
      <w:r w:rsidR="009067B4">
        <w:rPr>
          <w:sz w:val="32"/>
        </w:rPr>
        <w:t>Click “</w:t>
      </w:r>
      <w:r w:rsidR="009067B4" w:rsidRPr="009067B4">
        <w:rPr>
          <w:b/>
          <w:sz w:val="32"/>
        </w:rPr>
        <w:t>images</w:t>
      </w:r>
      <w:r w:rsidR="009067B4">
        <w:rPr>
          <w:sz w:val="32"/>
        </w:rPr>
        <w:t>” in the toolbox and find the “</w:t>
      </w:r>
      <w:r w:rsidR="009067B4" w:rsidRPr="009067B4">
        <w:rPr>
          <w:b/>
          <w:sz w:val="32"/>
        </w:rPr>
        <w:t>costume image</w:t>
      </w:r>
      <w:r w:rsidR="009067B4">
        <w:rPr>
          <w:sz w:val="32"/>
        </w:rPr>
        <w:t>” block</w:t>
      </w:r>
      <w:r w:rsidR="009067B4">
        <w:rPr>
          <w:sz w:val="32"/>
        </w:rPr>
        <w:br/>
      </w:r>
      <w:r w:rsidR="009067B4" w:rsidRPr="009067B4">
        <w:rPr>
          <w:noProof/>
          <w:sz w:val="32"/>
          <w:lang w:val="en-US" w:eastAsia="zh-TW"/>
        </w:rPr>
        <w:drawing>
          <wp:inline distT="0" distB="0" distL="0" distR="0" wp14:anchorId="511B71EA" wp14:editId="52F15DB9">
            <wp:extent cx="4635814" cy="2628900"/>
            <wp:effectExtent l="12700" t="12700" r="1270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669572" cy="26480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67B4">
        <w:rPr>
          <w:sz w:val="32"/>
        </w:rPr>
        <w:br/>
      </w:r>
    </w:p>
    <w:p w14:paraId="6BA62B90" w14:textId="0F991100" w:rsidR="00D91F7E" w:rsidRDefault="00D91F7E" w:rsidP="00511CC1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使用</w:t>
      </w:r>
      <w:r>
        <w:rPr>
          <w:sz w:val="32"/>
        </w:rPr>
        <w:t>“</w:t>
      </w:r>
      <w:r w:rsidRPr="009067B4">
        <w:rPr>
          <w:b/>
          <w:sz w:val="32"/>
        </w:rPr>
        <w:t>costume image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積木完成</w:t>
      </w:r>
      <w:r>
        <w:rPr>
          <w:sz w:val="32"/>
        </w:rPr>
        <w:t>“</w:t>
      </w:r>
      <w:r w:rsidRPr="009067B4">
        <w:rPr>
          <w:b/>
          <w:sz w:val="32"/>
        </w:rPr>
        <w:t>recognise window</w:t>
      </w:r>
      <w:r>
        <w:rPr>
          <w:sz w:val="32"/>
        </w:rPr>
        <w:t>”</w:t>
      </w:r>
      <w:r w:rsidR="00FB1772">
        <w:rPr>
          <w:rFonts w:hint="eastAsia"/>
          <w:sz w:val="32"/>
          <w:lang w:eastAsia="zh-TW"/>
        </w:rPr>
        <w:t>區的程式</w:t>
      </w:r>
    </w:p>
    <w:p w14:paraId="73D83C89" w14:textId="13C754C8" w:rsidR="009067B4" w:rsidRDefault="009067B4" w:rsidP="00D91F7E">
      <w:pPr>
        <w:pStyle w:val="a7"/>
        <w:ind w:firstLine="720"/>
        <w:rPr>
          <w:sz w:val="32"/>
        </w:rPr>
      </w:pPr>
      <w:r>
        <w:rPr>
          <w:sz w:val="32"/>
        </w:rPr>
        <w:t>Finish the “</w:t>
      </w:r>
      <w:r w:rsidRPr="009067B4">
        <w:rPr>
          <w:b/>
          <w:sz w:val="32"/>
        </w:rPr>
        <w:t>recognise window</w:t>
      </w:r>
      <w:r>
        <w:rPr>
          <w:sz w:val="32"/>
        </w:rPr>
        <w:t>” script with the costume image block</w:t>
      </w:r>
      <w:r>
        <w:rPr>
          <w:sz w:val="32"/>
        </w:rPr>
        <w:br/>
      </w:r>
      <w:r w:rsidRPr="009067B4">
        <w:rPr>
          <w:noProof/>
          <w:sz w:val="32"/>
          <w:lang w:val="en-US" w:eastAsia="zh-TW"/>
        </w:rPr>
        <w:drawing>
          <wp:inline distT="0" distB="0" distL="0" distR="0" wp14:anchorId="557A083E" wp14:editId="03566171">
            <wp:extent cx="5724000" cy="2547571"/>
            <wp:effectExtent l="12700" t="12700" r="16510" b="184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9107"/>
                    <a:stretch/>
                  </pic:blipFill>
                  <pic:spPr bwMode="auto">
                    <a:xfrm>
                      <a:off x="0" y="0"/>
                      <a:ext cx="5724000" cy="25475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D035731" w14:textId="36037F20" w:rsidR="004B6339" w:rsidRDefault="004B6339" w:rsidP="00B26FC2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點擊全螢幕</w:t>
      </w:r>
    </w:p>
    <w:p w14:paraId="7F8840A2" w14:textId="4434BB55" w:rsidR="00B26FC2" w:rsidRPr="008B01D3" w:rsidRDefault="009067B4" w:rsidP="004B6339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83EBD98" wp14:editId="6F4DB9C2">
                <wp:simplePos x="0" y="0"/>
                <wp:positionH relativeFrom="column">
                  <wp:posOffset>3780790</wp:posOffset>
                </wp:positionH>
                <wp:positionV relativeFrom="paragraph">
                  <wp:posOffset>681990</wp:posOffset>
                </wp:positionV>
                <wp:extent cx="2305685" cy="1422400"/>
                <wp:effectExtent l="12700" t="25400" r="31115" b="5080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05685" cy="1422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60" o:spid="_x0000_s1026" style="position:absolute;flip: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.7pt,53.7pt" to="479.25pt,165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4B6339">
        <w:rPr>
          <w:rFonts w:hint="eastAsia"/>
          <w:sz w:val="32"/>
          <w:lang w:eastAsia="zh-TW"/>
        </w:rPr>
        <w:tab/>
      </w:r>
      <w:r w:rsidRPr="008B01D3">
        <w:rPr>
          <w:sz w:val="32"/>
        </w:rPr>
        <w:t xml:space="preserve">Click the </w:t>
      </w:r>
      <w:r w:rsidRPr="008B01D3">
        <w:rPr>
          <w:b/>
          <w:sz w:val="32"/>
        </w:rPr>
        <w:t>full-screen</w:t>
      </w:r>
      <w:r w:rsidRPr="008B01D3">
        <w:rPr>
          <w:sz w:val="32"/>
        </w:rPr>
        <w:t xml:space="preserve"> button</w:t>
      </w:r>
      <w:r w:rsidRPr="008B01D3">
        <w:rPr>
          <w:sz w:val="32"/>
        </w:rPr>
        <w:br/>
      </w:r>
      <w:r w:rsidRPr="009067B4">
        <w:rPr>
          <w:noProof/>
          <w:sz w:val="32"/>
          <w:lang w:val="en-US" w:eastAsia="zh-TW"/>
        </w:rPr>
        <w:drawing>
          <wp:inline distT="0" distB="0" distL="0" distR="0" wp14:anchorId="04BC73AF" wp14:editId="00C5BD48">
            <wp:extent cx="5760000" cy="2085498"/>
            <wp:effectExtent l="12700" t="12700" r="19050" b="101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0854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26FC2" w:rsidRPr="008B01D3">
        <w:rPr>
          <w:sz w:val="32"/>
        </w:rPr>
        <w:br/>
      </w:r>
    </w:p>
    <w:p w14:paraId="27086D59" w14:textId="024CEE08" w:rsidR="001478C6" w:rsidRDefault="001478C6" w:rsidP="00511CC1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點擊綠旗</w:t>
      </w:r>
    </w:p>
    <w:p w14:paraId="3579830C" w14:textId="7FE8C8B2" w:rsidR="00B372C3" w:rsidRDefault="00B372C3" w:rsidP="001478C6">
      <w:pPr>
        <w:pStyle w:val="a7"/>
        <w:ind w:firstLine="720"/>
        <w:rPr>
          <w:sz w:val="32"/>
        </w:rPr>
      </w:pPr>
      <w:r>
        <w:rPr>
          <w:sz w:val="32"/>
        </w:rPr>
        <w:t xml:space="preserve">Click the </w:t>
      </w:r>
      <w:r w:rsidRPr="008B01D3">
        <w:rPr>
          <w:b/>
          <w:sz w:val="32"/>
        </w:rPr>
        <w:t>Green Flag</w:t>
      </w:r>
      <w:r>
        <w:rPr>
          <w:sz w:val="32"/>
        </w:rPr>
        <w:t xml:space="preserve"> to start the panda dancing again</w:t>
      </w:r>
    </w:p>
    <w:p w14:paraId="5E3ED260" w14:textId="77777777" w:rsidR="00B372C3" w:rsidRPr="00B372C3" w:rsidRDefault="00B372C3" w:rsidP="00B372C3">
      <w:pPr>
        <w:pStyle w:val="a7"/>
        <w:rPr>
          <w:sz w:val="32"/>
        </w:rPr>
      </w:pPr>
    </w:p>
    <w:p w14:paraId="3A6C4E7D" w14:textId="77E2D996" w:rsidR="00446A78" w:rsidRDefault="00446A78" w:rsidP="00511CC1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按下</w:t>
      </w:r>
      <w:r>
        <w:rPr>
          <w:sz w:val="32"/>
          <w:lang w:eastAsia="zh-TW"/>
        </w:rPr>
        <w:t>“</w:t>
      </w:r>
      <w:r w:rsidRPr="00BC224E">
        <w:rPr>
          <w:b/>
          <w:sz w:val="32"/>
          <w:lang w:eastAsia="zh-TW"/>
        </w:rPr>
        <w:t>P</w:t>
      </w:r>
      <w:r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鍵，拍張你看著鏡頭的照片</w:t>
      </w:r>
    </w:p>
    <w:p w14:paraId="3870460C" w14:textId="79FE6250" w:rsidR="00CE507E" w:rsidRDefault="00CE507E" w:rsidP="00CE507E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拍照前有三秒鐘的預備時間。</w:t>
      </w:r>
    </w:p>
    <w:p w14:paraId="2F0E8A01" w14:textId="1429477C" w:rsidR="00CE507E" w:rsidRPr="00CE507E" w:rsidRDefault="00CE507E" w:rsidP="00CE507E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如果模型判別你正對著鏡頭看</w:t>
      </w:r>
      <w:r w:rsidR="00FF2460">
        <w:rPr>
          <w:i/>
          <w:sz w:val="28"/>
          <w:szCs w:val="28"/>
          <w:lang w:val="en-US" w:eastAsia="zh-TW"/>
        </w:rPr>
        <w:t>(</w:t>
      </w:r>
      <w:r>
        <w:rPr>
          <w:i/>
          <w:sz w:val="32"/>
          <w:lang w:eastAsia="zh-TW"/>
        </w:rPr>
        <w:t>“looking”</w:t>
      </w:r>
      <w:r w:rsidR="00FF2460">
        <w:rPr>
          <w:rFonts w:hint="eastAsia"/>
          <w:i/>
          <w:sz w:val="28"/>
          <w:szCs w:val="28"/>
          <w:lang w:val="en-US" w:eastAsia="zh-TW"/>
        </w:rPr>
        <w:t>)</w:t>
      </w:r>
      <w:r>
        <w:rPr>
          <w:rFonts w:hint="eastAsia"/>
          <w:i/>
          <w:sz w:val="28"/>
          <w:szCs w:val="28"/>
          <w:lang w:eastAsia="zh-TW"/>
        </w:rPr>
        <w:t>，那麼熊貓就會停止跳舞，而且</w:t>
      </w:r>
      <w:r w:rsidR="00DB6F8C">
        <w:rPr>
          <w:rFonts w:hint="eastAsia"/>
          <w:i/>
          <w:sz w:val="28"/>
          <w:szCs w:val="28"/>
          <w:lang w:val="en-US" w:eastAsia="zh-TW"/>
        </w:rPr>
        <w:t>會擺出害羞的表情</w:t>
      </w:r>
      <w:r>
        <w:rPr>
          <w:rFonts w:hint="eastAsia"/>
          <w:i/>
          <w:sz w:val="28"/>
          <w:szCs w:val="28"/>
          <w:lang w:eastAsia="zh-TW"/>
        </w:rPr>
        <w:t>！</w:t>
      </w:r>
    </w:p>
    <w:p w14:paraId="20685984" w14:textId="05081F0A" w:rsidR="00B372C3" w:rsidRDefault="00B372C3" w:rsidP="00446A78">
      <w:pPr>
        <w:pStyle w:val="a7"/>
        <w:ind w:firstLine="720"/>
        <w:rPr>
          <w:sz w:val="32"/>
        </w:rPr>
      </w:pPr>
      <w:r>
        <w:rPr>
          <w:sz w:val="32"/>
        </w:rPr>
        <w:t>Press “</w:t>
      </w:r>
      <w:r w:rsidRPr="00BC224E">
        <w:rPr>
          <w:b/>
          <w:sz w:val="32"/>
        </w:rPr>
        <w:t>P</w:t>
      </w:r>
      <w:r>
        <w:rPr>
          <w:sz w:val="32"/>
        </w:rPr>
        <w:t xml:space="preserve">” on your keyboard to take a picture of yourself looking in </w:t>
      </w:r>
      <w:r>
        <w:rPr>
          <w:sz w:val="32"/>
        </w:rPr>
        <w:br/>
      </w:r>
      <w:r>
        <w:rPr>
          <w:i/>
          <w:sz w:val="32"/>
        </w:rPr>
        <w:t>Y</w:t>
      </w:r>
      <w:r w:rsidR="005D7515">
        <w:rPr>
          <w:i/>
          <w:sz w:val="32"/>
        </w:rPr>
        <w:t>ou’ll get a 3-second countdown before the photo is taken</w:t>
      </w:r>
      <w:r w:rsidR="00BC224E">
        <w:rPr>
          <w:i/>
          <w:sz w:val="32"/>
        </w:rPr>
        <w:br/>
      </w:r>
      <w:r w:rsidR="008B01D3">
        <w:rPr>
          <w:i/>
          <w:sz w:val="32"/>
        </w:rPr>
        <w:t>If</w:t>
      </w:r>
      <w:r w:rsidR="00BC224E">
        <w:rPr>
          <w:i/>
          <w:sz w:val="32"/>
        </w:rPr>
        <w:t xml:space="preserve"> your machine learning model recognises the photo as “looking”, the panda should </w:t>
      </w:r>
      <w:r w:rsidR="008B01D3">
        <w:rPr>
          <w:i/>
          <w:sz w:val="32"/>
        </w:rPr>
        <w:t>stop dancing and look embarrassed!</w:t>
      </w:r>
    </w:p>
    <w:p w14:paraId="11A53CAE" w14:textId="5BE579CA" w:rsidR="00B372C3" w:rsidRPr="00B372C3" w:rsidRDefault="00BC224E" w:rsidP="00B372C3">
      <w:pPr>
        <w:pStyle w:val="a7"/>
        <w:rPr>
          <w:sz w:val="32"/>
        </w:rPr>
      </w:pPr>
      <w:r w:rsidRPr="00BC224E">
        <w:rPr>
          <w:noProof/>
          <w:sz w:val="32"/>
          <w:lang w:val="en-US" w:eastAsia="zh-TW"/>
        </w:rPr>
        <w:drawing>
          <wp:inline distT="0" distB="0" distL="0" distR="0" wp14:anchorId="0D7E308C" wp14:editId="10C285A4">
            <wp:extent cx="5760000" cy="3215815"/>
            <wp:effectExtent l="12700" t="12700" r="19050" b="1016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158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E3D46B6" w14:textId="6310581F" w:rsidR="007078C7" w:rsidRDefault="007078C7" w:rsidP="008B01D3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按下</w:t>
      </w:r>
      <w:r>
        <w:rPr>
          <w:sz w:val="32"/>
          <w:lang w:eastAsia="zh-TW"/>
        </w:rPr>
        <w:t>“</w:t>
      </w:r>
      <w:r w:rsidRPr="00BC224E">
        <w:rPr>
          <w:b/>
          <w:sz w:val="32"/>
          <w:lang w:eastAsia="zh-TW"/>
        </w:rPr>
        <w:t>P</w:t>
      </w:r>
      <w:r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鍵拍第二張照片，這次遮住你的臉。</w:t>
      </w:r>
      <w:r>
        <w:rPr>
          <w:rFonts w:hint="eastAsia"/>
          <w:sz w:val="32"/>
          <w:lang w:eastAsia="zh-TW"/>
        </w:rPr>
        <w:t xml:space="preserve"> </w:t>
      </w:r>
    </w:p>
    <w:p w14:paraId="6AE07508" w14:textId="633F20D2" w:rsidR="0058586C" w:rsidRDefault="0058586C" w:rsidP="0058586C">
      <w:pPr>
        <w:pStyle w:val="a7"/>
        <w:ind w:firstLine="72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拍照前有三秒鐘的預備時間。</w:t>
      </w:r>
    </w:p>
    <w:p w14:paraId="22DF482C" w14:textId="77777777" w:rsidR="0058586C" w:rsidRDefault="0058586C" w:rsidP="0058586C">
      <w:pPr>
        <w:pStyle w:val="a7"/>
        <w:ind w:left="1440"/>
        <w:rPr>
          <w:sz w:val="32"/>
          <w:lang w:eastAsia="zh-TW"/>
        </w:rPr>
      </w:pPr>
    </w:p>
    <w:p w14:paraId="1254FD7C" w14:textId="22C82CA8" w:rsidR="00127F28" w:rsidRPr="008B01D3" w:rsidRDefault="008B01D3" w:rsidP="007078C7">
      <w:pPr>
        <w:pStyle w:val="a7"/>
        <w:ind w:firstLine="720"/>
        <w:rPr>
          <w:sz w:val="32"/>
        </w:rPr>
      </w:pPr>
      <w:r>
        <w:rPr>
          <w:sz w:val="32"/>
        </w:rPr>
        <w:t>Press “</w:t>
      </w:r>
      <w:r w:rsidRPr="008B01D3">
        <w:rPr>
          <w:b/>
          <w:sz w:val="32"/>
        </w:rPr>
        <w:t>P</w:t>
      </w:r>
      <w:r>
        <w:rPr>
          <w:sz w:val="32"/>
        </w:rPr>
        <w:t xml:space="preserve">” again to take a second photo. This time cover your face. </w:t>
      </w:r>
      <w:r>
        <w:rPr>
          <w:sz w:val="32"/>
        </w:rPr>
        <w:br/>
      </w:r>
      <w:r>
        <w:rPr>
          <w:i/>
          <w:sz w:val="32"/>
        </w:rPr>
        <w:t>You’ll get a 3-second countdown before the photo again.</w:t>
      </w:r>
      <w:r>
        <w:rPr>
          <w:i/>
          <w:sz w:val="32"/>
        </w:rPr>
        <w:br/>
      </w:r>
      <w:r w:rsidRPr="008B01D3">
        <w:rPr>
          <w:noProof/>
          <w:sz w:val="32"/>
          <w:lang w:val="en-US" w:eastAsia="zh-TW"/>
        </w:rPr>
        <w:drawing>
          <wp:inline distT="0" distB="0" distL="0" distR="0" wp14:anchorId="1F6E9B9E" wp14:editId="1680883D">
            <wp:extent cx="5760000" cy="3211923"/>
            <wp:effectExtent l="12700" t="12700" r="19050" b="139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119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BFFF510" w14:textId="63E51329" w:rsidR="00D75A7C" w:rsidRDefault="00D75A7C" w:rsidP="00511CC1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模型會判別你沒有盯著鏡頭看</w:t>
      </w:r>
      <w:r>
        <w:rPr>
          <w:sz w:val="32"/>
          <w:lang w:val="en-US"/>
        </w:rPr>
        <w:t>(“not looking”)</w:t>
      </w:r>
      <w:r>
        <w:rPr>
          <w:rFonts w:hint="eastAsia"/>
          <w:sz w:val="32"/>
          <w:lang w:val="en-US" w:eastAsia="zh-TW"/>
        </w:rPr>
        <w:t>，所以熊貓會繼續跳舞</w:t>
      </w:r>
    </w:p>
    <w:p w14:paraId="77D347C1" w14:textId="6671770C" w:rsidR="004E59C7" w:rsidRDefault="004E59C7" w:rsidP="00D75A7C">
      <w:pPr>
        <w:pStyle w:val="a7"/>
        <w:ind w:firstLine="720"/>
        <w:rPr>
          <w:sz w:val="32"/>
        </w:rPr>
      </w:pPr>
      <w:r>
        <w:rPr>
          <w:sz w:val="32"/>
        </w:rPr>
        <w:t xml:space="preserve">The panda should </w:t>
      </w:r>
      <w:r w:rsidR="008B01D3">
        <w:rPr>
          <w:sz w:val="32"/>
        </w:rPr>
        <w:t>start</w:t>
      </w:r>
      <w:r>
        <w:rPr>
          <w:sz w:val="32"/>
        </w:rPr>
        <w:t xml:space="preserve"> dancing</w:t>
      </w:r>
      <w:r w:rsidR="008B01D3">
        <w:rPr>
          <w:sz w:val="32"/>
        </w:rPr>
        <w:t xml:space="preserve"> again</w:t>
      </w:r>
      <w:r>
        <w:rPr>
          <w:sz w:val="32"/>
        </w:rPr>
        <w:t>, as your machine learning model will recognise that you’re not looking</w:t>
      </w:r>
      <w:r w:rsidR="008B01D3">
        <w:rPr>
          <w:sz w:val="32"/>
        </w:rPr>
        <w:t>.</w:t>
      </w:r>
      <w:r w:rsidR="008B01D3">
        <w:rPr>
          <w:sz w:val="32"/>
        </w:rPr>
        <w:br/>
      </w:r>
    </w:p>
    <w:p w14:paraId="11C9CC5C" w14:textId="77777777" w:rsidR="00B3162B" w:rsidRDefault="00B3162B" w:rsidP="00B3162B">
      <w:pPr>
        <w:pStyle w:val="a7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存檔</w:t>
      </w:r>
      <w:proofErr w:type="spellEnd"/>
    </w:p>
    <w:p w14:paraId="6185FBD1" w14:textId="05B197A1" w:rsidR="00B3162B" w:rsidRPr="00B3162B" w:rsidRDefault="00B3162B" w:rsidP="00B3162B">
      <w:pPr>
        <w:pStyle w:val="a7"/>
        <w:ind w:firstLine="720"/>
        <w:rPr>
          <w:i/>
          <w:sz w:val="28"/>
          <w:szCs w:val="28"/>
          <w:lang w:eastAsia="zh-TW"/>
        </w:rPr>
      </w:pPr>
      <w:r w:rsidRPr="00B3162B">
        <w:rPr>
          <w:rFonts w:hint="eastAsia"/>
          <w:i/>
          <w:sz w:val="28"/>
          <w:szCs w:val="28"/>
          <w:lang w:eastAsia="zh-TW"/>
        </w:rPr>
        <w:t>取消全螢幕，</w:t>
      </w:r>
      <w:r w:rsidRPr="00B3162B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點選檔案，再點選儲存專案</w:t>
      </w:r>
    </w:p>
    <w:p w14:paraId="11E1AE25" w14:textId="75012136" w:rsidR="00B3162B" w:rsidRPr="00B3162B" w:rsidRDefault="00B3162B" w:rsidP="00B3162B">
      <w:pPr>
        <w:pStyle w:val="a7"/>
        <w:ind w:left="1440"/>
        <w:rPr>
          <w:sz w:val="32"/>
          <w:lang w:val="en-US" w:eastAsia="zh-TW"/>
        </w:rPr>
      </w:pPr>
    </w:p>
    <w:p w14:paraId="2EAAB86A" w14:textId="15655CEC" w:rsidR="008B01D3" w:rsidRDefault="008B01D3" w:rsidP="00B3162B">
      <w:pPr>
        <w:pStyle w:val="a7"/>
        <w:ind w:firstLine="720"/>
        <w:rPr>
          <w:sz w:val="32"/>
        </w:rPr>
      </w:pPr>
      <w:r>
        <w:rPr>
          <w:sz w:val="32"/>
        </w:rPr>
        <w:t>Save your project</w:t>
      </w:r>
      <w:r>
        <w:rPr>
          <w:sz w:val="32"/>
        </w:rPr>
        <w:br/>
      </w:r>
      <w:r w:rsidRPr="008B01D3">
        <w:rPr>
          <w:i/>
          <w:sz w:val="32"/>
        </w:rPr>
        <w:t xml:space="preserve">Click the </w:t>
      </w:r>
      <w:r w:rsidRPr="008B01D3">
        <w:rPr>
          <w:b/>
          <w:i/>
          <w:sz w:val="32"/>
        </w:rPr>
        <w:t>full-screen</w:t>
      </w:r>
      <w:r w:rsidRPr="008B01D3">
        <w:rPr>
          <w:i/>
          <w:sz w:val="32"/>
        </w:rPr>
        <w:t xml:space="preserve"> button again </w:t>
      </w:r>
      <w:r w:rsidRPr="008B01D3">
        <w:rPr>
          <w:i/>
          <w:sz w:val="32"/>
        </w:rPr>
        <w:br/>
        <w:t>Click “</w:t>
      </w:r>
      <w:r w:rsidRPr="008B01D3">
        <w:rPr>
          <w:b/>
          <w:i/>
          <w:sz w:val="32"/>
        </w:rPr>
        <w:t>File</w:t>
      </w:r>
      <w:r w:rsidRPr="008B01D3">
        <w:rPr>
          <w:i/>
          <w:sz w:val="32"/>
        </w:rPr>
        <w:t>” -&gt; “</w:t>
      </w:r>
      <w:r w:rsidRPr="008B01D3">
        <w:rPr>
          <w:b/>
          <w:i/>
          <w:sz w:val="32"/>
        </w:rPr>
        <w:t>Download to your computer</w:t>
      </w:r>
      <w:r w:rsidRPr="008B01D3">
        <w:rPr>
          <w:i/>
          <w:sz w:val="32"/>
        </w:rPr>
        <w:t>”</w:t>
      </w:r>
    </w:p>
    <w:p w14:paraId="3AAC7B8E" w14:textId="77777777" w:rsidR="004E59C7" w:rsidRPr="004E59C7" w:rsidRDefault="004E59C7" w:rsidP="004E59C7">
      <w:pPr>
        <w:rPr>
          <w:sz w:val="32"/>
        </w:rPr>
      </w:pPr>
    </w:p>
    <w:p w14:paraId="07531D84" w14:textId="039DB78C" w:rsidR="00F20A9C" w:rsidRDefault="00C24B6B" w:rsidP="008B01D3">
      <w:pPr>
        <w:pStyle w:val="a7"/>
        <w:rPr>
          <w:sz w:val="32"/>
        </w:rPr>
      </w:pPr>
      <w:r w:rsidRPr="00941AAE">
        <w:rPr>
          <w:i/>
          <w:sz w:val="32"/>
        </w:rPr>
        <w:t xml:space="preserve"> </w:t>
      </w:r>
    </w:p>
    <w:p w14:paraId="7B515AAB" w14:textId="7B105B9C" w:rsidR="00044FE7" w:rsidRDefault="00044FE7" w:rsidP="005F56B2">
      <w:pPr>
        <w:rPr>
          <w:sz w:val="32"/>
        </w:rPr>
      </w:pPr>
    </w:p>
    <w:p w14:paraId="3D977BDD" w14:textId="77777777" w:rsidR="00044FE7" w:rsidRPr="005F56B2" w:rsidRDefault="00044FE7" w:rsidP="005F56B2">
      <w:pPr>
        <w:rPr>
          <w:sz w:val="32"/>
        </w:rPr>
      </w:pPr>
    </w:p>
    <w:p w14:paraId="63C6E212" w14:textId="50EE6EC9" w:rsidR="0040668A" w:rsidRDefault="0040668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你完成了什麼？</w:t>
      </w: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0876E27" w14:textId="1BCA7E2D" w:rsidR="008C0867" w:rsidRPr="004C3D10" w:rsidRDefault="004C3D1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你在</w:t>
      </w:r>
      <w:r>
        <w:rPr>
          <w:rFonts w:ascii="Garamond" w:hAnsi="Garamond"/>
          <w:sz w:val="36"/>
          <w:lang w:val="en-US" w:eastAsia="zh-TW"/>
        </w:rPr>
        <w:t>Scratch</w:t>
      </w:r>
      <w:r>
        <w:rPr>
          <w:rFonts w:ascii="Garamond" w:hAnsi="Garamond" w:hint="eastAsia"/>
          <w:sz w:val="36"/>
          <w:lang w:val="en-US" w:eastAsia="zh-TW"/>
        </w:rPr>
        <w:t>裡使用機器學習創造了一隻害羞的熊貓，他會判別照片中的你是否正盯著他看。</w:t>
      </w:r>
    </w:p>
    <w:p w14:paraId="57778C26" w14:textId="573295BB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CA30DA">
        <w:rPr>
          <w:rFonts w:ascii="Garamond" w:hAnsi="Garamond"/>
          <w:sz w:val="36"/>
        </w:rPr>
        <w:t>created</w:t>
      </w:r>
      <w:r>
        <w:rPr>
          <w:rFonts w:ascii="Garamond" w:hAnsi="Garamond"/>
          <w:sz w:val="36"/>
        </w:rPr>
        <w:t xml:space="preserve"> </w:t>
      </w:r>
      <w:r w:rsidR="00CA30DA">
        <w:rPr>
          <w:rFonts w:ascii="Garamond" w:hAnsi="Garamond"/>
          <w:sz w:val="36"/>
        </w:rPr>
        <w:t xml:space="preserve">a </w:t>
      </w:r>
      <w:r w:rsidR="00941AAE">
        <w:rPr>
          <w:rFonts w:ascii="Garamond" w:hAnsi="Garamond"/>
          <w:sz w:val="36"/>
        </w:rPr>
        <w:t>shy panda</w:t>
      </w:r>
      <w:r w:rsidR="00CA30DA">
        <w:rPr>
          <w:rFonts w:ascii="Garamond" w:hAnsi="Garamond"/>
          <w:sz w:val="36"/>
        </w:rPr>
        <w:t xml:space="preserve"> in</w:t>
      </w:r>
      <w:r>
        <w:rPr>
          <w:rFonts w:ascii="Garamond" w:hAnsi="Garamond"/>
          <w:sz w:val="36"/>
        </w:rPr>
        <w:t xml:space="preserve"> Scratch </w:t>
      </w:r>
      <w:r w:rsidR="00CA30DA">
        <w:rPr>
          <w:rFonts w:ascii="Garamond" w:hAnsi="Garamond"/>
          <w:sz w:val="36"/>
        </w:rPr>
        <w:t xml:space="preserve">that uses machine learning to recognise </w:t>
      </w:r>
      <w:r w:rsidR="00941AAE">
        <w:rPr>
          <w:rFonts w:ascii="Garamond" w:hAnsi="Garamond"/>
          <w:sz w:val="36"/>
        </w:rPr>
        <w:t xml:space="preserve">whether the view at the window is a picture of you looking in. </w:t>
      </w:r>
    </w:p>
    <w:p w14:paraId="4AA71454" w14:textId="06C3BBDA" w:rsidR="00F20A9C" w:rsidRDefault="00F20A9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7057201" w14:textId="740E8E86" w:rsidR="005D013F" w:rsidRPr="005D013F" w:rsidRDefault="005D013F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你所訓練的機器學習模型是個</w:t>
      </w:r>
      <w:r w:rsidRPr="005D013F">
        <w:rPr>
          <w:rFonts w:ascii="Garamond" w:hAnsi="Garamond" w:hint="eastAsia"/>
          <w:color w:val="FF0000"/>
          <w:sz w:val="36"/>
          <w:lang w:eastAsia="zh-TW"/>
        </w:rPr>
        <w:t>照片分類器</w:t>
      </w:r>
      <w:r>
        <w:rPr>
          <w:rFonts w:ascii="Garamond" w:hAnsi="Garamond"/>
          <w:color w:val="FF0000"/>
          <w:sz w:val="36"/>
          <w:lang w:val="en-US" w:eastAsia="zh-TW"/>
        </w:rPr>
        <w:t>(image classifier)</w:t>
      </w:r>
      <w:r w:rsidRPr="005D013F">
        <w:rPr>
          <w:rFonts w:ascii="Garamond" w:hAnsi="Garamond" w:hint="eastAsia"/>
          <w:sz w:val="36"/>
          <w:lang w:val="en-US" w:eastAsia="zh-TW"/>
        </w:rPr>
        <w:t>，</w:t>
      </w:r>
      <w:r w:rsidR="006839D5">
        <w:rPr>
          <w:rFonts w:ascii="Garamond" w:hAnsi="Garamond" w:hint="eastAsia"/>
          <w:sz w:val="36"/>
          <w:lang w:val="en-US" w:eastAsia="zh-TW"/>
        </w:rPr>
        <w:t>能將照片分成兩類：</w:t>
      </w:r>
      <w:r w:rsidR="006839D5">
        <w:rPr>
          <w:rFonts w:ascii="Garamond" w:hAnsi="Garamond"/>
          <w:sz w:val="36"/>
          <w:lang w:val="en-US" w:eastAsia="zh-TW"/>
        </w:rPr>
        <w:t>looking</w:t>
      </w:r>
      <w:r w:rsidR="006839D5">
        <w:rPr>
          <w:rFonts w:ascii="Garamond" w:hAnsi="Garamond" w:hint="eastAsia"/>
          <w:sz w:val="36"/>
          <w:lang w:val="en-US" w:eastAsia="zh-TW"/>
        </w:rPr>
        <w:t>和</w:t>
      </w:r>
      <w:r w:rsidR="006839D5">
        <w:rPr>
          <w:rFonts w:ascii="Garamond" w:hAnsi="Garamond"/>
          <w:sz w:val="36"/>
          <w:lang w:val="en-US" w:eastAsia="zh-TW"/>
        </w:rPr>
        <w:t xml:space="preserve"> not looking</w:t>
      </w:r>
      <w:r w:rsidR="006839D5">
        <w:rPr>
          <w:rFonts w:ascii="Garamond" w:hAnsi="Garamond" w:hint="eastAsia"/>
          <w:sz w:val="36"/>
          <w:lang w:val="en-US" w:eastAsia="zh-TW"/>
        </w:rPr>
        <w:t>。</w:t>
      </w:r>
    </w:p>
    <w:p w14:paraId="1E0A4BCD" w14:textId="3305CF9F" w:rsidR="00F20A9C" w:rsidRDefault="00F20A9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machine learning model that you’ve trained is an </w:t>
      </w:r>
      <w:r w:rsidRPr="005D013F">
        <w:rPr>
          <w:rFonts w:ascii="Garamond" w:hAnsi="Garamond"/>
          <w:color w:val="FF0000"/>
          <w:sz w:val="36"/>
        </w:rPr>
        <w:t>image classifier</w:t>
      </w:r>
      <w:r>
        <w:rPr>
          <w:rFonts w:ascii="Garamond" w:hAnsi="Garamond"/>
          <w:sz w:val="36"/>
        </w:rPr>
        <w:t xml:space="preserve">, that is able to classify photos as one of two classes – either looking or not looking. </w:t>
      </w:r>
    </w:p>
    <w:p w14:paraId="451B8FF0" w14:textId="77777777" w:rsidR="00483772" w:rsidRDefault="0048377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D6DD58F" w14:textId="02E0D318" w:rsidR="00483772" w:rsidRDefault="0048377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如果給越多範例照片，模型應該就能更準確的判別出照片中的人是否正盯著鏡頭看</w:t>
      </w:r>
      <w:r w:rsidR="003779FC">
        <w:rPr>
          <w:rFonts w:ascii="Garamond" w:hAnsi="Garamond" w:hint="eastAsia"/>
          <w:sz w:val="36"/>
          <w:lang w:eastAsia="zh-TW"/>
        </w:rPr>
        <w:t>。</w:t>
      </w:r>
    </w:p>
    <w:p w14:paraId="4F95CB32" w14:textId="43A59A47" w:rsidR="005F56B2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F20A9C">
        <w:rPr>
          <w:rFonts w:ascii="Garamond" w:hAnsi="Garamond"/>
          <w:sz w:val="36"/>
        </w:rPr>
        <w:t>whether or not you’re looking at it.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11BF7622" w14:textId="7923B1BB" w:rsidR="000E04E5" w:rsidRDefault="000E04E5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  <w:lang w:eastAsia="zh-TW"/>
        </w:rPr>
      </w:pPr>
    </w:p>
    <w:p w14:paraId="60152C6C" w14:textId="27561077" w:rsidR="003A7DF8" w:rsidRDefault="003A7DF8" w:rsidP="00384420">
      <w:pPr>
        <w:rPr>
          <w:sz w:val="32"/>
          <w:lang w:eastAsia="zh-TW"/>
        </w:rPr>
      </w:pPr>
      <w:r>
        <w:rPr>
          <w:rFonts w:ascii="新細明體" w:eastAsia="新細明體" w:cs="新細明體" w:hint="eastAsia"/>
          <w:color w:val="000000"/>
          <w:sz w:val="32"/>
          <w:szCs w:val="32"/>
          <w:lang w:val="en-US" w:eastAsia="zh-TW"/>
        </w:rPr>
        <w:t>現在你已經完成了這個專案，要不要試試下面的點子？或者，自己想一個？</w:t>
      </w: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59C10F3E" w14:textId="5E729BEE" w:rsidR="008342F1" w:rsidRDefault="008342F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畫出屬於你自己的角色</w:t>
      </w:r>
    </w:p>
    <w:p w14:paraId="641BC3BD" w14:textId="473650DA" w:rsidR="0000386C" w:rsidRPr="00384420" w:rsidRDefault="00DD2DA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Draw your own character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7197779C" w14:textId="3FE8094F" w:rsidR="009B1A6D" w:rsidRDefault="009B1A6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你不一定只能使用熊貓，要不要試試看畫屬於你自己的角色？</w:t>
      </w:r>
    </w:p>
    <w:p w14:paraId="43B9E3B5" w14:textId="1CE79F76" w:rsidR="009B1A6D" w:rsidRDefault="009B1A6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一共需要三個造型：兩個用來呈現跳舞的樣子，第三個則是害羞的樣子</w:t>
      </w:r>
      <w:r w:rsidR="008C3115">
        <w:rPr>
          <w:rFonts w:hint="eastAsia"/>
          <w:sz w:val="32"/>
          <w:lang w:eastAsia="zh-TW"/>
        </w:rPr>
        <w:t>。</w:t>
      </w:r>
    </w:p>
    <w:p w14:paraId="2D2EE25A" w14:textId="36EC73CF" w:rsidR="0000386C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You don’t have to </w:t>
      </w:r>
      <w:r w:rsidR="00DD2DA1">
        <w:rPr>
          <w:sz w:val="32"/>
        </w:rPr>
        <w:t>use the panda in the project template. Why not draw your own character? You’ll need two sprites to be able to animate it dancing, and a third sprite of it looking shy.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0EDF3707" w14:textId="5BA4D1AB" w:rsidR="00C14489" w:rsidRDefault="00BB02F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改善訓練</w:t>
      </w:r>
    </w:p>
    <w:p w14:paraId="5434E1C1" w14:textId="23BDBB49" w:rsidR="00E679AD" w:rsidRPr="00384420" w:rsidRDefault="00DD2DA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Improving your training</w:t>
      </w:r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2EE27EC5" w14:textId="2B86BAA0" w:rsidR="00BB02F9" w:rsidRDefault="00BB02F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試試看讓同學來測試，熊貓一樣能正確判別嗎？</w:t>
      </w:r>
    </w:p>
    <w:p w14:paraId="094F80F6" w14:textId="0E29E008" w:rsidR="000B7916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Try testing it with your classmates. Does the panda still behave correctly? </w:t>
      </w:r>
    </w:p>
    <w:p w14:paraId="778459DC" w14:textId="2B784DA6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2F757B4C" w14:textId="4A14D30B" w:rsidR="0062243F" w:rsidRDefault="0062243F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如果照片中根本沒有人呢？</w:t>
      </w:r>
    </w:p>
    <w:p w14:paraId="4147B58B" w14:textId="126C91F1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What about if there’s no one there at all? </w:t>
      </w:r>
    </w:p>
    <w:p w14:paraId="6A278359" w14:textId="08E6D20A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6DF31E4" w14:textId="7BD0004E" w:rsidR="00D55B7F" w:rsidRDefault="00D55B7F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你可以怎麼</w:t>
      </w:r>
      <w:r w:rsidR="004627CB">
        <w:rPr>
          <w:rFonts w:hint="eastAsia"/>
          <w:sz w:val="32"/>
          <w:lang w:eastAsia="zh-TW"/>
        </w:rPr>
        <w:t>改善訓練，</w:t>
      </w:r>
      <w:r>
        <w:rPr>
          <w:rFonts w:hint="eastAsia"/>
          <w:sz w:val="32"/>
          <w:lang w:eastAsia="zh-TW"/>
        </w:rPr>
        <w:t>讓熊貓</w:t>
      </w:r>
      <w:r w:rsidR="00B856F0">
        <w:rPr>
          <w:rFonts w:hint="eastAsia"/>
          <w:sz w:val="32"/>
          <w:lang w:eastAsia="zh-TW"/>
        </w:rPr>
        <w:t>遇到不同狀況</w:t>
      </w:r>
      <w:r w:rsidR="007A4D0F">
        <w:rPr>
          <w:rFonts w:hint="eastAsia"/>
          <w:sz w:val="32"/>
          <w:lang w:eastAsia="zh-TW"/>
        </w:rPr>
        <w:t>時</w:t>
      </w:r>
      <w:r w:rsidR="00B856F0">
        <w:rPr>
          <w:rFonts w:hint="eastAsia"/>
          <w:sz w:val="32"/>
          <w:lang w:eastAsia="zh-TW"/>
        </w:rPr>
        <w:t>都</w:t>
      </w:r>
      <w:r>
        <w:rPr>
          <w:rFonts w:hint="eastAsia"/>
          <w:sz w:val="32"/>
          <w:lang w:eastAsia="zh-TW"/>
        </w:rPr>
        <w:t>能</w:t>
      </w:r>
      <w:r w:rsidR="00A46D9E">
        <w:rPr>
          <w:rFonts w:hint="eastAsia"/>
          <w:sz w:val="32"/>
          <w:lang w:eastAsia="zh-TW"/>
        </w:rPr>
        <w:t>做出正確的反應</w:t>
      </w:r>
      <w:r>
        <w:rPr>
          <w:rFonts w:hint="eastAsia"/>
          <w:sz w:val="32"/>
          <w:lang w:eastAsia="zh-TW"/>
        </w:rPr>
        <w:t>呢？</w:t>
      </w:r>
      <w:bookmarkStart w:id="2" w:name="_GoBack"/>
      <w:bookmarkEnd w:id="2"/>
    </w:p>
    <w:p w14:paraId="1A1481E8" w14:textId="6C9BA6BA" w:rsidR="00DD2DA1" w:rsidRPr="00E464D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lastRenderedPageBreak/>
        <w:t>How can you improve the training so that the panda does the right thing for these sorts of cases?</w:t>
      </w:r>
    </w:p>
    <w:sectPr w:rsidR="00DD2DA1" w:rsidRPr="00E464D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9EC89C0" w14:textId="77777777" w:rsidR="006215AF" w:rsidRDefault="006215AF" w:rsidP="00F82390">
      <w:r>
        <w:separator/>
      </w:r>
    </w:p>
  </w:endnote>
  <w:endnote w:type="continuationSeparator" w:id="0">
    <w:p w14:paraId="43F91FBC" w14:textId="77777777" w:rsidR="006215AF" w:rsidRDefault="006215AF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7C3D5EEB" w:rsidR="003779FC" w:rsidRDefault="003779FC" w:rsidP="00530865">
    <w:pPr>
      <w:pStyle w:val="a5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7A4D0F">
      <w:rPr>
        <w:rFonts w:ascii="Times New Roman" w:hAnsi="Times New Roman" w:cs="Times New Roman"/>
        <w:noProof/>
      </w:rPr>
      <w:t>19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7A4D0F">
      <w:rPr>
        <w:rFonts w:ascii="Times New Roman" w:hAnsi="Times New Roman" w:cs="Times New Roman"/>
        <w:noProof/>
      </w:rPr>
      <w:t>19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 w:rsidR="00F055C8">
      <w:rPr>
        <w:rFonts w:ascii="Times New Roman" w:hAnsi="Times New Roman" w:cs="Times New Roman"/>
        <w:noProof/>
      </w:rPr>
      <w:t>16 December 2018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6D3CC23" w14:textId="77777777" w:rsidR="006215AF" w:rsidRDefault="006215AF" w:rsidP="00F82390">
      <w:r>
        <w:separator/>
      </w:r>
    </w:p>
  </w:footnote>
  <w:footnote w:type="continuationSeparator" w:id="0">
    <w:p w14:paraId="0860BFFE" w14:textId="77777777" w:rsidR="006215AF" w:rsidRDefault="006215AF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4A085E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613390"/>
    <w:multiLevelType w:val="hybridMultilevel"/>
    <w:tmpl w:val="CCE038A2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ung-Shine Lee">
    <w15:presenceInfo w15:providerId="AD" w15:userId="S::s469lee@uwaterloo.ca::1ac6e247-52ca-4568-8c2d-90ddabaee7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1"/>
  <w:bordersDoNotSurroundHeader/>
  <w:bordersDoNotSurroundFooter/>
  <w:proofState w:spelling="clean" w:grammar="clean"/>
  <w:trackRevisions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16B0B"/>
    <w:rsid w:val="00022E74"/>
    <w:rsid w:val="00025289"/>
    <w:rsid w:val="00044FE7"/>
    <w:rsid w:val="00047914"/>
    <w:rsid w:val="000560E0"/>
    <w:rsid w:val="00061680"/>
    <w:rsid w:val="000724DF"/>
    <w:rsid w:val="000724FB"/>
    <w:rsid w:val="00084658"/>
    <w:rsid w:val="00085BA7"/>
    <w:rsid w:val="00092BF3"/>
    <w:rsid w:val="0009668B"/>
    <w:rsid w:val="000A6BA5"/>
    <w:rsid w:val="000B0C6F"/>
    <w:rsid w:val="000B7916"/>
    <w:rsid w:val="000C42DB"/>
    <w:rsid w:val="000C49FC"/>
    <w:rsid w:val="000C503F"/>
    <w:rsid w:val="000D1F4D"/>
    <w:rsid w:val="000D61F5"/>
    <w:rsid w:val="000E04E5"/>
    <w:rsid w:val="000E15D9"/>
    <w:rsid w:val="000E2A82"/>
    <w:rsid w:val="000E7954"/>
    <w:rsid w:val="000F4710"/>
    <w:rsid w:val="00101920"/>
    <w:rsid w:val="001122EC"/>
    <w:rsid w:val="00127F28"/>
    <w:rsid w:val="00135172"/>
    <w:rsid w:val="00144DEE"/>
    <w:rsid w:val="00146A0F"/>
    <w:rsid w:val="001478C6"/>
    <w:rsid w:val="001608B9"/>
    <w:rsid w:val="00167119"/>
    <w:rsid w:val="00185721"/>
    <w:rsid w:val="001868D7"/>
    <w:rsid w:val="001944C3"/>
    <w:rsid w:val="001B0679"/>
    <w:rsid w:val="001B4E27"/>
    <w:rsid w:val="001D63FA"/>
    <w:rsid w:val="001E05A9"/>
    <w:rsid w:val="001E5AF5"/>
    <w:rsid w:val="001F0A1D"/>
    <w:rsid w:val="00207CA1"/>
    <w:rsid w:val="00207D78"/>
    <w:rsid w:val="00220D20"/>
    <w:rsid w:val="00225958"/>
    <w:rsid w:val="00230BCF"/>
    <w:rsid w:val="002356C3"/>
    <w:rsid w:val="002477C2"/>
    <w:rsid w:val="00251D16"/>
    <w:rsid w:val="00256A8F"/>
    <w:rsid w:val="00266A51"/>
    <w:rsid w:val="00267DAD"/>
    <w:rsid w:val="00273D18"/>
    <w:rsid w:val="00277B01"/>
    <w:rsid w:val="00280315"/>
    <w:rsid w:val="00281C51"/>
    <w:rsid w:val="00291500"/>
    <w:rsid w:val="002D2266"/>
    <w:rsid w:val="002E55EF"/>
    <w:rsid w:val="002F7945"/>
    <w:rsid w:val="003062DF"/>
    <w:rsid w:val="00311FFE"/>
    <w:rsid w:val="00312AAF"/>
    <w:rsid w:val="003162DE"/>
    <w:rsid w:val="00331CA2"/>
    <w:rsid w:val="0033759C"/>
    <w:rsid w:val="00352D79"/>
    <w:rsid w:val="003779FC"/>
    <w:rsid w:val="00384420"/>
    <w:rsid w:val="003A3119"/>
    <w:rsid w:val="003A7DF8"/>
    <w:rsid w:val="003B79FB"/>
    <w:rsid w:val="003C7D6F"/>
    <w:rsid w:val="003D57C0"/>
    <w:rsid w:val="003E2788"/>
    <w:rsid w:val="003F0EA6"/>
    <w:rsid w:val="003F4FFB"/>
    <w:rsid w:val="0040668A"/>
    <w:rsid w:val="00410EF9"/>
    <w:rsid w:val="00413816"/>
    <w:rsid w:val="00434056"/>
    <w:rsid w:val="00434377"/>
    <w:rsid w:val="004456AF"/>
    <w:rsid w:val="00446A78"/>
    <w:rsid w:val="004521A5"/>
    <w:rsid w:val="00456694"/>
    <w:rsid w:val="004627CB"/>
    <w:rsid w:val="004656A8"/>
    <w:rsid w:val="00483772"/>
    <w:rsid w:val="00487753"/>
    <w:rsid w:val="004A112B"/>
    <w:rsid w:val="004A75D7"/>
    <w:rsid w:val="004A774F"/>
    <w:rsid w:val="004B4CE1"/>
    <w:rsid w:val="004B6339"/>
    <w:rsid w:val="004B7B46"/>
    <w:rsid w:val="004C3D10"/>
    <w:rsid w:val="004E59C7"/>
    <w:rsid w:val="004E74C1"/>
    <w:rsid w:val="004F1D88"/>
    <w:rsid w:val="0050141D"/>
    <w:rsid w:val="005020A3"/>
    <w:rsid w:val="00511CC1"/>
    <w:rsid w:val="00512DAA"/>
    <w:rsid w:val="00516A34"/>
    <w:rsid w:val="00530865"/>
    <w:rsid w:val="00536743"/>
    <w:rsid w:val="005510D3"/>
    <w:rsid w:val="00554F70"/>
    <w:rsid w:val="005736DE"/>
    <w:rsid w:val="00573CA4"/>
    <w:rsid w:val="0058586C"/>
    <w:rsid w:val="005A767F"/>
    <w:rsid w:val="005B66DB"/>
    <w:rsid w:val="005C0201"/>
    <w:rsid w:val="005D013F"/>
    <w:rsid w:val="005D7515"/>
    <w:rsid w:val="005F56B2"/>
    <w:rsid w:val="005F6CCC"/>
    <w:rsid w:val="00610D47"/>
    <w:rsid w:val="00617794"/>
    <w:rsid w:val="006215AF"/>
    <w:rsid w:val="0062243F"/>
    <w:rsid w:val="00622E1E"/>
    <w:rsid w:val="006273D9"/>
    <w:rsid w:val="006301DF"/>
    <w:rsid w:val="00651B69"/>
    <w:rsid w:val="006638F5"/>
    <w:rsid w:val="0066410F"/>
    <w:rsid w:val="006812AE"/>
    <w:rsid w:val="006839D5"/>
    <w:rsid w:val="00686727"/>
    <w:rsid w:val="006A377B"/>
    <w:rsid w:val="006B43B2"/>
    <w:rsid w:val="006B4CCD"/>
    <w:rsid w:val="006B6E4F"/>
    <w:rsid w:val="006C149B"/>
    <w:rsid w:val="006C3CE8"/>
    <w:rsid w:val="006C56B4"/>
    <w:rsid w:val="006C57DC"/>
    <w:rsid w:val="006C5982"/>
    <w:rsid w:val="006D38D9"/>
    <w:rsid w:val="006D3EEA"/>
    <w:rsid w:val="006D58B4"/>
    <w:rsid w:val="006E75ED"/>
    <w:rsid w:val="007078C7"/>
    <w:rsid w:val="007117F2"/>
    <w:rsid w:val="00716966"/>
    <w:rsid w:val="007176B2"/>
    <w:rsid w:val="007225C7"/>
    <w:rsid w:val="00731986"/>
    <w:rsid w:val="00733205"/>
    <w:rsid w:val="00737D7B"/>
    <w:rsid w:val="0074367F"/>
    <w:rsid w:val="0074695F"/>
    <w:rsid w:val="00746F64"/>
    <w:rsid w:val="00747916"/>
    <w:rsid w:val="00761C7B"/>
    <w:rsid w:val="00790D60"/>
    <w:rsid w:val="0079300E"/>
    <w:rsid w:val="007941CE"/>
    <w:rsid w:val="007A1A4B"/>
    <w:rsid w:val="007A4D0F"/>
    <w:rsid w:val="007A6BDA"/>
    <w:rsid w:val="007D337F"/>
    <w:rsid w:val="007D42FD"/>
    <w:rsid w:val="007E2879"/>
    <w:rsid w:val="007E7639"/>
    <w:rsid w:val="00822620"/>
    <w:rsid w:val="00824029"/>
    <w:rsid w:val="008342F1"/>
    <w:rsid w:val="00835730"/>
    <w:rsid w:val="008364EE"/>
    <w:rsid w:val="00844608"/>
    <w:rsid w:val="00845B1F"/>
    <w:rsid w:val="008462CC"/>
    <w:rsid w:val="00850550"/>
    <w:rsid w:val="00856D1D"/>
    <w:rsid w:val="008800DA"/>
    <w:rsid w:val="00881BA8"/>
    <w:rsid w:val="008914BE"/>
    <w:rsid w:val="008A2866"/>
    <w:rsid w:val="008B01D3"/>
    <w:rsid w:val="008B4B16"/>
    <w:rsid w:val="008B753B"/>
    <w:rsid w:val="008C0867"/>
    <w:rsid w:val="008C1041"/>
    <w:rsid w:val="008C3115"/>
    <w:rsid w:val="008C41C4"/>
    <w:rsid w:val="008C7DE4"/>
    <w:rsid w:val="008E307A"/>
    <w:rsid w:val="008E63CB"/>
    <w:rsid w:val="008E7A3A"/>
    <w:rsid w:val="008F011B"/>
    <w:rsid w:val="009067B4"/>
    <w:rsid w:val="0091316E"/>
    <w:rsid w:val="00941AAE"/>
    <w:rsid w:val="00946C07"/>
    <w:rsid w:val="00955E00"/>
    <w:rsid w:val="009569EC"/>
    <w:rsid w:val="00961ADE"/>
    <w:rsid w:val="0096439F"/>
    <w:rsid w:val="00994423"/>
    <w:rsid w:val="00997BCB"/>
    <w:rsid w:val="009A15DD"/>
    <w:rsid w:val="009B1A6D"/>
    <w:rsid w:val="009C5502"/>
    <w:rsid w:val="009C630F"/>
    <w:rsid w:val="009E3EA1"/>
    <w:rsid w:val="009E4D01"/>
    <w:rsid w:val="009E77BF"/>
    <w:rsid w:val="00A13F48"/>
    <w:rsid w:val="00A249BA"/>
    <w:rsid w:val="00A32FC6"/>
    <w:rsid w:val="00A42BBB"/>
    <w:rsid w:val="00A46D9E"/>
    <w:rsid w:val="00A47DC4"/>
    <w:rsid w:val="00A50D74"/>
    <w:rsid w:val="00A55FCF"/>
    <w:rsid w:val="00A57286"/>
    <w:rsid w:val="00A574D3"/>
    <w:rsid w:val="00A6051E"/>
    <w:rsid w:val="00A611EC"/>
    <w:rsid w:val="00A61436"/>
    <w:rsid w:val="00A6271C"/>
    <w:rsid w:val="00A63831"/>
    <w:rsid w:val="00A7028C"/>
    <w:rsid w:val="00AA38E7"/>
    <w:rsid w:val="00AB332D"/>
    <w:rsid w:val="00AC3B7D"/>
    <w:rsid w:val="00AC57A8"/>
    <w:rsid w:val="00AD5AA3"/>
    <w:rsid w:val="00AD680D"/>
    <w:rsid w:val="00AF73A5"/>
    <w:rsid w:val="00B0101E"/>
    <w:rsid w:val="00B14B32"/>
    <w:rsid w:val="00B25414"/>
    <w:rsid w:val="00B26FC2"/>
    <w:rsid w:val="00B27695"/>
    <w:rsid w:val="00B30B12"/>
    <w:rsid w:val="00B3162B"/>
    <w:rsid w:val="00B35695"/>
    <w:rsid w:val="00B372C3"/>
    <w:rsid w:val="00B52FE9"/>
    <w:rsid w:val="00B60644"/>
    <w:rsid w:val="00B63375"/>
    <w:rsid w:val="00B63736"/>
    <w:rsid w:val="00B777E3"/>
    <w:rsid w:val="00B77EC3"/>
    <w:rsid w:val="00B856F0"/>
    <w:rsid w:val="00B907AF"/>
    <w:rsid w:val="00B91432"/>
    <w:rsid w:val="00B968AB"/>
    <w:rsid w:val="00BB02F9"/>
    <w:rsid w:val="00BB13B2"/>
    <w:rsid w:val="00BB32E5"/>
    <w:rsid w:val="00BB49C8"/>
    <w:rsid w:val="00BC224E"/>
    <w:rsid w:val="00BC762E"/>
    <w:rsid w:val="00BE6770"/>
    <w:rsid w:val="00BF0E63"/>
    <w:rsid w:val="00BF3060"/>
    <w:rsid w:val="00BF4647"/>
    <w:rsid w:val="00C14489"/>
    <w:rsid w:val="00C152E5"/>
    <w:rsid w:val="00C227FC"/>
    <w:rsid w:val="00C24B6B"/>
    <w:rsid w:val="00C47F6C"/>
    <w:rsid w:val="00C62993"/>
    <w:rsid w:val="00C657C0"/>
    <w:rsid w:val="00CA30DA"/>
    <w:rsid w:val="00CB3B5F"/>
    <w:rsid w:val="00CC6DC8"/>
    <w:rsid w:val="00CE2911"/>
    <w:rsid w:val="00CE507E"/>
    <w:rsid w:val="00CF3170"/>
    <w:rsid w:val="00CF7E71"/>
    <w:rsid w:val="00D052D1"/>
    <w:rsid w:val="00D07A12"/>
    <w:rsid w:val="00D120BC"/>
    <w:rsid w:val="00D235CB"/>
    <w:rsid w:val="00D475FF"/>
    <w:rsid w:val="00D55B7F"/>
    <w:rsid w:val="00D75A7C"/>
    <w:rsid w:val="00D91F7E"/>
    <w:rsid w:val="00DB35B5"/>
    <w:rsid w:val="00DB6A2D"/>
    <w:rsid w:val="00DB6F8C"/>
    <w:rsid w:val="00DB76E5"/>
    <w:rsid w:val="00DD2DA1"/>
    <w:rsid w:val="00DE7BB8"/>
    <w:rsid w:val="00E16015"/>
    <w:rsid w:val="00E25073"/>
    <w:rsid w:val="00E3078A"/>
    <w:rsid w:val="00E464D1"/>
    <w:rsid w:val="00E472E2"/>
    <w:rsid w:val="00E60B58"/>
    <w:rsid w:val="00E66E01"/>
    <w:rsid w:val="00E679AD"/>
    <w:rsid w:val="00E81DCE"/>
    <w:rsid w:val="00EC1117"/>
    <w:rsid w:val="00EC565C"/>
    <w:rsid w:val="00ED3BA6"/>
    <w:rsid w:val="00ED6E67"/>
    <w:rsid w:val="00ED7F59"/>
    <w:rsid w:val="00EF3B84"/>
    <w:rsid w:val="00EF5B62"/>
    <w:rsid w:val="00EF5F6C"/>
    <w:rsid w:val="00EF77BE"/>
    <w:rsid w:val="00F053A9"/>
    <w:rsid w:val="00F055C8"/>
    <w:rsid w:val="00F062D1"/>
    <w:rsid w:val="00F070DA"/>
    <w:rsid w:val="00F20A9C"/>
    <w:rsid w:val="00F22413"/>
    <w:rsid w:val="00F30503"/>
    <w:rsid w:val="00F305B3"/>
    <w:rsid w:val="00F32D1B"/>
    <w:rsid w:val="00F33079"/>
    <w:rsid w:val="00F359D0"/>
    <w:rsid w:val="00F37839"/>
    <w:rsid w:val="00F37C1B"/>
    <w:rsid w:val="00F46FF9"/>
    <w:rsid w:val="00F51E4D"/>
    <w:rsid w:val="00F737F8"/>
    <w:rsid w:val="00F74BBD"/>
    <w:rsid w:val="00F8058C"/>
    <w:rsid w:val="00F82390"/>
    <w:rsid w:val="00F91105"/>
    <w:rsid w:val="00F96134"/>
    <w:rsid w:val="00FA2E3A"/>
    <w:rsid w:val="00FB15AD"/>
    <w:rsid w:val="00FB1772"/>
    <w:rsid w:val="00FB2E7E"/>
    <w:rsid w:val="00FB7C8B"/>
    <w:rsid w:val="00FB7C8D"/>
    <w:rsid w:val="00FC6BB6"/>
    <w:rsid w:val="00FD2113"/>
    <w:rsid w:val="00FD42B3"/>
    <w:rsid w:val="00FD6408"/>
    <w:rsid w:val="00FD7DD3"/>
    <w:rsid w:val="00FE26AF"/>
    <w:rsid w:val="00FF2460"/>
    <w:rsid w:val="00FF3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docId w15:val="{600D07ED-7F69-0C4F-8919-F16989D08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a4">
    <w:name w:val="頁首 字元"/>
    <w:basedOn w:val="a0"/>
    <w:link w:val="a3"/>
    <w:uiPriority w:val="99"/>
    <w:rsid w:val="00F82390"/>
  </w:style>
  <w:style w:type="paragraph" w:styleId="a5">
    <w:name w:val="footer"/>
    <w:basedOn w:val="a"/>
    <w:link w:val="a6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a6">
    <w:name w:val="頁尾 字元"/>
    <w:basedOn w:val="a0"/>
    <w:link w:val="a5"/>
    <w:uiPriority w:val="99"/>
    <w:rsid w:val="00F82390"/>
  </w:style>
  <w:style w:type="paragraph" w:styleId="a7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8C41C4"/>
    <w:rPr>
      <w:rFonts w:ascii="Times New Roman" w:hAnsi="Times New Roman"/>
      <w:sz w:val="18"/>
      <w:szCs w:val="18"/>
    </w:rPr>
  </w:style>
  <w:style w:type="character" w:customStyle="1" w:styleId="1">
    <w:name w:val="未解析的提及項目1"/>
    <w:basedOn w:val="a0"/>
    <w:uiPriority w:val="99"/>
    <w:rsid w:val="00B637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9.png"/><Relationship Id="rId21" Type="http://schemas.openxmlformats.org/officeDocument/2006/relationships/image" Target="media/image11.png"/><Relationship Id="rId34" Type="http://schemas.openxmlformats.org/officeDocument/2006/relationships/image" Target="media/image24.png"/><Relationship Id="rId42" Type="http://schemas.openxmlformats.org/officeDocument/2006/relationships/theme" Target="theme/theme1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41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machinelearningforkids.co.uk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433</TotalTime>
  <Pages>19</Pages>
  <Words>1060</Words>
  <Characters>6048</Characters>
  <Application>Microsoft Office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7094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Sung-Shine Lee</cp:lastModifiedBy>
  <cp:revision>174</cp:revision>
  <cp:lastPrinted>2018-10-14T09:45:00Z</cp:lastPrinted>
  <dcterms:created xsi:type="dcterms:W3CDTF">2017-06-30T00:27:00Z</dcterms:created>
  <dcterms:modified xsi:type="dcterms:W3CDTF">2018-12-16T22:42:00Z</dcterms:modified>
</cp:coreProperties>
</file>