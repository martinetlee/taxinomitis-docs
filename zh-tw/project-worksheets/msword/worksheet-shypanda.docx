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55671F" w14:textId="6D5ED0DE" w:rsidR="00997BCB" w:rsidRPr="00997BCB" w:rsidRDefault="00997BC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n-US"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害羞的</w:t>
      </w:r>
      <w:r>
        <w:rPr>
          <w:rFonts w:hint="eastAsia"/>
          <w:color w:val="FFFFFF" w:themeColor="background1"/>
          <w:sz w:val="96"/>
          <w:lang w:val="en-US" w:eastAsia="zh-TW"/>
        </w:rPr>
        <w:t>熊貓</w:t>
      </w:r>
    </w:p>
    <w:p w14:paraId="0C847E3F" w14:textId="7CA71A0D" w:rsidR="003F0EA6" w:rsidRPr="00F82390" w:rsidDel="00B85AAB" w:rsidRDefault="00ED7F59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8-12-19T10:26:00Z"/>
          <w:color w:val="FFFFFF" w:themeColor="background1"/>
          <w:sz w:val="96"/>
          <w:lang w:eastAsia="zh-TW"/>
        </w:rPr>
      </w:pPr>
      <w:del w:id="1" w:author="Chen Aline" w:date="2018-12-19T10:26:00Z">
        <w:r w:rsidDel="00B85AAB">
          <w:rPr>
            <w:color w:val="FFFFFF" w:themeColor="background1"/>
            <w:sz w:val="96"/>
            <w:lang w:eastAsia="zh-TW"/>
          </w:rPr>
          <w:delText xml:space="preserve">Shy </w:delText>
        </w:r>
        <w:r w:rsidR="007A1A4B" w:rsidDel="00B85AAB">
          <w:rPr>
            <w:color w:val="FFFFFF" w:themeColor="background1"/>
            <w:sz w:val="96"/>
            <w:lang w:eastAsia="zh-TW"/>
          </w:rPr>
          <w:delText>Panda</w:delText>
        </w:r>
      </w:del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5573A026" w14:textId="5600B351" w:rsidR="00016B0B" w:rsidRDefault="00016B0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在這個專案，我們要做出一隻跳舞熊貓。</w:t>
      </w:r>
    </w:p>
    <w:p w14:paraId="3CD3F16B" w14:textId="5F5D9C1F" w:rsidR="00F20A9C" w:rsidDel="00B85AAB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" w:author="Chen Aline" w:date="2018-12-19T10:26:00Z"/>
          <w:sz w:val="36"/>
        </w:rPr>
      </w:pPr>
      <w:del w:id="3" w:author="Chen Aline" w:date="2018-12-19T10:26:00Z">
        <w:r w:rsidRPr="00F82390" w:rsidDel="00B85AAB">
          <w:rPr>
            <w:sz w:val="36"/>
          </w:rPr>
          <w:delText xml:space="preserve">In this project you will </w:delText>
        </w:r>
        <w:r w:rsidR="00F20A9C" w:rsidDel="00B85AAB">
          <w:rPr>
            <w:sz w:val="36"/>
          </w:rPr>
          <w:delText xml:space="preserve">make a dancing panda. </w:delText>
        </w:r>
      </w:del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4DCB6DB8" w14:textId="61217398" w:rsidR="00022E74" w:rsidRDefault="00746F6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這</w:t>
      </w:r>
      <w:r w:rsidR="00022E74">
        <w:rPr>
          <w:rFonts w:hint="eastAsia"/>
          <w:sz w:val="36"/>
          <w:lang w:eastAsia="zh-TW"/>
        </w:rPr>
        <w:t>是一隻害羞的熊貓，當他跟你對到眼，會覺得很害羞而停止跳舞</w:t>
      </w:r>
    </w:p>
    <w:p w14:paraId="4EFB2196" w14:textId="69D49768" w:rsidR="00EF77BE" w:rsidDel="00B85AAB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8-12-19T10:26:00Z"/>
          <w:sz w:val="36"/>
        </w:rPr>
      </w:pPr>
      <w:del w:id="5" w:author="Chen Aline" w:date="2018-12-19T10:26:00Z">
        <w:r w:rsidDel="00B85AAB">
          <w:rPr>
            <w:sz w:val="36"/>
          </w:rPr>
          <w:delText>It’ll be a shy panda, that will get embarrassed and stop dancing if it sees you looking in through the window.</w:delText>
        </w:r>
      </w:del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6831230B" w14:textId="5033BB3D" w:rsidR="00E3078A" w:rsidRPr="00456694" w:rsidRDefault="00E3078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你要訓練這隻熊貓，當你閉上眼睛時，他會知道你沒有在看他</w:t>
      </w:r>
      <w:r w:rsidR="00456694">
        <w:rPr>
          <w:rFonts w:hint="eastAsia"/>
          <w:sz w:val="36"/>
          <w:lang w:val="en-US" w:eastAsia="zh-TW"/>
        </w:rPr>
        <w:t>，</w:t>
      </w:r>
      <w:r>
        <w:rPr>
          <w:rFonts w:hint="eastAsia"/>
          <w:sz w:val="36"/>
          <w:lang w:eastAsia="zh-TW"/>
        </w:rPr>
        <w:t>繼續跳舞，</w:t>
      </w:r>
    </w:p>
    <w:p w14:paraId="114D2C7C" w14:textId="5A775702" w:rsidR="00F82390" w:rsidRPr="00F82390" w:rsidDel="00B85AAB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6" w:author="Chen Aline" w:date="2018-12-19T10:26:00Z"/>
          <w:sz w:val="36"/>
        </w:rPr>
      </w:pPr>
      <w:del w:id="7" w:author="Chen Aline" w:date="2018-12-19T10:26:00Z">
        <w:r w:rsidDel="00B85AAB">
          <w:rPr>
            <w:sz w:val="36"/>
          </w:rPr>
          <w:delText xml:space="preserve">You’ll </w:delText>
        </w:r>
        <w:r w:rsidR="00F20A9C" w:rsidDel="00B85AAB">
          <w:rPr>
            <w:sz w:val="36"/>
          </w:rPr>
          <w:delText xml:space="preserve">train it so that if you cover your eyes, it’ll recognise that you’re not looking </w:delText>
        </w:r>
        <w:r w:rsidR="00822620" w:rsidDel="00B85AAB">
          <w:rPr>
            <w:sz w:val="36"/>
          </w:rPr>
          <w:delText>and keep dancing.</w:delText>
        </w:r>
      </w:del>
    </w:p>
    <w:p w14:paraId="4C0536BB" w14:textId="7F118364" w:rsidR="00B63736" w:rsidRDefault="00B63736"/>
    <w:p w14:paraId="70CD1A78" w14:textId="3615D768" w:rsidR="00E464D1" w:rsidRDefault="00E464D1"/>
    <w:p w14:paraId="5E2B0008" w14:textId="667CDE08" w:rsidR="00F737F8" w:rsidRDefault="00F737F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  <w:lang w:eastAsia="zh-TW"/>
        </w:rPr>
      </w:pPr>
      <w:r>
        <w:rPr>
          <w:rFonts w:hint="eastAsia"/>
          <w:sz w:val="22"/>
          <w:lang w:eastAsia="zh-TW"/>
        </w:rPr>
        <w:t>此專</w:t>
      </w:r>
      <w:r w:rsidR="00146A0F">
        <w:rPr>
          <w:rFonts w:hint="eastAsia"/>
          <w:sz w:val="22"/>
          <w:lang w:eastAsia="zh-TW"/>
        </w:rPr>
        <w:t>案靈</w:t>
      </w:r>
      <w:r>
        <w:rPr>
          <w:rFonts w:hint="eastAsia"/>
          <w:sz w:val="22"/>
          <w:lang w:eastAsia="zh-TW"/>
        </w:rPr>
        <w:t>感來自</w:t>
      </w:r>
      <w:r w:rsidRPr="00822620">
        <w:rPr>
          <w:sz w:val="22"/>
          <w:lang w:eastAsia="zh-TW"/>
        </w:rPr>
        <w:t>Cassie Evans</w:t>
      </w:r>
      <w:r w:rsidR="00084658">
        <w:rPr>
          <w:rFonts w:hint="eastAsia"/>
          <w:sz w:val="22"/>
          <w:lang w:eastAsia="zh-TW"/>
        </w:rPr>
        <w:t>。</w:t>
      </w:r>
    </w:p>
    <w:p w14:paraId="11CC3F74" w14:textId="3348658F" w:rsidR="00084658" w:rsidRDefault="0008465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  <w:lang w:eastAsia="zh-TW"/>
        </w:rPr>
      </w:pPr>
      <w:r w:rsidRPr="00146A0F">
        <w:rPr>
          <w:rFonts w:hint="eastAsia"/>
          <w:sz w:val="22"/>
          <w:lang w:eastAsia="zh-TW"/>
        </w:rPr>
        <w:t>下面網址收錄她所設計的版本：</w:t>
      </w:r>
      <w:r w:rsidRPr="00822620">
        <w:rPr>
          <w:sz w:val="22"/>
          <w:lang w:eastAsia="zh-TW"/>
        </w:rPr>
        <w:t>https://codepen.io/cassie-codes/pen/jKaVqo</w:t>
      </w:r>
    </w:p>
    <w:p w14:paraId="37B4E4B7" w14:textId="7307D5CB" w:rsidR="00B63736" w:rsidRPr="00822620" w:rsidDel="00B85AAB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del w:id="8" w:author="Chen Aline" w:date="2018-12-19T10:26:00Z"/>
          <w:sz w:val="22"/>
        </w:rPr>
      </w:pPr>
      <w:del w:id="9" w:author="Chen Aline" w:date="2018-12-19T10:26:00Z">
        <w:r w:rsidRPr="00822620" w:rsidDel="00B85AAB">
          <w:rPr>
            <w:sz w:val="22"/>
          </w:rPr>
          <w:delText xml:space="preserve">The idea for this project came from Cassie Evans. You can see her version of it at </w:delText>
        </w:r>
        <w:r w:rsidR="00ED7F59" w:rsidRPr="00822620" w:rsidDel="00B85AAB">
          <w:rPr>
            <w:sz w:val="22"/>
          </w:rPr>
          <w:br/>
          <w:delText>https://codepen.io/cassie-codes/pen/jKaVqo</w:delText>
        </w:r>
      </w:del>
    </w:p>
    <w:p w14:paraId="58773E24" w14:textId="77777777" w:rsidR="00F20A9C" w:rsidRDefault="00F20A9C" w:rsidP="00F20A9C"/>
    <w:p w14:paraId="76F5D609" w14:textId="15DB9920" w:rsidR="000E2A82" w:rsidRPr="000E2A82" w:rsidRDefault="00146A0F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  <w:lang w:eastAsia="zh-TW"/>
        </w:rPr>
      </w:pPr>
      <w:r>
        <w:rPr>
          <w:rFonts w:hint="eastAsia"/>
          <w:sz w:val="22"/>
          <w:lang w:eastAsia="zh-TW"/>
        </w:rPr>
        <w:t>這隻熊貓的設計來自</w:t>
      </w:r>
      <w:r w:rsidRPr="00822620">
        <w:rPr>
          <w:sz w:val="22"/>
          <w:lang w:eastAsia="zh-TW"/>
        </w:rPr>
        <w:t>Ed Moffat</w:t>
      </w:r>
      <w:r w:rsidR="000E2A82">
        <w:rPr>
          <w:rFonts w:hint="eastAsia"/>
          <w:sz w:val="22"/>
          <w:lang w:eastAsia="zh-TW"/>
        </w:rPr>
        <w:t>。</w:t>
      </w:r>
    </w:p>
    <w:p w14:paraId="7197C06B" w14:textId="71430C62" w:rsidR="00F20A9C" w:rsidRPr="00822620" w:rsidDel="00B85AAB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del w:id="10" w:author="Chen Aline" w:date="2018-12-19T10:26:00Z"/>
          <w:sz w:val="22"/>
        </w:rPr>
      </w:pPr>
      <w:del w:id="11" w:author="Chen Aline" w:date="2018-12-19T10:26:00Z">
        <w:r w:rsidRPr="00822620" w:rsidDel="00B85AAB">
          <w:rPr>
            <w:sz w:val="22"/>
          </w:rPr>
          <w:delText xml:space="preserve">The panda artwork in this project was by Ed Moffatt from XMPT Games.  </w:delText>
        </w:r>
      </w:del>
    </w:p>
    <w:p w14:paraId="56CCC650" w14:textId="445C26D9" w:rsidR="00E464D1" w:rsidRDefault="00E464D1"/>
    <w:p w14:paraId="1E4B2255" w14:textId="77777777" w:rsidR="00822620" w:rsidRDefault="00822620"/>
    <w:p w14:paraId="50BEA551" w14:textId="0DF90183" w:rsidR="00434056" w:rsidRDefault="00F20A9C" w:rsidP="00434056">
      <w:pPr>
        <w:rPr>
          <w:sz w:val="6"/>
        </w:rPr>
      </w:pPr>
      <w:r w:rsidRPr="00F20A9C">
        <w:rPr>
          <w:noProof/>
          <w:sz w:val="6"/>
          <w:lang w:val="en-US" w:eastAsia="zh-TW"/>
        </w:rPr>
        <w:lastRenderedPageBreak/>
        <w:drawing>
          <wp:inline distT="0" distB="0" distL="0" distR="0" wp14:anchorId="24BBBC2F" wp14:editId="7C9A0C33">
            <wp:extent cx="6572250" cy="3589020"/>
            <wp:effectExtent l="12700" t="1270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BFF0ED" w14:textId="628AA5C3" w:rsidR="00822620" w:rsidRDefault="00822620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F52B540" w14:textId="68D6D989" w:rsidR="008914BE" w:rsidRDefault="008914BE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2" w:history="1">
        <w:r>
          <w:rPr>
            <w:rStyle w:val="a6"/>
            <w:sz w:val="32"/>
          </w:rPr>
          <w:t>https://machinelearningforkids.co.uk/</w:t>
        </w:r>
      </w:hyperlink>
    </w:p>
    <w:p w14:paraId="79E721D9" w14:textId="5488A058" w:rsidR="00F82390" w:rsidDel="00B85AAB" w:rsidRDefault="0001188E" w:rsidP="008914BE">
      <w:pPr>
        <w:pStyle w:val="a5"/>
        <w:ind w:firstLine="720"/>
        <w:rPr>
          <w:del w:id="14" w:author="Chen Aline" w:date="2018-12-19T10:26:00Z"/>
          <w:sz w:val="32"/>
        </w:rPr>
      </w:pPr>
      <w:del w:id="15" w:author="Chen Aline" w:date="2018-12-19T10:26:00Z">
        <w:r w:rsidDel="00B85AAB">
          <w:rPr>
            <w:sz w:val="32"/>
          </w:rPr>
          <w:delText xml:space="preserve">Go to </w:delText>
        </w:r>
        <w:r w:rsidR="00927BF5" w:rsidDel="00B85AAB">
          <w:fldChar w:fldCharType="begin"/>
        </w:r>
        <w:r w:rsidR="00927BF5" w:rsidDel="00B85AAB">
          <w:delInstrText xml:space="preserve"> HYPERLINK "https://machinelearningforkids.co.uk/" </w:delInstrText>
        </w:r>
        <w:r w:rsidR="00927BF5" w:rsidDel="00B85AAB">
          <w:fldChar w:fldCharType="separate"/>
        </w:r>
        <w:r w:rsidR="005C0201" w:rsidDel="00B85AAB">
          <w:rPr>
            <w:rStyle w:val="a6"/>
            <w:sz w:val="32"/>
          </w:rPr>
          <w:delText>https://machinelearningforkids.co.uk/</w:delText>
        </w:r>
        <w:r w:rsidR="00927BF5" w:rsidDel="00B85AAB">
          <w:rPr>
            <w:rStyle w:val="a6"/>
            <w:sz w:val="32"/>
          </w:rPr>
          <w:fldChar w:fldCharType="end"/>
        </w:r>
        <w:r w:rsidDel="00B85AAB">
          <w:rPr>
            <w:sz w:val="32"/>
          </w:rPr>
          <w:delText xml:space="preserve"> in a web browser</w:delText>
        </w:r>
      </w:del>
    </w:p>
    <w:p w14:paraId="66E0ED0D" w14:textId="77777777" w:rsidR="0001188E" w:rsidRPr="0001188E" w:rsidRDefault="0001188E" w:rsidP="0001188E">
      <w:pPr>
        <w:rPr>
          <w:sz w:val="32"/>
        </w:rPr>
      </w:pPr>
    </w:p>
    <w:p w14:paraId="15645196" w14:textId="7CCC84E4" w:rsidR="008914BE" w:rsidRDefault="008914BE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7BF807C3" w14:textId="7EA21429" w:rsidR="0001188E" w:rsidDel="00B85AAB" w:rsidRDefault="0001188E" w:rsidP="008914BE">
      <w:pPr>
        <w:pStyle w:val="a5"/>
        <w:ind w:firstLine="720"/>
        <w:rPr>
          <w:del w:id="16" w:author="Chen Aline" w:date="2018-12-19T10:26:00Z"/>
          <w:sz w:val="32"/>
        </w:rPr>
      </w:pPr>
      <w:del w:id="17" w:author="Chen Aline" w:date="2018-12-19T10:26:00Z">
        <w:r w:rsidDel="00B85AAB">
          <w:rPr>
            <w:sz w:val="32"/>
          </w:rPr>
          <w:delText>Click on “</w:delText>
        </w:r>
        <w:r w:rsidRPr="006273D9" w:rsidDel="00B85AAB">
          <w:rPr>
            <w:b/>
            <w:sz w:val="32"/>
          </w:rPr>
          <w:delText>Get started</w:delText>
        </w:r>
        <w:r w:rsidDel="00B85AAB">
          <w:rPr>
            <w:sz w:val="32"/>
          </w:rPr>
          <w:delText>”</w:delText>
        </w:r>
      </w:del>
    </w:p>
    <w:p w14:paraId="14FBF5F6" w14:textId="77777777" w:rsidR="0001188E" w:rsidRPr="0001188E" w:rsidRDefault="0001188E" w:rsidP="0001188E">
      <w:pPr>
        <w:rPr>
          <w:sz w:val="32"/>
        </w:rPr>
      </w:pPr>
    </w:p>
    <w:p w14:paraId="14F8EDED" w14:textId="77777777" w:rsidR="001B4E27" w:rsidDel="00B85AAB" w:rsidRDefault="001B4E27" w:rsidP="001B4E27">
      <w:pPr>
        <w:pStyle w:val="a5"/>
        <w:numPr>
          <w:ilvl w:val="0"/>
          <w:numId w:val="1"/>
        </w:numPr>
        <w:rPr>
          <w:del w:id="18" w:author="Chen Aline" w:date="2018-12-19T10:26:00Z"/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CCC5752" w14:textId="77777777" w:rsidR="001B4E27" w:rsidRPr="00B85AAB" w:rsidRDefault="001B4E27" w:rsidP="00B85AAB">
      <w:pPr>
        <w:pStyle w:val="a5"/>
        <w:numPr>
          <w:ilvl w:val="0"/>
          <w:numId w:val="1"/>
        </w:numPr>
        <w:rPr>
          <w:rFonts w:hint="eastAsia"/>
          <w:i/>
          <w:lang w:eastAsia="zh-TW"/>
          <w:rPrChange w:id="19" w:author="Chen Aline" w:date="2018-12-19T10:26:00Z">
            <w:rPr>
              <w:rFonts w:hint="eastAsia"/>
              <w:lang w:eastAsia="zh-TW"/>
            </w:rPr>
          </w:rPrChange>
        </w:rPr>
        <w:pPrChange w:id="20" w:author="Chen Aline" w:date="2018-12-19T10:26:00Z">
          <w:pPr>
            <w:pStyle w:val="a5"/>
            <w:ind w:left="1440"/>
          </w:pPr>
        </w:pPrChange>
      </w:pPr>
    </w:p>
    <w:p w14:paraId="363E9D70" w14:textId="77777777" w:rsidR="001B4E27" w:rsidRDefault="001B4E27" w:rsidP="001B4E27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4754A2DE" w14:textId="1B2A9174" w:rsidR="001B4E27" w:rsidRDefault="001B4E27" w:rsidP="001B4E27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7AE5859D" w:rsidR="006812AE" w:rsidRPr="006812AE" w:rsidDel="00B85AAB" w:rsidRDefault="006812AE" w:rsidP="001B4E27">
      <w:pPr>
        <w:pStyle w:val="a5"/>
        <w:ind w:firstLine="720"/>
        <w:rPr>
          <w:del w:id="21" w:author="Chen Aline" w:date="2018-12-19T10:26:00Z"/>
          <w:sz w:val="32"/>
        </w:rPr>
      </w:pPr>
      <w:del w:id="22" w:author="Chen Aline" w:date="2018-12-19T10:26:00Z">
        <w:r w:rsidDel="00B85AAB">
          <w:rPr>
            <w:sz w:val="32"/>
          </w:rPr>
          <w:delText>Click on “</w:delText>
        </w:r>
        <w:r w:rsidRPr="006273D9" w:rsidDel="00B85AAB">
          <w:rPr>
            <w:b/>
            <w:sz w:val="32"/>
          </w:rPr>
          <w:delText>Log In</w:delText>
        </w:r>
        <w:r w:rsidDel="00B85AAB">
          <w:rPr>
            <w:sz w:val="32"/>
          </w:rPr>
          <w:delText xml:space="preserve">” and </w:delText>
        </w:r>
        <w:r w:rsidR="008A2866" w:rsidDel="00B85AAB">
          <w:rPr>
            <w:sz w:val="32"/>
          </w:rPr>
          <w:delText>type in</w:delText>
        </w:r>
        <w:r w:rsidDel="00B85AAB">
          <w:rPr>
            <w:sz w:val="32"/>
          </w:rPr>
          <w:delText xml:space="preserve"> your username and password</w:delText>
        </w:r>
        <w:r w:rsidDel="00B85AAB">
          <w:rPr>
            <w:sz w:val="32"/>
          </w:rPr>
          <w:br/>
        </w:r>
        <w:r w:rsidDel="00B85AAB">
          <w:rPr>
            <w:i/>
            <w:sz w:val="32"/>
          </w:rPr>
          <w:delText>If you don’t have a username, ask your teacher to create one for you.</w:delText>
        </w:r>
        <w:r w:rsidDel="00B85AAB">
          <w:rPr>
            <w:i/>
            <w:sz w:val="32"/>
          </w:rPr>
          <w:br/>
          <w:delText>If you can’t remember your password, ask your teacher to reset it for you.</w:delText>
        </w:r>
      </w:del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712D74AC" w14:textId="77E1DFD2" w:rsidR="006B43B2" w:rsidRDefault="006B43B2" w:rsidP="006812AE">
      <w:pPr>
        <w:pStyle w:val="a5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29810B18" w:rsidR="006812AE" w:rsidDel="00B85AAB" w:rsidRDefault="006812AE" w:rsidP="006B43B2">
      <w:pPr>
        <w:pStyle w:val="a5"/>
        <w:ind w:firstLine="720"/>
        <w:rPr>
          <w:del w:id="23" w:author="Chen Aline" w:date="2018-12-19T10:26:00Z"/>
          <w:sz w:val="32"/>
        </w:rPr>
      </w:pPr>
      <w:del w:id="24" w:author="Chen Aline" w:date="2018-12-19T10:26:00Z">
        <w:r w:rsidDel="00B85AAB">
          <w:rPr>
            <w:sz w:val="32"/>
          </w:rPr>
          <w:delText>Click on “</w:delText>
        </w:r>
        <w:r w:rsidRPr="006273D9" w:rsidDel="00B85AAB">
          <w:rPr>
            <w:b/>
            <w:sz w:val="32"/>
          </w:rPr>
          <w:delText>Projects</w:delText>
        </w:r>
        <w:r w:rsidDel="00B85AAB">
          <w:rPr>
            <w:sz w:val="32"/>
          </w:rPr>
          <w:delText>” on the top menu bar</w:delText>
        </w:r>
      </w:del>
    </w:p>
    <w:p w14:paraId="7208ED1C" w14:textId="77777777" w:rsidR="006812AE" w:rsidRPr="006812AE" w:rsidRDefault="006812AE" w:rsidP="006812AE">
      <w:pPr>
        <w:rPr>
          <w:sz w:val="32"/>
        </w:rPr>
      </w:pPr>
    </w:p>
    <w:p w14:paraId="21579F1A" w14:textId="4D848B2C" w:rsidR="00331CA2" w:rsidRDefault="00331CA2" w:rsidP="006812AE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6260DA40" w:rsidR="006812AE" w:rsidDel="00B85AAB" w:rsidRDefault="006812AE" w:rsidP="00331CA2">
      <w:pPr>
        <w:pStyle w:val="a5"/>
        <w:ind w:firstLine="720"/>
        <w:rPr>
          <w:del w:id="25" w:author="Chen Aline" w:date="2018-12-19T10:26:00Z"/>
          <w:sz w:val="32"/>
        </w:rPr>
      </w:pPr>
      <w:del w:id="26" w:author="Chen Aline" w:date="2018-12-19T10:26:00Z">
        <w:r w:rsidDel="00B85AAB">
          <w:rPr>
            <w:sz w:val="32"/>
          </w:rPr>
          <w:delText xml:space="preserve">Click the </w:delText>
        </w:r>
        <w:r w:rsidRPr="006273D9" w:rsidDel="00B85AAB">
          <w:rPr>
            <w:b/>
            <w:sz w:val="32"/>
          </w:rPr>
          <w:delText>“+ Add a new project</w:delText>
        </w:r>
        <w:r w:rsidDel="00B85AAB">
          <w:rPr>
            <w:sz w:val="32"/>
          </w:rPr>
          <w:delText>” button</w:delText>
        </w:r>
        <w:r w:rsidR="00716966" w:rsidDel="00B85AAB">
          <w:rPr>
            <w:sz w:val="32"/>
          </w:rPr>
          <w:delText>.</w:delText>
        </w:r>
      </w:del>
    </w:p>
    <w:p w14:paraId="6A4AB07B" w14:textId="77777777" w:rsidR="006812AE" w:rsidRPr="006812AE" w:rsidRDefault="006812AE" w:rsidP="006812AE">
      <w:pPr>
        <w:rPr>
          <w:sz w:val="32"/>
        </w:rPr>
      </w:pPr>
    </w:p>
    <w:p w14:paraId="6A07C584" w14:textId="39ECB404" w:rsidR="00F305B3" w:rsidRPr="00DD7C1A" w:rsidRDefault="00F305B3" w:rsidP="00F305B3">
      <w:pPr>
        <w:pStyle w:val="a5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="00F359D0">
        <w:rPr>
          <w:sz w:val="32"/>
          <w:szCs w:val="32"/>
          <w:lang w:val="en-US" w:eastAsia="zh-TW"/>
        </w:rPr>
        <w:t>shy panda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Pr="005E0388">
        <w:rPr>
          <w:b/>
          <w:sz w:val="32"/>
          <w:szCs w:val="32"/>
        </w:rPr>
        <w:t>images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5BC53DC0" w14:textId="3F280222" w:rsidR="00F305B3" w:rsidRPr="00F359D0" w:rsidRDefault="00F305B3" w:rsidP="00F359D0">
      <w:pPr>
        <w:pStyle w:val="a5"/>
        <w:ind w:firstLine="720"/>
        <w:rPr>
          <w:sz w:val="32"/>
          <w:szCs w:val="32"/>
        </w:rPr>
      </w:pPr>
      <w:r w:rsidRPr="005E0388">
        <w:rPr>
          <w:rFonts w:hint="eastAsia"/>
          <w:sz w:val="32"/>
          <w:szCs w:val="32"/>
          <w:lang w:val="en-US" w:eastAsia="zh-TW"/>
        </w:rPr>
        <w:t>選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  <w:lang w:val="en-US" w:eastAsia="zh-TW"/>
        </w:rPr>
        <w:t>Create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1AF8FDD3" w:rsidR="006812AE" w:rsidRDefault="00312AAF" w:rsidP="00F305B3">
      <w:pPr>
        <w:pStyle w:val="a5"/>
        <w:ind w:firstLine="720"/>
        <w:rPr>
          <w:sz w:val="32"/>
        </w:rPr>
      </w:pPr>
      <w:del w:id="27" w:author="Chen Aline" w:date="2018-12-19T10:26:00Z">
        <w:r w:rsidDel="00B85AAB">
          <w:rPr>
            <w:sz w:val="32"/>
          </w:rPr>
          <w:delText>Name</w:delText>
        </w:r>
        <w:r w:rsidR="006812AE" w:rsidDel="00B85AAB">
          <w:rPr>
            <w:sz w:val="32"/>
          </w:rPr>
          <w:delText xml:space="preserve"> your project “</w:delText>
        </w:r>
        <w:r w:rsidR="00ED7F59" w:rsidDel="00B85AAB">
          <w:rPr>
            <w:sz w:val="32"/>
          </w:rPr>
          <w:delText xml:space="preserve">shy </w:delText>
        </w:r>
        <w:r w:rsidR="007A1A4B" w:rsidDel="00B85AAB">
          <w:rPr>
            <w:sz w:val="32"/>
          </w:rPr>
          <w:delText>panda</w:delText>
        </w:r>
        <w:r w:rsidR="006812AE" w:rsidDel="00B85AAB">
          <w:rPr>
            <w:sz w:val="32"/>
          </w:rPr>
          <w:delText>” and set it to learn how to recognise “</w:delText>
        </w:r>
        <w:r w:rsidR="008F011B" w:rsidDel="00B85AAB">
          <w:rPr>
            <w:b/>
            <w:sz w:val="32"/>
          </w:rPr>
          <w:delText>images</w:delText>
        </w:r>
        <w:r w:rsidR="006812AE" w:rsidDel="00B85AAB">
          <w:rPr>
            <w:sz w:val="32"/>
          </w:rPr>
          <w:delText>”</w:delText>
        </w:r>
        <w:r w:rsidR="008F011B" w:rsidDel="00B85AAB">
          <w:rPr>
            <w:sz w:val="32"/>
          </w:rPr>
          <w:delText xml:space="preserve">. </w:delText>
        </w:r>
        <w:r w:rsidR="004A75D7" w:rsidDel="00B85AAB">
          <w:rPr>
            <w:sz w:val="32"/>
          </w:rPr>
          <w:delText>Click the “</w:delText>
        </w:r>
        <w:r w:rsidR="004A75D7" w:rsidRPr="004A75D7" w:rsidDel="00B85AAB">
          <w:rPr>
            <w:b/>
            <w:sz w:val="32"/>
          </w:rPr>
          <w:delText>Create</w:delText>
        </w:r>
        <w:r w:rsidR="004A75D7" w:rsidDel="00B85AAB">
          <w:rPr>
            <w:sz w:val="32"/>
          </w:rPr>
          <w:delText>” button</w:delText>
        </w:r>
        <w:r w:rsidR="006812AE" w:rsidDel="00B85AAB">
          <w:rPr>
            <w:sz w:val="32"/>
          </w:rPr>
          <w:br/>
        </w:r>
      </w:del>
      <w:r w:rsidR="007A1A4B" w:rsidRPr="007A1A4B">
        <w:rPr>
          <w:noProof/>
          <w:sz w:val="32"/>
          <w:lang w:val="en-US" w:eastAsia="zh-TW"/>
        </w:rPr>
        <w:drawing>
          <wp:inline distT="0" distB="0" distL="0" distR="0" wp14:anchorId="57B69505" wp14:editId="11594C8F">
            <wp:extent cx="5399405" cy="2130357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b="5249"/>
                    <a:stretch/>
                  </pic:blipFill>
                  <pic:spPr bwMode="auto">
                    <a:xfrm>
                      <a:off x="0" y="0"/>
                      <a:ext cx="5400000" cy="2130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02619EA3" w14:textId="7A484084" w:rsidR="00DB76E5" w:rsidRDefault="00DB76E5" w:rsidP="00061680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你會在專案清單中看到</w:t>
      </w:r>
      <w:r>
        <w:rPr>
          <w:sz w:val="32"/>
          <w:lang w:eastAsia="zh-TW"/>
        </w:rPr>
        <w:t>“</w:t>
      </w:r>
      <w:del w:id="28" w:author="Sung-Shine Lee" w:date="2018-12-16T17:37:00Z">
        <w:r w:rsidDel="00F055C8">
          <w:rPr>
            <w:b/>
            <w:sz w:val="32"/>
            <w:lang w:eastAsia="zh-TW"/>
          </w:rPr>
          <w:delText>chameleon</w:delText>
        </w:r>
      </w:del>
      <w:ins w:id="29" w:author="Sung-Shine Lee" w:date="2018-12-16T17:37:00Z">
        <w:r w:rsidR="00F055C8">
          <w:rPr>
            <w:b/>
            <w:sz w:val="32"/>
            <w:lang w:eastAsia="zh-TW"/>
          </w:rPr>
          <w:t>shy panda</w:t>
        </w:r>
      </w:ins>
      <w:r>
        <w:rPr>
          <w:rFonts w:hint="eastAsia"/>
          <w:sz w:val="32"/>
          <w:lang w:eastAsia="zh-TW"/>
        </w:rPr>
        <w:t>”，點選此專案</w:t>
      </w:r>
    </w:p>
    <w:p w14:paraId="2A4541E6" w14:textId="0F4A73D9" w:rsidR="00FB7C8B" w:rsidRPr="00A47DC4" w:rsidRDefault="007A1A4B" w:rsidP="00DB76E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00CF80E0">
                <wp:simplePos x="0" y="0"/>
                <wp:positionH relativeFrom="column">
                  <wp:posOffset>2667000</wp:posOffset>
                </wp:positionH>
                <wp:positionV relativeFrom="paragraph">
                  <wp:posOffset>478155</wp:posOffset>
                </wp:positionV>
                <wp:extent cx="2598821" cy="737769"/>
                <wp:effectExtent l="50800" t="50800" r="17780" b="1263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pt,37.65pt" to="414.65pt,95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ins w:id="30" w:author="Chen Aline" w:date="2018-12-19T10:26:00Z">
        <w:r w:rsidR="00B85AAB">
          <w:rPr>
            <w:rFonts w:hint="eastAsia"/>
            <w:sz w:val="32"/>
            <w:lang w:eastAsia="zh-TW"/>
          </w:rPr>
          <w:tab/>
        </w:r>
      </w:ins>
      <w:del w:id="31" w:author="Chen Aline" w:date="2018-12-19T10:26:00Z">
        <w:r w:rsidR="00DB76E5" w:rsidDel="00B85AAB">
          <w:rPr>
            <w:sz w:val="32"/>
            <w:lang w:eastAsia="zh-TW"/>
          </w:rPr>
          <w:tab/>
        </w:r>
        <w:r w:rsidR="00061680" w:rsidDel="00B85AAB">
          <w:rPr>
            <w:sz w:val="32"/>
          </w:rPr>
          <w:delText>You should see “</w:delText>
        </w:r>
        <w:r w:rsidR="00ED7F59" w:rsidDel="00B85AAB">
          <w:rPr>
            <w:b/>
            <w:sz w:val="32"/>
          </w:rPr>
          <w:delText xml:space="preserve">shy </w:delText>
        </w:r>
        <w:r w:rsidDel="00B85AAB">
          <w:rPr>
            <w:b/>
            <w:sz w:val="32"/>
          </w:rPr>
          <w:delText>panda</w:delText>
        </w:r>
        <w:r w:rsidR="00061680" w:rsidDel="00B85AAB">
          <w:rPr>
            <w:sz w:val="32"/>
          </w:rPr>
          <w:delText>” in the list of your projects. Click on it.</w:delText>
        </w:r>
        <w:r w:rsidR="00C657C0" w:rsidDel="00B85AAB">
          <w:rPr>
            <w:sz w:val="32"/>
          </w:rPr>
          <w:br/>
        </w:r>
      </w:del>
      <w:r w:rsidRPr="007A1A4B">
        <w:rPr>
          <w:noProof/>
          <w:sz w:val="32"/>
          <w:lang w:val="en-US" w:eastAsia="zh-TW"/>
        </w:rPr>
        <w:drawing>
          <wp:inline distT="0" distB="0" distL="0" distR="0" wp14:anchorId="271D5DFD" wp14:editId="7931E835">
            <wp:extent cx="5400000" cy="1982780"/>
            <wp:effectExtent l="12700" t="12700" r="1079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2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AA5DE21" w14:textId="4DC6CFEC" w:rsidR="00FF31DC" w:rsidRDefault="00FF31DC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251D16">
        <w:rPr>
          <w:b/>
          <w:sz w:val="32"/>
        </w:rPr>
        <w:t>Train</w:t>
      </w:r>
      <w:r>
        <w:rPr>
          <w:rFonts w:hint="eastAsia"/>
          <w:sz w:val="32"/>
          <w:lang w:eastAsia="zh-TW"/>
        </w:rPr>
        <w:t>按鈕</w:t>
      </w:r>
    </w:p>
    <w:p w14:paraId="5E649164" w14:textId="085A71C9" w:rsidR="00251D16" w:rsidRDefault="00251D16" w:rsidP="00FF31DC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47935158">
                <wp:simplePos x="0" y="0"/>
                <wp:positionH relativeFrom="column">
                  <wp:posOffset>1828800</wp:posOffset>
                </wp:positionH>
                <wp:positionV relativeFrom="paragraph">
                  <wp:posOffset>324485</wp:posOffset>
                </wp:positionV>
                <wp:extent cx="1984443" cy="877719"/>
                <wp:effectExtent l="0" t="50800" r="22225" b="876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in,25.55pt" to="300.25pt,94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ins w:id="32" w:author="Chen Aline" w:date="2018-12-19T10:29:00Z">
        <w:r w:rsidR="008836F5">
          <w:rPr>
            <w:rFonts w:hint="eastAsia"/>
            <w:sz w:val="32"/>
            <w:lang w:eastAsia="zh-TW"/>
          </w:rPr>
          <w:tab/>
        </w:r>
      </w:ins>
      <w:del w:id="33" w:author="Chen Aline" w:date="2018-12-19T10:26:00Z">
        <w:r w:rsidR="00FF31DC" w:rsidDel="005601F2">
          <w:rPr>
            <w:sz w:val="32"/>
          </w:rPr>
          <w:tab/>
        </w:r>
        <w:r w:rsidDel="005601F2">
          <w:rPr>
            <w:sz w:val="32"/>
          </w:rPr>
          <w:delText xml:space="preserve">Click the </w:delText>
        </w:r>
        <w:r w:rsidRPr="00251D16" w:rsidDel="005601F2">
          <w:rPr>
            <w:b/>
            <w:sz w:val="32"/>
          </w:rPr>
          <w:delText>Train</w:delText>
        </w:r>
        <w:r w:rsidDel="005601F2">
          <w:rPr>
            <w:sz w:val="32"/>
          </w:rPr>
          <w:delText xml:space="preserve"> button</w:delText>
        </w:r>
        <w:r w:rsidDel="005601F2">
          <w:rPr>
            <w:sz w:val="32"/>
          </w:rPr>
          <w:br/>
        </w:r>
      </w:del>
      <w:r w:rsidR="006B4CCD" w:rsidRPr="006B4CCD">
        <w:rPr>
          <w:noProof/>
          <w:sz w:val="32"/>
          <w:lang w:val="en-US" w:eastAsia="zh-TW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5F23700B" w14:textId="62346891" w:rsidR="00FF31DC" w:rsidRDefault="00FF31DC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A49E437" w14:textId="7E952A5C" w:rsidR="00251D16" w:rsidRDefault="00251D16" w:rsidP="00FF31DC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2754E13E">
                <wp:simplePos x="0" y="0"/>
                <wp:positionH relativeFrom="column">
                  <wp:posOffset>1524000</wp:posOffset>
                </wp:positionH>
                <wp:positionV relativeFrom="paragraph">
                  <wp:posOffset>769620</wp:posOffset>
                </wp:positionV>
                <wp:extent cx="2559016" cy="428017"/>
                <wp:effectExtent l="25400" t="1524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pt,60.6pt" to="321.5pt,94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ins w:id="34" w:author="Chen Aline" w:date="2018-12-19T10:29:00Z">
        <w:r w:rsidR="008D1CA1">
          <w:rPr>
            <w:rFonts w:hint="eastAsia"/>
            <w:sz w:val="32"/>
            <w:lang w:eastAsia="zh-TW"/>
          </w:rPr>
          <w:tab/>
        </w:r>
        <w:r w:rsidR="008D1CA1" w:rsidRPr="008D1CA1">
          <w:rPr>
            <w:sz w:val="32"/>
            <w:lang w:eastAsia="zh-TW"/>
          </w:rPr>
          <w:drawing>
            <wp:inline distT="0" distB="0" distL="0" distR="0" wp14:anchorId="3B870DF3" wp14:editId="472EE6F0">
              <wp:extent cx="3778967" cy="1260000"/>
              <wp:effectExtent l="12700" t="12700" r="18415" b="10160"/>
              <wp:docPr id="18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6"/>
                      <a:srcRect b="23652"/>
                      <a:stretch/>
                    </pic:blipFill>
                    <pic:spPr bwMode="auto">
                      <a:xfrm>
                        <a:off x="0" y="0"/>
                        <a:ext cx="3778967" cy="126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35" w:author="Chen Aline" w:date="2018-12-19T10:27:00Z">
        <w:r w:rsidR="00FF31DC" w:rsidDel="005601F2">
          <w:rPr>
            <w:rFonts w:hint="eastAsia"/>
            <w:sz w:val="32"/>
            <w:lang w:eastAsia="zh-TW"/>
          </w:rPr>
          <w:tab/>
        </w:r>
        <w:r w:rsidDel="005601F2">
          <w:rPr>
            <w:sz w:val="32"/>
          </w:rPr>
          <w:delText>Click “</w:delText>
        </w:r>
        <w:r w:rsidRPr="00251D16" w:rsidDel="005601F2">
          <w:rPr>
            <w:b/>
            <w:sz w:val="32"/>
          </w:rPr>
          <w:delText>+ Add new label</w:delText>
        </w:r>
        <w:r w:rsidDel="005601F2">
          <w:rPr>
            <w:sz w:val="32"/>
          </w:rPr>
          <w:delText>”</w:delText>
        </w:r>
        <w:r w:rsidDel="005601F2">
          <w:rPr>
            <w:sz w:val="32"/>
          </w:rPr>
          <w:br/>
        </w:r>
      </w:del>
      <w:del w:id="36" w:author="Chen Aline" w:date="2018-12-19T10:29:00Z">
        <w:r w:rsidRPr="00251D16" w:rsidDel="008D1CA1">
          <w:rPr>
            <w:noProof/>
            <w:sz w:val="32"/>
            <w:lang w:val="en-US" w:eastAsia="zh-TW"/>
          </w:rPr>
          <w:drawing>
            <wp:inline distT="0" distB="0" distL="0" distR="0" wp14:anchorId="2231C8FC" wp14:editId="61AE80EF">
              <wp:extent cx="3778967" cy="1260000"/>
              <wp:effectExtent l="12700" t="12700" r="18415" b="10160"/>
              <wp:docPr id="12" name="Picture 1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6"/>
                      <a:srcRect b="23652"/>
                      <a:stretch/>
                    </pic:blipFill>
                    <pic:spPr bwMode="auto">
                      <a:xfrm>
                        <a:off x="0" y="0"/>
                        <a:ext cx="3778967" cy="126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7FC4FC13" w14:textId="77777777" w:rsidR="00251D16" w:rsidRPr="00251D16" w:rsidRDefault="00251D16" w:rsidP="00251D16">
      <w:pPr>
        <w:pStyle w:val="a5"/>
        <w:rPr>
          <w:sz w:val="32"/>
        </w:rPr>
      </w:pPr>
    </w:p>
    <w:p w14:paraId="629E9CF3" w14:textId="26193B56" w:rsidR="00144DEE" w:rsidRDefault="00144DEE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輸入</w:t>
      </w:r>
      <w:r>
        <w:rPr>
          <w:sz w:val="32"/>
        </w:rPr>
        <w:t>“looking”</w:t>
      </w:r>
      <w:r>
        <w:rPr>
          <w:rFonts w:hint="eastAsia"/>
          <w:sz w:val="32"/>
          <w:lang w:eastAsia="zh-TW"/>
        </w:rPr>
        <w:t>，點選</w:t>
      </w:r>
      <w:r w:rsidRPr="00251D16">
        <w:rPr>
          <w:b/>
          <w:sz w:val="32"/>
        </w:rPr>
        <w:t>Add</w:t>
      </w:r>
    </w:p>
    <w:p w14:paraId="4175F703" w14:textId="440B73B7" w:rsidR="00251D16" w:rsidRDefault="00251D16" w:rsidP="00144DEE">
      <w:pPr>
        <w:pStyle w:val="a5"/>
        <w:ind w:firstLine="720"/>
        <w:rPr>
          <w:sz w:val="32"/>
        </w:rPr>
      </w:pPr>
      <w:del w:id="37" w:author="Chen Aline" w:date="2018-12-19T10:27:00Z">
        <w:r w:rsidDel="005601F2">
          <w:rPr>
            <w:sz w:val="32"/>
          </w:rPr>
          <w:delText>Type in</w:delText>
        </w:r>
        <w:r w:rsidR="00AC3B7D" w:rsidDel="005601F2">
          <w:rPr>
            <w:sz w:val="32"/>
          </w:rPr>
          <w:delText xml:space="preserve"> “looking”</w:delText>
        </w:r>
        <w:r w:rsidDel="005601F2">
          <w:rPr>
            <w:sz w:val="32"/>
          </w:rPr>
          <w:delText xml:space="preserve">, and press </w:delText>
        </w:r>
        <w:r w:rsidRPr="00251D16" w:rsidDel="005601F2">
          <w:rPr>
            <w:b/>
            <w:sz w:val="32"/>
          </w:rPr>
          <w:delText>Add</w:delText>
        </w:r>
        <w:r w:rsidR="00AC3B7D" w:rsidDel="005601F2">
          <w:rPr>
            <w:b/>
            <w:sz w:val="32"/>
          </w:rPr>
          <w:br/>
        </w:r>
      </w:del>
      <w:r w:rsidR="00AC3B7D" w:rsidRPr="00AC3B7D">
        <w:rPr>
          <w:noProof/>
          <w:sz w:val="32"/>
          <w:lang w:val="en-US" w:eastAsia="zh-TW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Default="00251D16" w:rsidP="00251D16">
      <w:pPr>
        <w:pStyle w:val="a5"/>
        <w:rPr>
          <w:ins w:id="38" w:author="Chen Aline" w:date="2018-12-19T10:29:00Z"/>
          <w:rFonts w:hint="eastAsia"/>
          <w:sz w:val="32"/>
          <w:lang w:eastAsia="zh-TW"/>
        </w:rPr>
      </w:pPr>
    </w:p>
    <w:p w14:paraId="35F627BA" w14:textId="77777777" w:rsidR="00B83183" w:rsidRDefault="00B83183" w:rsidP="00251D16">
      <w:pPr>
        <w:pStyle w:val="a5"/>
        <w:rPr>
          <w:ins w:id="39" w:author="Chen Aline" w:date="2018-12-19T10:29:00Z"/>
          <w:rFonts w:hint="eastAsia"/>
          <w:sz w:val="32"/>
          <w:lang w:eastAsia="zh-TW"/>
        </w:rPr>
      </w:pPr>
    </w:p>
    <w:p w14:paraId="3F5ED3C7" w14:textId="77777777" w:rsidR="00B83183" w:rsidRDefault="00B83183" w:rsidP="00251D16">
      <w:pPr>
        <w:pStyle w:val="a5"/>
        <w:rPr>
          <w:ins w:id="40" w:author="Chen Aline" w:date="2018-12-19T10:29:00Z"/>
          <w:rFonts w:hint="eastAsia"/>
          <w:sz w:val="32"/>
          <w:lang w:eastAsia="zh-TW"/>
        </w:rPr>
      </w:pPr>
    </w:p>
    <w:p w14:paraId="33EF3E87" w14:textId="77777777" w:rsidR="00B83183" w:rsidRDefault="00B83183" w:rsidP="00251D16">
      <w:pPr>
        <w:pStyle w:val="a5"/>
        <w:rPr>
          <w:ins w:id="41" w:author="Chen Aline" w:date="2018-12-19T10:29:00Z"/>
          <w:rFonts w:hint="eastAsia"/>
          <w:sz w:val="32"/>
          <w:lang w:eastAsia="zh-TW"/>
        </w:rPr>
      </w:pPr>
    </w:p>
    <w:p w14:paraId="7C3E9496" w14:textId="77777777" w:rsidR="00B83183" w:rsidRDefault="00B83183" w:rsidP="00251D16">
      <w:pPr>
        <w:pStyle w:val="a5"/>
        <w:rPr>
          <w:ins w:id="42" w:author="Chen Aline" w:date="2018-12-19T10:29:00Z"/>
          <w:rFonts w:hint="eastAsia"/>
          <w:sz w:val="32"/>
          <w:lang w:eastAsia="zh-TW"/>
        </w:rPr>
      </w:pPr>
    </w:p>
    <w:p w14:paraId="57A840B9" w14:textId="77777777" w:rsidR="00B83183" w:rsidRDefault="00B83183" w:rsidP="00251D16">
      <w:pPr>
        <w:pStyle w:val="a5"/>
        <w:rPr>
          <w:ins w:id="43" w:author="Chen Aline" w:date="2018-12-19T10:29:00Z"/>
          <w:rFonts w:hint="eastAsia"/>
          <w:sz w:val="32"/>
          <w:lang w:eastAsia="zh-TW"/>
        </w:rPr>
      </w:pPr>
    </w:p>
    <w:p w14:paraId="6CC7D7FD" w14:textId="77777777" w:rsidR="00B83183" w:rsidRDefault="00B83183" w:rsidP="00251D16">
      <w:pPr>
        <w:pStyle w:val="a5"/>
        <w:rPr>
          <w:ins w:id="44" w:author="Chen Aline" w:date="2018-12-19T10:29:00Z"/>
          <w:rFonts w:hint="eastAsia"/>
          <w:sz w:val="32"/>
          <w:lang w:eastAsia="zh-TW"/>
        </w:rPr>
      </w:pPr>
    </w:p>
    <w:p w14:paraId="49B5FC7F" w14:textId="77777777" w:rsidR="00B83183" w:rsidRDefault="00B83183" w:rsidP="00251D16">
      <w:pPr>
        <w:pStyle w:val="a5"/>
        <w:rPr>
          <w:ins w:id="45" w:author="Chen Aline" w:date="2018-12-19T10:29:00Z"/>
          <w:rFonts w:hint="eastAsia"/>
          <w:sz w:val="32"/>
          <w:lang w:eastAsia="zh-TW"/>
        </w:rPr>
      </w:pPr>
    </w:p>
    <w:p w14:paraId="65A46A14" w14:textId="77777777" w:rsidR="00B83183" w:rsidRDefault="00B83183" w:rsidP="00251D16">
      <w:pPr>
        <w:pStyle w:val="a5"/>
        <w:rPr>
          <w:ins w:id="46" w:author="Chen Aline" w:date="2018-12-19T10:29:00Z"/>
          <w:rFonts w:hint="eastAsia"/>
          <w:sz w:val="32"/>
          <w:lang w:eastAsia="zh-TW"/>
        </w:rPr>
      </w:pPr>
    </w:p>
    <w:p w14:paraId="6F866837" w14:textId="77777777" w:rsidR="00B83183" w:rsidRDefault="00B83183" w:rsidP="00251D16">
      <w:pPr>
        <w:pStyle w:val="a5"/>
        <w:rPr>
          <w:ins w:id="47" w:author="Chen Aline" w:date="2018-12-19T10:29:00Z"/>
          <w:rFonts w:hint="eastAsia"/>
          <w:sz w:val="32"/>
          <w:lang w:eastAsia="zh-TW"/>
        </w:rPr>
      </w:pPr>
    </w:p>
    <w:p w14:paraId="1258F5DA" w14:textId="77777777" w:rsidR="00B83183" w:rsidRDefault="00B83183" w:rsidP="00251D16">
      <w:pPr>
        <w:pStyle w:val="a5"/>
        <w:rPr>
          <w:ins w:id="48" w:author="Chen Aline" w:date="2018-12-19T10:29:00Z"/>
          <w:rFonts w:hint="eastAsia"/>
          <w:sz w:val="32"/>
          <w:lang w:eastAsia="zh-TW"/>
        </w:rPr>
      </w:pPr>
    </w:p>
    <w:p w14:paraId="07D72CA4" w14:textId="77777777" w:rsidR="00B83183" w:rsidRDefault="00B83183" w:rsidP="00251D16">
      <w:pPr>
        <w:pStyle w:val="a5"/>
        <w:rPr>
          <w:ins w:id="49" w:author="Chen Aline" w:date="2018-12-19T10:29:00Z"/>
          <w:rFonts w:hint="eastAsia"/>
          <w:sz w:val="32"/>
          <w:lang w:eastAsia="zh-TW"/>
        </w:rPr>
      </w:pPr>
    </w:p>
    <w:p w14:paraId="64D843A7" w14:textId="77777777" w:rsidR="00B83183" w:rsidRPr="00251D16" w:rsidRDefault="00B83183" w:rsidP="00251D16">
      <w:pPr>
        <w:pStyle w:val="a5"/>
        <w:rPr>
          <w:rFonts w:hint="eastAsia"/>
          <w:sz w:val="32"/>
          <w:lang w:eastAsia="zh-TW"/>
        </w:rPr>
      </w:pPr>
    </w:p>
    <w:p w14:paraId="748A3CA3" w14:textId="521A3FF4" w:rsidR="00266A51" w:rsidRDefault="00266A51" w:rsidP="009C630F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重複上個步驟，這次改輸入</w:t>
      </w:r>
      <w:proofErr w:type="spellEnd"/>
      <w:r>
        <w:rPr>
          <w:sz w:val="32"/>
        </w:rPr>
        <w:t>“not looking”</w:t>
      </w:r>
    </w:p>
    <w:p w14:paraId="2F3A2C9F" w14:textId="61689A40" w:rsidR="009C630F" w:rsidRDefault="009C630F" w:rsidP="00266A51">
      <w:pPr>
        <w:pStyle w:val="a5"/>
        <w:ind w:firstLine="720"/>
        <w:rPr>
          <w:ins w:id="50" w:author="Chen Aline" w:date="2018-12-19T10:29:00Z"/>
          <w:rFonts w:hint="eastAsia"/>
          <w:sz w:val="32"/>
          <w:lang w:eastAsia="zh-TW"/>
        </w:rPr>
      </w:pPr>
      <w:del w:id="51" w:author="Chen Aline" w:date="2018-12-19T10:27:00Z">
        <w:r w:rsidDel="005601F2">
          <w:rPr>
            <w:sz w:val="32"/>
          </w:rPr>
          <w:delText>Do that again</w:delText>
        </w:r>
        <w:r w:rsidR="00AC3B7D" w:rsidDel="005601F2">
          <w:rPr>
            <w:sz w:val="32"/>
          </w:rPr>
          <w:delText>, but this time add “not looking”</w:delText>
        </w:r>
        <w:r w:rsidDel="005601F2">
          <w:rPr>
            <w:sz w:val="32"/>
          </w:rPr>
          <w:br/>
        </w:r>
      </w:del>
      <w:r w:rsidR="00AC3B7D" w:rsidRPr="00AC3B7D">
        <w:rPr>
          <w:noProof/>
          <w:sz w:val="32"/>
          <w:lang w:val="en-US" w:eastAsia="zh-TW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A834075" w14:textId="77777777" w:rsidR="00A52330" w:rsidRPr="009C630F" w:rsidRDefault="00A52330" w:rsidP="00266A51">
      <w:pPr>
        <w:pStyle w:val="a5"/>
        <w:ind w:firstLine="720"/>
        <w:rPr>
          <w:rFonts w:hint="eastAsia"/>
          <w:sz w:val="32"/>
          <w:lang w:eastAsia="zh-TW"/>
        </w:rPr>
      </w:pPr>
    </w:p>
    <w:p w14:paraId="2C2AC8AB" w14:textId="5910FE9C" w:rsidR="00F070DA" w:rsidRDefault="00F070DA" w:rsidP="009C630F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“not looking”</w:t>
      </w:r>
      <w:r>
        <w:rPr>
          <w:rFonts w:hint="eastAsia"/>
          <w:sz w:val="32"/>
        </w:rPr>
        <w:t>方框中的</w:t>
      </w:r>
      <w:r>
        <w:rPr>
          <w:sz w:val="32"/>
        </w:rPr>
        <w:t>“</w:t>
      </w:r>
      <w:r w:rsidRPr="00B52FE9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1A6B4B07" w14:textId="448E3322" w:rsidR="009C630F" w:rsidRPr="00B52FE9" w:rsidRDefault="00B52FE9" w:rsidP="00F070D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7606FE73">
                <wp:simplePos x="0" y="0"/>
                <wp:positionH relativeFrom="column">
                  <wp:posOffset>1600200</wp:posOffset>
                </wp:positionH>
                <wp:positionV relativeFrom="paragraph">
                  <wp:posOffset>744220</wp:posOffset>
                </wp:positionV>
                <wp:extent cx="1352144" cy="923911"/>
                <wp:effectExtent l="50800" t="50800" r="70485" b="673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pt,58.6pt" to="232.45pt,131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" strokecolor="#4472c4 [3204]" strokeweight="7.5pt">
                <v:stroke endarrow="block" joinstyle="miter"/>
              </v:line>
            </w:pict>
          </mc:Fallback>
        </mc:AlternateContent>
      </w:r>
      <w:ins w:id="52" w:author="Chen Aline" w:date="2018-12-19T10:30:00Z">
        <w:r w:rsidR="00B73A00">
          <w:rPr>
            <w:rFonts w:hint="eastAsia"/>
            <w:sz w:val="32"/>
            <w:lang w:eastAsia="zh-TW"/>
          </w:rPr>
          <w:tab/>
        </w:r>
      </w:ins>
      <w:del w:id="53" w:author="Chen Aline" w:date="2018-12-19T10:27:00Z">
        <w:r w:rsidR="00F070DA" w:rsidDel="005601F2">
          <w:rPr>
            <w:rFonts w:hint="eastAsia"/>
            <w:sz w:val="32"/>
            <w:lang w:eastAsia="zh-TW"/>
          </w:rPr>
          <w:tab/>
        </w:r>
        <w:r w:rsidR="009C630F" w:rsidDel="005601F2">
          <w:rPr>
            <w:sz w:val="32"/>
          </w:rPr>
          <w:delText>Click on the</w:delText>
        </w:r>
        <w:r w:rsidDel="005601F2">
          <w:rPr>
            <w:sz w:val="32"/>
          </w:rPr>
          <w:delText xml:space="preserve"> “</w:delText>
        </w:r>
        <w:r w:rsidRPr="00B52FE9" w:rsidDel="005601F2">
          <w:rPr>
            <w:b/>
            <w:sz w:val="32"/>
          </w:rPr>
          <w:delText>webcam</w:delText>
        </w:r>
        <w:r w:rsidDel="005601F2">
          <w:rPr>
            <w:sz w:val="32"/>
          </w:rPr>
          <w:delText xml:space="preserve">” button </w:delText>
        </w:r>
        <w:r w:rsidR="009C630F" w:rsidDel="005601F2">
          <w:rPr>
            <w:sz w:val="32"/>
          </w:rPr>
          <w:delText xml:space="preserve">in </w:delText>
        </w:r>
        <w:r w:rsidDel="005601F2">
          <w:rPr>
            <w:sz w:val="32"/>
          </w:rPr>
          <w:delText>the</w:delText>
        </w:r>
        <w:r w:rsidR="009C630F" w:rsidDel="005601F2">
          <w:rPr>
            <w:sz w:val="32"/>
          </w:rPr>
          <w:delText xml:space="preserve"> </w:delText>
        </w:r>
        <w:r w:rsidDel="005601F2">
          <w:rPr>
            <w:sz w:val="32"/>
          </w:rPr>
          <w:delText xml:space="preserve">“not looking” </w:delText>
        </w:r>
        <w:r w:rsidR="009C630F" w:rsidDel="005601F2">
          <w:rPr>
            <w:sz w:val="32"/>
          </w:rPr>
          <w:delText>bucket</w:delText>
        </w:r>
        <w:r w:rsidDel="005601F2">
          <w:rPr>
            <w:sz w:val="32"/>
          </w:rPr>
          <w:br/>
        </w:r>
      </w:del>
      <w:r w:rsidRPr="00B52FE9">
        <w:rPr>
          <w:noProof/>
          <w:sz w:val="32"/>
          <w:lang w:val="en-US" w:eastAsia="zh-TW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477F450B" w14:textId="2B9EE29A" w:rsidR="00AA38E7" w:rsidRDefault="00AA38E7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用你的手遮住臉，然後拍一張照片</w:t>
      </w:r>
    </w:p>
    <w:p w14:paraId="17229FE1" w14:textId="3C2EA594" w:rsidR="00946C07" w:rsidRPr="00946C07" w:rsidRDefault="00946C07" w:rsidP="00946C07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最好能找個夥伴幫忙你！</w:t>
      </w:r>
    </w:p>
    <w:p w14:paraId="389DAC2B" w14:textId="628875CF" w:rsidR="009C630F" w:rsidRDefault="00B52FE9" w:rsidP="00AA38E7">
      <w:pPr>
        <w:pStyle w:val="a5"/>
        <w:ind w:firstLine="720"/>
        <w:rPr>
          <w:sz w:val="32"/>
        </w:rPr>
      </w:pPr>
      <w:del w:id="54" w:author="Chen Aline" w:date="2018-12-19T10:27:00Z">
        <w:r w:rsidDel="005601F2">
          <w:rPr>
            <w:sz w:val="32"/>
          </w:rPr>
          <w:lastRenderedPageBreak/>
          <w:delText xml:space="preserve">Cover your face with your hands, and take a photo </w:delText>
        </w:r>
        <w:r w:rsidR="009C630F" w:rsidDel="005601F2">
          <w:rPr>
            <w:sz w:val="32"/>
          </w:rPr>
          <w:br/>
        </w:r>
        <w:r w:rsidDel="005601F2">
          <w:rPr>
            <w:i/>
            <w:sz w:val="32"/>
          </w:rPr>
          <w:delText>It might be easier if you have a partner to click the “Add” button for you</w:delText>
        </w:r>
        <w:r w:rsidR="004656A8" w:rsidDel="005601F2">
          <w:rPr>
            <w:i/>
            <w:sz w:val="32"/>
          </w:rPr>
          <w:delText>!</w:delText>
        </w:r>
        <w:r w:rsidR="003E2788" w:rsidDel="005601F2">
          <w:rPr>
            <w:i/>
            <w:sz w:val="32"/>
          </w:rPr>
          <w:br/>
        </w:r>
      </w:del>
      <w:r w:rsidRPr="00B52FE9">
        <w:rPr>
          <w:noProof/>
          <w:sz w:val="32"/>
          <w:lang w:val="en-US" w:eastAsia="zh-TW"/>
        </w:rPr>
        <w:drawing>
          <wp:inline distT="0" distB="0" distL="0" distR="0" wp14:anchorId="56A30D21" wp14:editId="4F88D503">
            <wp:extent cx="5580000" cy="2279300"/>
            <wp:effectExtent l="12700" t="1270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580000" cy="227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a5"/>
        <w:rPr>
          <w:sz w:val="32"/>
        </w:rPr>
      </w:pPr>
    </w:p>
    <w:p w14:paraId="14AB3DA3" w14:textId="4D956EE6" w:rsidR="00025289" w:rsidRDefault="00025289" w:rsidP="00281C5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重複上個步驟直到你有</w:t>
      </w:r>
      <w:r w:rsidRPr="00025289">
        <w:rPr>
          <w:b/>
          <w:sz w:val="32"/>
          <w:lang w:val="en-US" w:eastAsia="zh-TW"/>
        </w:rPr>
        <w:t>10</w:t>
      </w:r>
      <w:r w:rsidRPr="00025289">
        <w:rPr>
          <w:rFonts w:hint="eastAsia"/>
          <w:b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這樣的照片</w:t>
      </w:r>
    </w:p>
    <w:p w14:paraId="2DA690B1" w14:textId="41B4F31F" w:rsidR="009C630F" w:rsidRDefault="009C630F" w:rsidP="00025289">
      <w:pPr>
        <w:pStyle w:val="a5"/>
        <w:ind w:firstLine="720"/>
        <w:rPr>
          <w:ins w:id="55" w:author="Chen Aline" w:date="2018-12-19T10:30:00Z"/>
          <w:rFonts w:hint="eastAsia"/>
          <w:sz w:val="32"/>
          <w:lang w:eastAsia="zh-TW"/>
        </w:rPr>
      </w:pPr>
      <w:del w:id="56" w:author="Chen Aline" w:date="2018-12-19T10:27:00Z">
        <w:r w:rsidDel="005601F2">
          <w:rPr>
            <w:sz w:val="32"/>
          </w:rPr>
          <w:delText xml:space="preserve">Repeat until you’ve got </w:delText>
        </w:r>
        <w:r w:rsidRPr="009C630F" w:rsidDel="005601F2">
          <w:rPr>
            <w:b/>
            <w:sz w:val="32"/>
          </w:rPr>
          <w:delText xml:space="preserve">ten </w:delText>
        </w:r>
        <w:r w:rsidR="00B52FE9" w:rsidDel="005601F2">
          <w:rPr>
            <w:b/>
            <w:sz w:val="32"/>
          </w:rPr>
          <w:delText>photos</w:delText>
        </w:r>
        <w:r w:rsidDel="005601F2">
          <w:rPr>
            <w:sz w:val="32"/>
          </w:rPr>
          <w:delText xml:space="preserve"> </w:delText>
        </w:r>
        <w:r w:rsidR="00B52FE9" w:rsidDel="005601F2">
          <w:rPr>
            <w:sz w:val="32"/>
          </w:rPr>
          <w:delText>like this</w:delText>
        </w:r>
        <w:r w:rsidR="00281C51" w:rsidDel="005601F2">
          <w:rPr>
            <w:i/>
            <w:sz w:val="32"/>
          </w:rPr>
          <w:br/>
        </w:r>
      </w:del>
      <w:r w:rsidR="00B52FE9" w:rsidRPr="00B52FE9">
        <w:rPr>
          <w:noProof/>
          <w:sz w:val="32"/>
          <w:lang w:val="en-US" w:eastAsia="zh-TW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0AFFBEB" w14:textId="77777777" w:rsidR="004264C8" w:rsidRPr="00281C51" w:rsidRDefault="004264C8" w:rsidP="00025289">
      <w:pPr>
        <w:pStyle w:val="a5"/>
        <w:ind w:firstLine="720"/>
        <w:rPr>
          <w:rFonts w:hint="eastAsia"/>
          <w:sz w:val="32"/>
          <w:lang w:eastAsia="zh-TW"/>
        </w:rPr>
      </w:pPr>
    </w:p>
    <w:p w14:paraId="72FF7B65" w14:textId="263AD2CD" w:rsidR="00025289" w:rsidRDefault="00025289" w:rsidP="006812AE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“looking”</w:t>
      </w:r>
      <w:r>
        <w:rPr>
          <w:rFonts w:hint="eastAsia"/>
          <w:sz w:val="32"/>
        </w:rPr>
        <w:t>方框中的</w:t>
      </w:r>
      <w:r>
        <w:rPr>
          <w:sz w:val="32"/>
        </w:rPr>
        <w:t>“</w:t>
      </w:r>
      <w:r w:rsidRPr="00B52FE9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F9E7DFB" w14:textId="4A60193F" w:rsidR="004656A8" w:rsidRDefault="004656A8" w:rsidP="00025289">
      <w:pPr>
        <w:pStyle w:val="a5"/>
        <w:rPr>
          <w:sz w:val="32"/>
        </w:rPr>
      </w:pPr>
      <w:r w:rsidRPr="00511CC1"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3DB7C337">
                <wp:simplePos x="0" y="0"/>
                <wp:positionH relativeFrom="column">
                  <wp:posOffset>1752600</wp:posOffset>
                </wp:positionH>
                <wp:positionV relativeFrom="paragraph">
                  <wp:posOffset>445135</wp:posOffset>
                </wp:positionV>
                <wp:extent cx="768485" cy="1247032"/>
                <wp:effectExtent l="50800" t="50800" r="44450" b="488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35.05pt" to="198.5pt,133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ins w:id="57" w:author="Chen Aline" w:date="2018-12-19T10:30:00Z">
        <w:r w:rsidR="004264C8">
          <w:rPr>
            <w:rFonts w:hint="eastAsia"/>
            <w:sz w:val="32"/>
            <w:lang w:eastAsia="zh-TW"/>
          </w:rPr>
          <w:tab/>
        </w:r>
      </w:ins>
      <w:del w:id="58" w:author="Chen Aline" w:date="2018-12-19T10:27:00Z">
        <w:r w:rsidR="00025289" w:rsidDel="005601F2">
          <w:rPr>
            <w:rFonts w:hint="eastAsia"/>
            <w:sz w:val="32"/>
            <w:lang w:eastAsia="zh-TW"/>
          </w:rPr>
          <w:tab/>
        </w:r>
        <w:r w:rsidDel="005601F2">
          <w:rPr>
            <w:sz w:val="32"/>
          </w:rPr>
          <w:delText>Click the “</w:delText>
        </w:r>
        <w:r w:rsidRPr="004656A8" w:rsidDel="005601F2">
          <w:rPr>
            <w:b/>
            <w:sz w:val="32"/>
          </w:rPr>
          <w:delText>webcam</w:delText>
        </w:r>
        <w:r w:rsidDel="005601F2">
          <w:rPr>
            <w:sz w:val="32"/>
          </w:rPr>
          <w:delText>” button in the “looking” bucket</w:delText>
        </w:r>
        <w:r w:rsidDel="005601F2">
          <w:rPr>
            <w:sz w:val="32"/>
          </w:rPr>
          <w:br/>
        </w:r>
      </w:del>
      <w:r w:rsidRPr="004656A8">
        <w:rPr>
          <w:noProof/>
          <w:sz w:val="32"/>
          <w:lang w:val="en-US" w:eastAsia="zh-TW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77777777" w:rsidR="004656A8" w:rsidRDefault="004656A8" w:rsidP="004656A8">
      <w:pPr>
        <w:rPr>
          <w:ins w:id="59" w:author="Chen Aline" w:date="2018-12-19T10:31:00Z"/>
          <w:rFonts w:hint="eastAsia"/>
          <w:sz w:val="32"/>
          <w:lang w:eastAsia="zh-TW"/>
        </w:rPr>
      </w:pPr>
    </w:p>
    <w:p w14:paraId="5E5C0B82" w14:textId="77777777" w:rsidR="00C8012C" w:rsidRDefault="00C8012C" w:rsidP="004656A8">
      <w:pPr>
        <w:rPr>
          <w:ins w:id="60" w:author="Chen Aline" w:date="2018-12-19T10:31:00Z"/>
          <w:rFonts w:hint="eastAsia"/>
          <w:sz w:val="32"/>
          <w:lang w:eastAsia="zh-TW"/>
        </w:rPr>
      </w:pPr>
    </w:p>
    <w:p w14:paraId="0C326F4E" w14:textId="77777777" w:rsidR="00C8012C" w:rsidRDefault="00C8012C" w:rsidP="004656A8">
      <w:pPr>
        <w:rPr>
          <w:ins w:id="61" w:author="Chen Aline" w:date="2018-12-19T10:31:00Z"/>
          <w:rFonts w:hint="eastAsia"/>
          <w:sz w:val="32"/>
          <w:lang w:eastAsia="zh-TW"/>
        </w:rPr>
      </w:pPr>
    </w:p>
    <w:p w14:paraId="05E4C2E1" w14:textId="77777777" w:rsidR="00C8012C" w:rsidRDefault="00C8012C" w:rsidP="004656A8">
      <w:pPr>
        <w:rPr>
          <w:ins w:id="62" w:author="Chen Aline" w:date="2018-12-19T10:31:00Z"/>
          <w:rFonts w:hint="eastAsia"/>
          <w:sz w:val="32"/>
          <w:lang w:eastAsia="zh-TW"/>
        </w:rPr>
      </w:pPr>
    </w:p>
    <w:p w14:paraId="3414E66A" w14:textId="77777777" w:rsidR="00C8012C" w:rsidRDefault="00C8012C" w:rsidP="004656A8">
      <w:pPr>
        <w:rPr>
          <w:ins w:id="63" w:author="Chen Aline" w:date="2018-12-19T10:31:00Z"/>
          <w:rFonts w:hint="eastAsia"/>
          <w:sz w:val="32"/>
          <w:lang w:eastAsia="zh-TW"/>
        </w:rPr>
      </w:pPr>
    </w:p>
    <w:p w14:paraId="20D83E96" w14:textId="77777777" w:rsidR="00C8012C" w:rsidRDefault="00C8012C" w:rsidP="004656A8">
      <w:pPr>
        <w:rPr>
          <w:ins w:id="64" w:author="Chen Aline" w:date="2018-12-19T10:31:00Z"/>
          <w:rFonts w:hint="eastAsia"/>
          <w:sz w:val="32"/>
          <w:lang w:eastAsia="zh-TW"/>
        </w:rPr>
      </w:pPr>
    </w:p>
    <w:p w14:paraId="22E5BE4F" w14:textId="77777777" w:rsidR="00C8012C" w:rsidRDefault="00C8012C" w:rsidP="004656A8">
      <w:pPr>
        <w:rPr>
          <w:ins w:id="65" w:author="Chen Aline" w:date="2018-12-19T10:31:00Z"/>
          <w:rFonts w:hint="eastAsia"/>
          <w:sz w:val="32"/>
          <w:lang w:eastAsia="zh-TW"/>
        </w:rPr>
      </w:pPr>
    </w:p>
    <w:p w14:paraId="62C2B0EB" w14:textId="77777777" w:rsidR="00C8012C" w:rsidRDefault="00C8012C" w:rsidP="004656A8">
      <w:pPr>
        <w:rPr>
          <w:ins w:id="66" w:author="Chen Aline" w:date="2018-12-19T10:31:00Z"/>
          <w:rFonts w:hint="eastAsia"/>
          <w:sz w:val="32"/>
          <w:lang w:eastAsia="zh-TW"/>
        </w:rPr>
      </w:pPr>
    </w:p>
    <w:p w14:paraId="620A0781" w14:textId="77777777" w:rsidR="00C8012C" w:rsidRDefault="00C8012C" w:rsidP="004656A8">
      <w:pPr>
        <w:rPr>
          <w:ins w:id="67" w:author="Chen Aline" w:date="2018-12-19T10:31:00Z"/>
          <w:rFonts w:hint="eastAsia"/>
          <w:sz w:val="32"/>
          <w:lang w:eastAsia="zh-TW"/>
        </w:rPr>
      </w:pPr>
    </w:p>
    <w:p w14:paraId="35CEBB6D" w14:textId="77777777" w:rsidR="00C8012C" w:rsidRPr="004656A8" w:rsidRDefault="00C8012C" w:rsidP="004656A8">
      <w:pPr>
        <w:rPr>
          <w:rFonts w:hint="eastAsia"/>
          <w:sz w:val="32"/>
          <w:lang w:eastAsia="zh-TW"/>
        </w:rPr>
      </w:pPr>
    </w:p>
    <w:p w14:paraId="41F73DB1" w14:textId="0123EC8B" w:rsidR="0074695F" w:rsidRDefault="0074695F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眼睛看著鏡頭，然後點選</w:t>
      </w:r>
      <w:r>
        <w:rPr>
          <w:sz w:val="32"/>
          <w:lang w:eastAsia="zh-TW"/>
        </w:rPr>
        <w:t>“</w:t>
      </w:r>
      <w:r w:rsidRPr="00047914">
        <w:rPr>
          <w:b/>
          <w:sz w:val="32"/>
          <w:lang w:eastAsia="zh-TW"/>
        </w:rPr>
        <w:t>Add</w:t>
      </w:r>
      <w:r>
        <w:rPr>
          <w:sz w:val="32"/>
          <w:lang w:eastAsia="zh-TW"/>
        </w:rPr>
        <w:t>”</w:t>
      </w:r>
    </w:p>
    <w:p w14:paraId="37D51FA5" w14:textId="65B93362" w:rsidR="00047914" w:rsidRDefault="00047914" w:rsidP="0074695F">
      <w:pPr>
        <w:pStyle w:val="a5"/>
        <w:ind w:firstLine="720"/>
        <w:rPr>
          <w:sz w:val="32"/>
        </w:rPr>
      </w:pPr>
      <w:del w:id="68" w:author="Chen Aline" w:date="2018-12-19T10:27:00Z">
        <w:r w:rsidDel="005601F2">
          <w:rPr>
            <w:sz w:val="32"/>
          </w:rPr>
          <w:delText>Look at the camera and click “</w:delText>
        </w:r>
        <w:r w:rsidRPr="00047914" w:rsidDel="005601F2">
          <w:rPr>
            <w:b/>
            <w:sz w:val="32"/>
          </w:rPr>
          <w:delText>Add</w:delText>
        </w:r>
        <w:r w:rsidDel="005601F2">
          <w:rPr>
            <w:sz w:val="32"/>
          </w:rPr>
          <w:delText>”</w:delText>
        </w:r>
        <w:r w:rsidDel="005601F2">
          <w:rPr>
            <w:sz w:val="32"/>
          </w:rPr>
          <w:br/>
        </w:r>
      </w:del>
      <w:r w:rsidRPr="00047914">
        <w:rPr>
          <w:noProof/>
          <w:sz w:val="32"/>
          <w:lang w:val="en-US" w:eastAsia="zh-TW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a5"/>
        <w:rPr>
          <w:sz w:val="32"/>
        </w:rPr>
      </w:pPr>
    </w:p>
    <w:p w14:paraId="07980BDC" w14:textId="3046BDB1" w:rsidR="003C7D6F" w:rsidRDefault="003C7D6F" w:rsidP="00047914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重複直到你有</w:t>
      </w:r>
      <w:r w:rsidRPr="00025289">
        <w:rPr>
          <w:b/>
          <w:sz w:val="32"/>
          <w:lang w:val="en-US" w:eastAsia="zh-TW"/>
        </w:rPr>
        <w:t>10</w:t>
      </w:r>
      <w:r w:rsidRPr="00025289">
        <w:rPr>
          <w:rFonts w:hint="eastAsia"/>
          <w:b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這樣的照片</w:t>
      </w:r>
    </w:p>
    <w:p w14:paraId="73296033" w14:textId="6FB0E151" w:rsidR="00047914" w:rsidRDefault="00047914" w:rsidP="003C7D6F">
      <w:pPr>
        <w:pStyle w:val="a5"/>
        <w:ind w:firstLine="720"/>
        <w:rPr>
          <w:ins w:id="69" w:author="Chen Aline" w:date="2018-12-19T10:30:00Z"/>
          <w:rFonts w:hint="eastAsia"/>
          <w:sz w:val="32"/>
          <w:lang w:eastAsia="zh-TW"/>
        </w:rPr>
      </w:pPr>
      <w:del w:id="70" w:author="Chen Aline" w:date="2018-12-19T10:27:00Z">
        <w:r w:rsidDel="005601F2">
          <w:rPr>
            <w:sz w:val="32"/>
          </w:rPr>
          <w:lastRenderedPageBreak/>
          <w:delText xml:space="preserve">Repeat until you’ve got </w:delText>
        </w:r>
        <w:r w:rsidRPr="00047914" w:rsidDel="005601F2">
          <w:rPr>
            <w:b/>
            <w:sz w:val="32"/>
          </w:rPr>
          <w:delText>ten photos</w:delText>
        </w:r>
        <w:r w:rsidDel="005601F2">
          <w:rPr>
            <w:sz w:val="32"/>
          </w:rPr>
          <w:delText xml:space="preserve"> like this</w:delText>
        </w:r>
        <w:r w:rsidDel="005601F2">
          <w:rPr>
            <w:sz w:val="32"/>
          </w:rPr>
          <w:br/>
        </w:r>
      </w:del>
      <w:r w:rsidRPr="00047914">
        <w:rPr>
          <w:noProof/>
          <w:sz w:val="32"/>
          <w:lang w:val="en-US" w:eastAsia="zh-TW"/>
        </w:rPr>
        <w:drawing>
          <wp:inline distT="0" distB="0" distL="0" distR="0" wp14:anchorId="289C4D00" wp14:editId="21A095DC">
            <wp:extent cx="5760000" cy="3213350"/>
            <wp:effectExtent l="12700" t="12700" r="1905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r="2259"/>
                    <a:stretch/>
                  </pic:blipFill>
                  <pic:spPr bwMode="auto">
                    <a:xfrm>
                      <a:off x="0" y="0"/>
                      <a:ext cx="5760000" cy="3213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396171" w14:textId="77777777" w:rsidR="00C8012C" w:rsidRPr="00047914" w:rsidRDefault="00C8012C" w:rsidP="003C7D6F">
      <w:pPr>
        <w:pStyle w:val="a5"/>
        <w:ind w:firstLine="720"/>
        <w:rPr>
          <w:rFonts w:hint="eastAsia"/>
          <w:sz w:val="32"/>
          <w:lang w:eastAsia="zh-TW"/>
        </w:rPr>
      </w:pPr>
    </w:p>
    <w:p w14:paraId="53CA0AA9" w14:textId="2D123E7C" w:rsidR="003B79FB" w:rsidRDefault="003B79FB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61E133FB" w14:textId="0F1FC57C" w:rsidR="00E16015" w:rsidDel="005601F2" w:rsidRDefault="00E16015" w:rsidP="003B79FB">
      <w:pPr>
        <w:pStyle w:val="a5"/>
        <w:ind w:firstLine="720"/>
        <w:rPr>
          <w:del w:id="71" w:author="Chen Aline" w:date="2018-12-19T10:27:00Z"/>
          <w:sz w:val="32"/>
        </w:rPr>
      </w:pPr>
      <w:del w:id="72" w:author="Chen Aline" w:date="2018-12-19T10:27:00Z">
        <w:r w:rsidDel="005601F2">
          <w:rPr>
            <w:sz w:val="32"/>
          </w:rPr>
          <w:delText>Click “</w:delText>
        </w:r>
        <w:r w:rsidRPr="00E16015" w:rsidDel="005601F2">
          <w:rPr>
            <w:b/>
            <w:sz w:val="32"/>
          </w:rPr>
          <w:delText>&lt; Back to project</w:delText>
        </w:r>
        <w:r w:rsidRPr="00E16015" w:rsidDel="005601F2">
          <w:rPr>
            <w:sz w:val="32"/>
          </w:rPr>
          <w:delText>”</w:delText>
        </w:r>
      </w:del>
    </w:p>
    <w:p w14:paraId="179413E8" w14:textId="77777777" w:rsidR="00E16015" w:rsidRPr="00E16015" w:rsidRDefault="00E16015" w:rsidP="00E16015">
      <w:pPr>
        <w:pStyle w:val="a5"/>
        <w:rPr>
          <w:sz w:val="32"/>
        </w:rPr>
      </w:pPr>
    </w:p>
    <w:p w14:paraId="6950CE29" w14:textId="21D14840" w:rsidR="00434377" w:rsidRDefault="00434377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E16015">
        <w:rPr>
          <w:b/>
          <w:sz w:val="32"/>
        </w:rPr>
        <w:t>Learn &amp; Test</w:t>
      </w:r>
    </w:p>
    <w:p w14:paraId="36D7D60C" w14:textId="36DA2918" w:rsidR="00E16015" w:rsidRPr="00E16015" w:rsidDel="005601F2" w:rsidRDefault="00E16015" w:rsidP="00434377">
      <w:pPr>
        <w:pStyle w:val="a5"/>
        <w:ind w:firstLine="720"/>
        <w:rPr>
          <w:del w:id="73" w:author="Chen Aline" w:date="2018-12-19T10:27:00Z"/>
          <w:sz w:val="32"/>
        </w:rPr>
      </w:pPr>
      <w:del w:id="74" w:author="Chen Aline" w:date="2018-12-19T10:27:00Z">
        <w:r w:rsidDel="005601F2">
          <w:rPr>
            <w:sz w:val="32"/>
          </w:rPr>
          <w:delText xml:space="preserve">Click </w:delText>
        </w:r>
        <w:r w:rsidRPr="00E16015" w:rsidDel="005601F2">
          <w:rPr>
            <w:b/>
            <w:sz w:val="32"/>
          </w:rPr>
          <w:delText>Learn &amp; Test</w:delText>
        </w:r>
      </w:del>
    </w:p>
    <w:p w14:paraId="5D8344A3" w14:textId="77777777" w:rsidR="00E16015" w:rsidRPr="00E16015" w:rsidRDefault="00E16015" w:rsidP="00E16015">
      <w:pPr>
        <w:pStyle w:val="a5"/>
        <w:rPr>
          <w:sz w:val="32"/>
        </w:rPr>
      </w:pPr>
    </w:p>
    <w:p w14:paraId="0B7D2A95" w14:textId="77777777" w:rsidR="00776CD9" w:rsidRDefault="009A15DD" w:rsidP="00511CC1">
      <w:pPr>
        <w:pStyle w:val="a5"/>
        <w:numPr>
          <w:ilvl w:val="0"/>
          <w:numId w:val="1"/>
        </w:numPr>
        <w:rPr>
          <w:ins w:id="75" w:author="Chen Aline" w:date="2018-12-19T10:31:00Z"/>
          <w:rFonts w:hint="eastAsia"/>
          <w:sz w:val="32"/>
        </w:rPr>
      </w:pPr>
      <w:r>
        <w:rPr>
          <w:rFonts w:hint="eastAsia"/>
          <w:sz w:val="32"/>
        </w:rPr>
        <w:t>點選</w:t>
      </w:r>
      <w:r w:rsidRPr="00511CC1">
        <w:rPr>
          <w:sz w:val="32"/>
        </w:rPr>
        <w:t>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</w:t>
      </w:r>
      <w:r>
        <w:rPr>
          <w:rFonts w:hint="eastAsia"/>
          <w:sz w:val="32"/>
          <w:lang w:eastAsia="zh-TW"/>
        </w:rPr>
        <w:t>，電腦可能需要幾分鐘</w:t>
      </w:r>
    </w:p>
    <w:p w14:paraId="7827F82E" w14:textId="5BD75F08" w:rsidR="009A15DD" w:rsidRDefault="009A15DD" w:rsidP="00776CD9">
      <w:pPr>
        <w:pStyle w:val="a5"/>
        <w:ind w:firstLine="720"/>
        <w:rPr>
          <w:sz w:val="32"/>
        </w:rPr>
        <w:pPrChange w:id="76" w:author="Chen Aline" w:date="2018-12-19T10:31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的時間來訓練模型</w:t>
      </w:r>
    </w:p>
    <w:p w14:paraId="62272949" w14:textId="68A7CBD5" w:rsidR="00A13F48" w:rsidRPr="00311FFE" w:rsidRDefault="00511CC1" w:rsidP="009A15DD">
      <w:pPr>
        <w:pStyle w:val="a5"/>
        <w:rPr>
          <w:sz w:val="32"/>
        </w:rPr>
      </w:pPr>
      <w:r w:rsidRPr="00511CC1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7CDD2F03">
                <wp:simplePos x="0" y="0"/>
                <wp:positionH relativeFrom="column">
                  <wp:posOffset>2362200</wp:posOffset>
                </wp:positionH>
                <wp:positionV relativeFrom="paragraph">
                  <wp:posOffset>685800</wp:posOffset>
                </wp:positionV>
                <wp:extent cx="1676400" cy="1587667"/>
                <wp:effectExtent l="50800" t="50800" r="25400" b="635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pt,54pt" to="318pt,17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ins w:id="77" w:author="Chen Aline" w:date="2018-12-19T10:31:00Z">
        <w:r w:rsidR="00A75A06">
          <w:rPr>
            <w:rFonts w:hint="eastAsia"/>
            <w:sz w:val="32"/>
            <w:lang w:eastAsia="zh-TW"/>
          </w:rPr>
          <w:tab/>
        </w:r>
      </w:ins>
      <w:del w:id="78" w:author="Chen Aline" w:date="2018-12-19T10:27:00Z">
        <w:r w:rsidR="009A15DD" w:rsidDel="005601F2">
          <w:rPr>
            <w:rFonts w:hint="eastAsia"/>
            <w:sz w:val="32"/>
            <w:lang w:eastAsia="zh-TW"/>
          </w:rPr>
          <w:tab/>
        </w:r>
        <w:r w:rsidRPr="00511CC1" w:rsidDel="005601F2">
          <w:rPr>
            <w:sz w:val="32"/>
          </w:rPr>
          <w:delText>Click the “</w:delText>
        </w:r>
        <w:r w:rsidDel="005601F2">
          <w:rPr>
            <w:b/>
            <w:sz w:val="32"/>
          </w:rPr>
          <w:delText>Train new machine learning model</w:delText>
        </w:r>
        <w:r w:rsidRPr="00511CC1" w:rsidDel="005601F2">
          <w:rPr>
            <w:sz w:val="32"/>
          </w:rPr>
          <w:delText>” button</w:delText>
        </w:r>
        <w:r w:rsidDel="005601F2">
          <w:rPr>
            <w:sz w:val="32"/>
          </w:rPr>
          <w:br/>
        </w:r>
        <w:r w:rsidRPr="00511CC1" w:rsidDel="005601F2">
          <w:rPr>
            <w:i/>
            <w:sz w:val="32"/>
          </w:rPr>
          <w:delText>It</w:delText>
        </w:r>
        <w:r w:rsidDel="005601F2">
          <w:rPr>
            <w:i/>
            <w:sz w:val="32"/>
          </w:rPr>
          <w:delText xml:space="preserve"> might take a few minutes for the model to train.</w:delText>
        </w:r>
        <w:r w:rsidR="005A767F" w:rsidDel="005601F2">
          <w:rPr>
            <w:b/>
            <w:sz w:val="32"/>
          </w:rPr>
          <w:br/>
        </w:r>
      </w:del>
      <w:r w:rsidR="00135172" w:rsidRPr="00135172">
        <w:rPr>
          <w:i/>
          <w:noProof/>
          <w:sz w:val="32"/>
          <w:lang w:val="en-US" w:eastAsia="zh-TW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lastRenderedPageBreak/>
        <w:br/>
      </w:r>
    </w:p>
    <w:p w14:paraId="1FC7EDE2" w14:textId="56C0B022" w:rsidR="007D42FD" w:rsidRDefault="007D42FD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3738EDCC" w:rsidR="007225C7" w:rsidRPr="0066410F" w:rsidDel="005601F2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9" w:author="Chen Aline" w:date="2018-12-19T10:27:00Z"/>
          <w:rFonts w:ascii="Garamond" w:hAnsi="Garamond"/>
          <w:b/>
          <w:color w:val="385623" w:themeColor="accent6" w:themeShade="80"/>
          <w:sz w:val="40"/>
        </w:rPr>
      </w:pPr>
      <w:del w:id="80" w:author="Chen Aline" w:date="2018-12-19T10:27:00Z">
        <w:r w:rsidRPr="0066410F" w:rsidDel="005601F2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7117F2" w:rsidDel="005601F2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5601F2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65A53D6" w14:textId="1348927B" w:rsidR="003F0EA6" w:rsidRPr="0066410F" w:rsidRDefault="003F0EA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你開始訓練電腦辨別一張照片中的臉是否被遮住。你用拍攝範例照片的方式來訓練</w:t>
      </w:r>
      <w:r w:rsidR="00E25073">
        <w:rPr>
          <w:rFonts w:ascii="Garamond" w:hAnsi="Garamond" w:hint="eastAsia"/>
          <w:sz w:val="36"/>
          <w:lang w:eastAsia="zh-TW"/>
        </w:rPr>
        <w:t>一個機器學習『模型』</w:t>
      </w:r>
      <w:r w:rsidR="00B27695">
        <w:rPr>
          <w:rFonts w:ascii="Garamond" w:hAnsi="Garamond" w:hint="eastAsia"/>
          <w:sz w:val="36"/>
          <w:lang w:eastAsia="zh-TW"/>
        </w:rPr>
        <w:t>。</w:t>
      </w:r>
    </w:p>
    <w:p w14:paraId="0B280B92" w14:textId="557D978F" w:rsidR="00CA30DA" w:rsidDel="005601F2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81" w:author="Chen Aline" w:date="2018-12-19T10:27:00Z"/>
          <w:rFonts w:ascii="Garamond" w:hAnsi="Garamond"/>
          <w:sz w:val="36"/>
        </w:rPr>
      </w:pPr>
      <w:del w:id="82" w:author="Chen Aline" w:date="2018-12-19T10:27:00Z">
        <w:r w:rsidRPr="0066410F" w:rsidDel="005601F2">
          <w:rPr>
            <w:rFonts w:ascii="Garamond" w:hAnsi="Garamond"/>
            <w:sz w:val="36"/>
          </w:rPr>
          <w:delText xml:space="preserve">You’ve started to train a computer to recognise </w:delText>
        </w:r>
        <w:r w:rsidR="00280315" w:rsidDel="005601F2">
          <w:rPr>
            <w:rFonts w:ascii="Garamond" w:hAnsi="Garamond"/>
            <w:sz w:val="36"/>
          </w:rPr>
          <w:delText>whether photos of a face and photos of a covered face</w:delText>
        </w:r>
        <w:r w:rsidDel="005601F2">
          <w:rPr>
            <w:rFonts w:ascii="Garamond" w:hAnsi="Garamond"/>
            <w:sz w:val="36"/>
          </w:rPr>
          <w:delText>.</w:delText>
        </w:r>
        <w:r w:rsidRPr="0066410F" w:rsidDel="005601F2">
          <w:rPr>
            <w:rFonts w:ascii="Garamond" w:hAnsi="Garamond"/>
            <w:sz w:val="36"/>
          </w:rPr>
          <w:delText xml:space="preserve"> </w:delText>
        </w:r>
        <w:r w:rsidDel="005601F2">
          <w:rPr>
            <w:rFonts w:ascii="Garamond" w:hAnsi="Garamond"/>
            <w:sz w:val="36"/>
          </w:rPr>
          <w:delText>You</w:delText>
        </w:r>
        <w:r w:rsidRPr="0066410F" w:rsidDel="005601F2">
          <w:rPr>
            <w:rFonts w:ascii="Garamond" w:hAnsi="Garamond"/>
            <w:sz w:val="36"/>
          </w:rPr>
          <w:delText xml:space="preserve"> are</w:delText>
        </w:r>
        <w:r w:rsidDel="005601F2">
          <w:rPr>
            <w:rFonts w:ascii="Garamond" w:hAnsi="Garamond"/>
            <w:sz w:val="36"/>
          </w:rPr>
          <w:delText xml:space="preserve"> doing it by taking example photos</w:delText>
        </w:r>
        <w:r w:rsidRPr="0066410F" w:rsidDel="005601F2">
          <w:rPr>
            <w:rFonts w:ascii="Garamond" w:hAnsi="Garamond"/>
            <w:sz w:val="36"/>
          </w:rPr>
          <w:delText xml:space="preserve">. These examples are being used to train a machine learning “model”. </w:delText>
        </w:r>
      </w:del>
    </w:p>
    <w:p w14:paraId="1A5083C8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9DCB672" w14:textId="124FBA52" w:rsidR="00B27695" w:rsidRPr="00B27695" w:rsidRDefault="00B27695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1DDC5BC9" w14:textId="0CCF819D" w:rsidR="00CA30DA" w:rsidDel="005601F2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83" w:author="Chen Aline" w:date="2018-12-19T10:27:00Z"/>
          <w:rFonts w:ascii="Garamond" w:hAnsi="Garamond"/>
          <w:sz w:val="36"/>
        </w:rPr>
      </w:pPr>
      <w:del w:id="84" w:author="Chen Aline" w:date="2018-12-19T10:27:00Z">
        <w:r w:rsidRPr="0066410F" w:rsidDel="005601F2">
          <w:rPr>
            <w:rFonts w:ascii="Garamond" w:hAnsi="Garamond"/>
            <w:sz w:val="36"/>
          </w:rPr>
          <w:delText>This is called “supervised learning” because of the way you are supervising the computer’s training.</w:delText>
        </w:r>
      </w:del>
    </w:p>
    <w:p w14:paraId="29B9F67A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12CBB65" w14:textId="2CA13B44" w:rsidR="009E4D01" w:rsidRPr="0066410F" w:rsidRDefault="009E4D01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電腦會從範例照片中找尋共通模式</w:t>
      </w:r>
      <w:r w:rsidR="00F37839">
        <w:rPr>
          <w:rFonts w:ascii="Garamond" w:hAnsi="Garamond" w:hint="eastAsia"/>
          <w:sz w:val="36"/>
          <w:lang w:eastAsia="zh-TW"/>
        </w:rPr>
        <w:t>，這些模式會被拿來辨識新照片</w:t>
      </w:r>
      <w:r w:rsidR="00F062D1">
        <w:rPr>
          <w:rFonts w:ascii="Garamond" w:hAnsi="Garamond" w:hint="eastAsia"/>
          <w:sz w:val="36"/>
          <w:lang w:eastAsia="zh-TW"/>
        </w:rPr>
        <w:t>。</w:t>
      </w:r>
    </w:p>
    <w:p w14:paraId="3E4E1C28" w14:textId="309B0475" w:rsidR="007225C7" w:rsidRPr="0074367F" w:rsidDel="005601F2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85" w:author="Chen Aline" w:date="2018-12-19T10:27:00Z"/>
          <w:rFonts w:ascii="Garamond" w:hAnsi="Garamond"/>
          <w:sz w:val="36"/>
        </w:rPr>
      </w:pPr>
      <w:del w:id="86" w:author="Chen Aline" w:date="2018-12-19T10:27:00Z">
        <w:r w:rsidRPr="0066410F" w:rsidDel="005601F2">
          <w:rPr>
            <w:rFonts w:ascii="Garamond" w:hAnsi="Garamond"/>
            <w:sz w:val="36"/>
          </w:rPr>
          <w:delText xml:space="preserve">The computer will learn from patterns in the </w:delText>
        </w:r>
        <w:r w:rsidR="00280315" w:rsidDel="005601F2">
          <w:rPr>
            <w:rFonts w:ascii="Garamond" w:hAnsi="Garamond"/>
            <w:sz w:val="36"/>
          </w:rPr>
          <w:delText xml:space="preserve">shapes </w:delText>
        </w:r>
        <w:r w:rsidDel="005601F2">
          <w:rPr>
            <w:rFonts w:ascii="Garamond" w:hAnsi="Garamond"/>
            <w:sz w:val="36"/>
          </w:rPr>
          <w:delText xml:space="preserve">from each of the photos </w:delText>
        </w:r>
        <w:r w:rsidRPr="0066410F" w:rsidDel="005601F2">
          <w:rPr>
            <w:rFonts w:ascii="Garamond" w:hAnsi="Garamond"/>
            <w:sz w:val="36"/>
          </w:rPr>
          <w:delText xml:space="preserve">you’ve given it.  These will be used to recognise new </w:delText>
        </w:r>
        <w:r w:rsidDel="005601F2">
          <w:rPr>
            <w:rFonts w:ascii="Garamond" w:hAnsi="Garamond"/>
            <w:sz w:val="36"/>
          </w:rPr>
          <w:delText>photos</w:delText>
        </w:r>
        <w:r w:rsidRPr="0066410F" w:rsidDel="005601F2">
          <w:rPr>
            <w:rFonts w:ascii="Garamond" w:hAnsi="Garamond"/>
            <w:sz w:val="36"/>
          </w:rPr>
          <w:delText>.</w:delText>
        </w:r>
        <w:r w:rsidDel="005601F2">
          <w:rPr>
            <w:rFonts w:ascii="Garamond" w:hAnsi="Garamond"/>
            <w:sz w:val="36"/>
          </w:rPr>
          <w:delText xml:space="preserve"> </w:delText>
        </w:r>
      </w:del>
    </w:p>
    <w:p w14:paraId="099E8B8B" w14:textId="3A149CDB" w:rsidR="00AC57A8" w:rsidRPr="00AC57A8" w:rsidRDefault="00AC57A8" w:rsidP="00AC57A8">
      <w:pPr>
        <w:rPr>
          <w:sz w:val="32"/>
        </w:rPr>
      </w:pPr>
    </w:p>
    <w:p w14:paraId="406B7832" w14:textId="056E8FBE" w:rsidR="00F062D1" w:rsidRDefault="00F062D1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</w:p>
    <w:p w14:paraId="1160628E" w14:textId="3A71B1BF" w:rsidR="00511CC1" w:rsidRDefault="00511CC1" w:rsidP="00F062D1">
      <w:pPr>
        <w:pStyle w:val="a5"/>
        <w:ind w:firstLine="720"/>
        <w:rPr>
          <w:sz w:val="32"/>
        </w:rPr>
      </w:pPr>
      <w:del w:id="87" w:author="Chen Aline" w:date="2018-12-19T10:27:00Z">
        <w:r w:rsidDel="005601F2">
          <w:rPr>
            <w:sz w:val="32"/>
          </w:rPr>
          <w:delText>Click “</w:delText>
        </w:r>
        <w:r w:rsidRPr="00E16015" w:rsidDel="005601F2">
          <w:rPr>
            <w:b/>
            <w:sz w:val="32"/>
          </w:rPr>
          <w:delText>&lt; Back to project</w:delText>
        </w:r>
        <w:r w:rsidDel="005601F2">
          <w:rPr>
            <w:sz w:val="32"/>
          </w:rPr>
          <w:delText>”</w:delText>
        </w:r>
        <w:r w:rsidDel="005601F2">
          <w:rPr>
            <w:sz w:val="32"/>
          </w:rPr>
          <w:br/>
        </w:r>
      </w:del>
    </w:p>
    <w:p w14:paraId="06743F22" w14:textId="6B55C7B8" w:rsidR="004B7B46" w:rsidRDefault="004B7B46" w:rsidP="00511CC1">
      <w:pPr>
        <w:pStyle w:val="a5"/>
        <w:numPr>
          <w:ilvl w:val="0"/>
          <w:numId w:val="1"/>
        </w:numPr>
        <w:rPr>
          <w:ins w:id="88" w:author="Chen Aline" w:date="2018-12-19T10:31:00Z"/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Make</w:t>
      </w:r>
      <w:r w:rsidRPr="006B4CCD"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6B26B583" w14:textId="77777777" w:rsidR="002D22BA" w:rsidRPr="002D22BA" w:rsidRDefault="002D22BA" w:rsidP="002D22BA">
      <w:pPr>
        <w:rPr>
          <w:rFonts w:hint="eastAsia"/>
          <w:sz w:val="32"/>
          <w:lang w:eastAsia="zh-TW"/>
          <w:rPrChange w:id="89" w:author="Chen Aline" w:date="2018-12-19T10:31:00Z">
            <w:rPr/>
          </w:rPrChange>
        </w:rPr>
        <w:pPrChange w:id="90" w:author="Chen Aline" w:date="2018-12-19T10:31:00Z">
          <w:pPr>
            <w:pStyle w:val="a5"/>
            <w:numPr>
              <w:numId w:val="1"/>
            </w:numPr>
            <w:ind w:hanging="360"/>
          </w:pPr>
        </w:pPrChange>
      </w:pPr>
    </w:p>
    <w:p w14:paraId="39B1979C" w14:textId="06EDCE51" w:rsidR="00511CC1" w:rsidDel="005601F2" w:rsidRDefault="00511CC1" w:rsidP="004B7B46">
      <w:pPr>
        <w:pStyle w:val="a5"/>
        <w:ind w:firstLine="720"/>
        <w:rPr>
          <w:del w:id="91" w:author="Chen Aline" w:date="2018-12-19T10:27:00Z"/>
          <w:sz w:val="32"/>
        </w:rPr>
      </w:pPr>
      <w:del w:id="92" w:author="Chen Aline" w:date="2018-12-19T10:27:00Z">
        <w:r w:rsidDel="005601F2">
          <w:rPr>
            <w:sz w:val="32"/>
          </w:rPr>
          <w:delText xml:space="preserve">Click </w:delText>
        </w:r>
        <w:r w:rsidR="006B4CCD" w:rsidDel="005601F2">
          <w:rPr>
            <w:sz w:val="32"/>
          </w:rPr>
          <w:delText>the “</w:delText>
        </w:r>
        <w:r w:rsidR="006B4CCD" w:rsidDel="005601F2">
          <w:rPr>
            <w:b/>
            <w:sz w:val="32"/>
          </w:rPr>
          <w:delText>Make</w:delText>
        </w:r>
        <w:r w:rsidR="006B4CCD" w:rsidRPr="006B4CCD" w:rsidDel="005601F2">
          <w:rPr>
            <w:sz w:val="32"/>
          </w:rPr>
          <w:delText>” button</w:delText>
        </w:r>
      </w:del>
    </w:p>
    <w:p w14:paraId="3C9C6679" w14:textId="377354CC" w:rsidR="000B0C6F" w:rsidRDefault="000B0C6F" w:rsidP="00384420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>
        <w:rPr>
          <w:sz w:val="32"/>
        </w:rPr>
        <w:t>”</w:t>
      </w:r>
    </w:p>
    <w:p w14:paraId="28319E15" w14:textId="1111EF27" w:rsidR="006B4CCD" w:rsidRDefault="0091316E" w:rsidP="000B0C6F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957C7" wp14:editId="510076BE">
                <wp:simplePos x="0" y="0"/>
                <wp:positionH relativeFrom="column">
                  <wp:posOffset>2971800</wp:posOffset>
                </wp:positionH>
                <wp:positionV relativeFrom="paragraph">
                  <wp:posOffset>114300</wp:posOffset>
                </wp:positionV>
                <wp:extent cx="1323473" cy="865873"/>
                <wp:effectExtent l="50800" t="50800" r="48260" b="7429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473" cy="865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4pt,9pt" to="338.2pt,77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" strokecolor="#4472c4 [3204]" strokeweight="7.5pt">
                <v:stroke endarrow="block" joinstyle="miter"/>
              </v:line>
            </w:pict>
          </mc:Fallback>
        </mc:AlternateContent>
      </w:r>
      <w:ins w:id="93" w:author="Chen Aline" w:date="2018-12-19T10:31:00Z">
        <w:r w:rsidR="004446A3">
          <w:rPr>
            <w:rFonts w:hint="eastAsia"/>
            <w:sz w:val="32"/>
            <w:lang w:eastAsia="zh-TW"/>
          </w:rPr>
          <w:tab/>
        </w:r>
      </w:ins>
      <w:del w:id="94" w:author="Chen Aline" w:date="2018-12-19T10:27:00Z">
        <w:r w:rsidR="000B0C6F" w:rsidDel="005601F2">
          <w:rPr>
            <w:rFonts w:hint="eastAsia"/>
            <w:sz w:val="32"/>
            <w:lang w:eastAsia="zh-TW"/>
          </w:rPr>
          <w:tab/>
        </w:r>
        <w:r w:rsidR="006B4CCD" w:rsidDel="005601F2">
          <w:rPr>
            <w:sz w:val="32"/>
          </w:rPr>
          <w:delText>Click “</w:delText>
        </w:r>
        <w:r w:rsidR="006B4CCD" w:rsidRPr="006B4CCD" w:rsidDel="005601F2">
          <w:rPr>
            <w:b/>
            <w:sz w:val="32"/>
          </w:rPr>
          <w:delText>Scratch</w:delText>
        </w:r>
        <w:r w:rsidDel="005601F2">
          <w:rPr>
            <w:b/>
            <w:sz w:val="32"/>
          </w:rPr>
          <w:delText xml:space="preserve"> 3</w:delText>
        </w:r>
        <w:r w:rsidR="006B4CCD" w:rsidDel="005601F2">
          <w:rPr>
            <w:sz w:val="32"/>
          </w:rPr>
          <w:delText>”</w:delText>
        </w:r>
        <w:r w:rsidDel="005601F2">
          <w:rPr>
            <w:sz w:val="32"/>
          </w:rPr>
          <w:br/>
        </w:r>
      </w:del>
      <w:r w:rsidRPr="0091316E">
        <w:rPr>
          <w:noProof/>
          <w:sz w:val="32"/>
          <w:lang w:val="en-US" w:eastAsia="zh-TW"/>
        </w:rPr>
        <w:drawing>
          <wp:inline distT="0" distB="0" distL="0" distR="0" wp14:anchorId="52033DE2" wp14:editId="1B60F937">
            <wp:extent cx="5301588" cy="1919004"/>
            <wp:effectExtent l="12700" t="12700" r="762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10180" b="8634"/>
                    <a:stretch/>
                  </pic:blipFill>
                  <pic:spPr bwMode="auto">
                    <a:xfrm>
                      <a:off x="0" y="0"/>
                      <a:ext cx="5302484" cy="1919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4CCD">
        <w:rPr>
          <w:sz w:val="32"/>
        </w:rPr>
        <w:br/>
      </w:r>
    </w:p>
    <w:p w14:paraId="70E64A89" w14:textId="0137CA09" w:rsidR="00622E1E" w:rsidRDefault="00622E1E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5A767F">
        <w:rPr>
          <w:b/>
          <w:sz w:val="32"/>
        </w:rPr>
        <w:t>Open in Scratch</w:t>
      </w:r>
      <w:r>
        <w:rPr>
          <w:b/>
          <w:sz w:val="32"/>
        </w:rPr>
        <w:t xml:space="preserve"> 3</w:t>
      </w:r>
      <w:r w:rsidRPr="0091316E">
        <w:rPr>
          <w:sz w:val="32"/>
        </w:rPr>
        <w:t>”</w:t>
      </w:r>
    </w:p>
    <w:p w14:paraId="3E80F8DB" w14:textId="2A37D35B" w:rsidR="00384420" w:rsidRPr="00311FFE" w:rsidRDefault="00511CC1" w:rsidP="00622E1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678C4CC9">
                <wp:simplePos x="0" y="0"/>
                <wp:positionH relativeFrom="column">
                  <wp:posOffset>1600200</wp:posOffset>
                </wp:positionH>
                <wp:positionV relativeFrom="paragraph">
                  <wp:posOffset>762000</wp:posOffset>
                </wp:positionV>
                <wp:extent cx="3192379" cy="257175"/>
                <wp:effectExtent l="0" t="177800" r="8255" b="1238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pt,60pt" to="377.35pt,80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ins w:id="95" w:author="Chen Aline" w:date="2018-12-19T10:31:00Z">
        <w:r w:rsidR="007F45E8">
          <w:rPr>
            <w:rFonts w:hint="eastAsia"/>
            <w:sz w:val="32"/>
            <w:lang w:eastAsia="zh-TW"/>
          </w:rPr>
          <w:tab/>
        </w:r>
      </w:ins>
      <w:del w:id="96" w:author="Chen Aline" w:date="2018-12-19T10:27:00Z">
        <w:r w:rsidR="00622E1E" w:rsidDel="005601F2">
          <w:rPr>
            <w:rFonts w:hint="eastAsia"/>
            <w:sz w:val="32"/>
            <w:lang w:eastAsia="zh-TW"/>
          </w:rPr>
          <w:tab/>
        </w:r>
        <w:r w:rsidDel="005601F2">
          <w:rPr>
            <w:sz w:val="32"/>
          </w:rPr>
          <w:delText xml:space="preserve">Click on </w:delText>
        </w:r>
        <w:r w:rsidR="0091316E" w:rsidDel="005601F2">
          <w:rPr>
            <w:sz w:val="32"/>
          </w:rPr>
          <w:delText>“</w:delText>
        </w:r>
        <w:r w:rsidRPr="005A767F" w:rsidDel="005601F2">
          <w:rPr>
            <w:b/>
            <w:sz w:val="32"/>
          </w:rPr>
          <w:delText>Open in Scratch</w:delText>
        </w:r>
        <w:r w:rsidR="0091316E" w:rsidDel="005601F2">
          <w:rPr>
            <w:b/>
            <w:sz w:val="32"/>
          </w:rPr>
          <w:delText xml:space="preserve"> 3</w:delText>
        </w:r>
        <w:r w:rsidR="0091316E" w:rsidRPr="0091316E" w:rsidDel="005601F2">
          <w:rPr>
            <w:sz w:val="32"/>
          </w:rPr>
          <w:delText>”</w:delText>
        </w:r>
        <w:r w:rsidDel="005601F2">
          <w:rPr>
            <w:sz w:val="32"/>
          </w:rPr>
          <w:br/>
        </w:r>
      </w:del>
      <w:r w:rsidR="0091316E" w:rsidRPr="0091316E">
        <w:rPr>
          <w:noProof/>
          <w:sz w:val="32"/>
          <w:lang w:val="en-US" w:eastAsia="zh-TW"/>
        </w:rPr>
        <w:drawing>
          <wp:inline distT="0" distB="0" distL="0" distR="0" wp14:anchorId="469CE749" wp14:editId="20FABE5D">
            <wp:extent cx="5398638" cy="1756443"/>
            <wp:effectExtent l="12700" t="1270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171" b="15586"/>
                    <a:stretch/>
                  </pic:blipFill>
                  <pic:spPr bwMode="auto">
                    <a:xfrm>
                      <a:off x="0" y="0"/>
                      <a:ext cx="5400000" cy="175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A2E5C58" w14:textId="5BC28A8B" w:rsidR="00737D7B" w:rsidRDefault="00737D7B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點按</w:t>
      </w:r>
      <w:r>
        <w:rPr>
          <w:sz w:val="32"/>
        </w:rPr>
        <w:t>“</w:t>
      </w:r>
      <w:r w:rsidRPr="0091316E">
        <w:rPr>
          <w:b/>
          <w:sz w:val="32"/>
        </w:rPr>
        <w:t>Try it!</w:t>
      </w:r>
      <w:r>
        <w:rPr>
          <w:sz w:val="32"/>
        </w:rPr>
        <w:t>”</w:t>
      </w:r>
    </w:p>
    <w:p w14:paraId="59C52069" w14:textId="5363E299" w:rsidR="0091316E" w:rsidRDefault="0091316E" w:rsidP="00737D7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C8116C" wp14:editId="42358A17">
                <wp:simplePos x="0" y="0"/>
                <wp:positionH relativeFrom="column">
                  <wp:posOffset>3581400</wp:posOffset>
                </wp:positionH>
                <wp:positionV relativeFrom="paragraph">
                  <wp:posOffset>203835</wp:posOffset>
                </wp:positionV>
                <wp:extent cx="1118937" cy="1058779"/>
                <wp:effectExtent l="50800" t="50800" r="24130" b="5905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8937" cy="10587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2pt,16.05pt" to="370.1pt,99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97" w:author="Chen Aline" w:date="2018-12-19T10:32:00Z">
        <w:r w:rsidR="00B90E0A">
          <w:rPr>
            <w:rFonts w:hint="eastAsia"/>
            <w:sz w:val="32"/>
            <w:lang w:eastAsia="zh-TW"/>
          </w:rPr>
          <w:tab/>
        </w:r>
      </w:ins>
      <w:del w:id="98" w:author="Chen Aline" w:date="2018-12-19T10:27:00Z">
        <w:r w:rsidR="00737D7B" w:rsidDel="005601F2">
          <w:rPr>
            <w:rFonts w:hint="eastAsia"/>
            <w:sz w:val="32"/>
            <w:lang w:eastAsia="zh-TW"/>
          </w:rPr>
          <w:tab/>
        </w:r>
        <w:r w:rsidDel="005601F2">
          <w:rPr>
            <w:sz w:val="32"/>
          </w:rPr>
          <w:delText>Click on “</w:delText>
        </w:r>
        <w:r w:rsidRPr="0091316E" w:rsidDel="005601F2">
          <w:rPr>
            <w:b/>
            <w:sz w:val="32"/>
          </w:rPr>
          <w:delText>Try it!</w:delText>
        </w:r>
        <w:r w:rsidDel="005601F2">
          <w:rPr>
            <w:sz w:val="32"/>
          </w:rPr>
          <w:delText>”</w:delText>
        </w:r>
        <w:r w:rsidDel="005601F2">
          <w:rPr>
            <w:sz w:val="32"/>
          </w:rPr>
          <w:br/>
        </w:r>
      </w:del>
      <w:r w:rsidRPr="0091316E">
        <w:rPr>
          <w:noProof/>
          <w:sz w:val="32"/>
          <w:lang w:val="en-US" w:eastAsia="zh-TW"/>
        </w:rPr>
        <w:drawing>
          <wp:inline distT="0" distB="0" distL="0" distR="0" wp14:anchorId="620A4999" wp14:editId="6D4CF375">
            <wp:extent cx="5397983" cy="1660358"/>
            <wp:effectExtent l="12700" t="12700" r="1270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7498" t="27527" r="7071" b="19405"/>
                    <a:stretch/>
                  </pic:blipFill>
                  <pic:spPr bwMode="auto">
                    <a:xfrm>
                      <a:off x="0" y="0"/>
                      <a:ext cx="5400000" cy="1660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7E71">
        <w:rPr>
          <w:sz w:val="32"/>
        </w:rPr>
        <w:br/>
      </w:r>
    </w:p>
    <w:p w14:paraId="51CF2D29" w14:textId="70475F13" w:rsidR="00AF73A5" w:rsidRDefault="00AF73A5" w:rsidP="0091316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點按</w:t>
      </w:r>
      <w:r>
        <w:rPr>
          <w:sz w:val="32"/>
        </w:rPr>
        <w:t>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</w:p>
    <w:p w14:paraId="5473B449" w14:textId="3A058093" w:rsidR="0091316E" w:rsidRDefault="00CF7E71" w:rsidP="00AF73A5">
      <w:pPr>
        <w:pStyle w:val="a5"/>
        <w:rPr>
          <w:ins w:id="99" w:author="Chen Aline" w:date="2018-12-19T10:32:00Z"/>
          <w:rFonts w:hint="eastAsia"/>
          <w:sz w:val="32"/>
          <w:lang w:eastAsia="zh-TW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7E316" wp14:editId="55243291">
                <wp:simplePos x="0" y="0"/>
                <wp:positionH relativeFrom="column">
                  <wp:posOffset>2895600</wp:posOffset>
                </wp:positionH>
                <wp:positionV relativeFrom="paragraph">
                  <wp:posOffset>305435</wp:posOffset>
                </wp:positionV>
                <wp:extent cx="1179095" cy="854477"/>
                <wp:effectExtent l="50800" t="50800" r="40640" b="603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095" cy="8544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pt,24.05pt" to="320.85pt,91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ins w:id="100" w:author="Chen Aline" w:date="2018-12-19T10:32:00Z">
        <w:r w:rsidR="004D69DE">
          <w:rPr>
            <w:rFonts w:hint="eastAsia"/>
            <w:sz w:val="32"/>
            <w:lang w:eastAsia="zh-TW"/>
          </w:rPr>
          <w:tab/>
        </w:r>
      </w:ins>
      <w:del w:id="101" w:author="Chen Aline" w:date="2018-12-19T10:27:00Z">
        <w:r w:rsidR="00AF73A5" w:rsidDel="005601F2">
          <w:rPr>
            <w:rFonts w:hint="eastAsia"/>
            <w:sz w:val="32"/>
            <w:lang w:eastAsia="zh-TW"/>
          </w:rPr>
          <w:tab/>
        </w:r>
        <w:r w:rsidDel="005601F2">
          <w:rPr>
            <w:sz w:val="32"/>
          </w:rPr>
          <w:delText>Click on “</w:delText>
        </w:r>
        <w:r w:rsidRPr="00CF7E71" w:rsidDel="005601F2">
          <w:rPr>
            <w:b/>
            <w:sz w:val="32"/>
          </w:rPr>
          <w:delText>Project templates</w:delText>
        </w:r>
        <w:r w:rsidDel="005601F2">
          <w:rPr>
            <w:sz w:val="32"/>
          </w:rPr>
          <w:delText>”</w:delText>
        </w:r>
        <w:r w:rsidDel="005601F2">
          <w:rPr>
            <w:sz w:val="32"/>
          </w:rPr>
          <w:br/>
        </w:r>
      </w:del>
      <w:r w:rsidRPr="00CF7E71">
        <w:rPr>
          <w:noProof/>
          <w:sz w:val="32"/>
          <w:lang w:val="en-US" w:eastAsia="zh-TW"/>
        </w:rPr>
        <w:drawing>
          <wp:inline distT="0" distB="0" distL="0" distR="0" wp14:anchorId="6DD932AB" wp14:editId="44D82019">
            <wp:extent cx="5429311" cy="1467853"/>
            <wp:effectExtent l="12700" t="12700" r="63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0658"/>
                    <a:stretch/>
                  </pic:blipFill>
                  <pic:spPr bwMode="auto">
                    <a:xfrm>
                      <a:off x="0" y="0"/>
                      <a:ext cx="5470966" cy="1479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90C97" w14:textId="77777777" w:rsidR="00281F18" w:rsidRPr="00CF7E71" w:rsidRDefault="00281F18" w:rsidP="00AF73A5">
      <w:pPr>
        <w:pStyle w:val="a5"/>
        <w:rPr>
          <w:rFonts w:hint="eastAsia"/>
          <w:sz w:val="32"/>
          <w:lang w:eastAsia="zh-TW"/>
        </w:rPr>
      </w:pPr>
    </w:p>
    <w:p w14:paraId="260A0169" w14:textId="57BD460B" w:rsidR="005510D3" w:rsidRDefault="005510D3" w:rsidP="009569EC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選擇</w:t>
      </w:r>
      <w:proofErr w:type="spellEnd"/>
      <w:r>
        <w:rPr>
          <w:sz w:val="32"/>
        </w:rPr>
        <w:t>“</w:t>
      </w:r>
      <w:r w:rsidRPr="00CF7E71">
        <w:rPr>
          <w:b/>
          <w:sz w:val="32"/>
        </w:rPr>
        <w:t>Shy Panda</w:t>
      </w:r>
      <w:r>
        <w:rPr>
          <w:sz w:val="32"/>
        </w:rPr>
        <w:t>”</w:t>
      </w:r>
    </w:p>
    <w:p w14:paraId="1DE83186" w14:textId="5C23E984" w:rsidR="006D38D9" w:rsidRDefault="006D38D9" w:rsidP="006D38D9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如果你的瀏覽器要求存取權，點選</w:t>
      </w:r>
      <w:r w:rsidRPr="005D7515">
        <w:rPr>
          <w:b/>
          <w:i/>
          <w:sz w:val="32"/>
          <w:lang w:eastAsia="zh-TW"/>
        </w:rPr>
        <w:t>Allow</w:t>
      </w:r>
    </w:p>
    <w:p w14:paraId="0A71E014" w14:textId="40961B9D" w:rsidR="006D38D9" w:rsidRPr="006D38D9" w:rsidDel="005601F2" w:rsidRDefault="00C73E95" w:rsidP="006D38D9">
      <w:pPr>
        <w:pStyle w:val="a5"/>
        <w:ind w:left="1440"/>
        <w:rPr>
          <w:del w:id="102" w:author="Chen Aline" w:date="2018-12-19T10:27:00Z"/>
          <w:rFonts w:hint="eastAsia"/>
          <w:i/>
          <w:sz w:val="28"/>
          <w:szCs w:val="28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092D9B8A">
                <wp:simplePos x="0" y="0"/>
                <wp:positionH relativeFrom="column">
                  <wp:posOffset>3048000</wp:posOffset>
                </wp:positionH>
                <wp:positionV relativeFrom="paragraph">
                  <wp:posOffset>69215</wp:posOffset>
                </wp:positionV>
                <wp:extent cx="1677035" cy="1087120"/>
                <wp:effectExtent l="50800" t="50800" r="75565" b="558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035" cy="10871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pt,5.45pt" to="372.05pt,9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" strokecolor="#4472c4 [3204]" strokeweight="7.5pt">
                <v:stroke endarrow="block" joinstyle="miter"/>
              </v:line>
            </w:pict>
          </mc:Fallback>
        </mc:AlternateContent>
      </w:r>
      <w:ins w:id="103" w:author="Chen Aline" w:date="2018-12-19T10:32:00Z">
        <w:r>
          <w:rPr>
            <w:rFonts w:hint="eastAsia"/>
            <w:i/>
            <w:sz w:val="28"/>
            <w:szCs w:val="28"/>
            <w:lang w:eastAsia="zh-TW"/>
          </w:rPr>
          <w:tab/>
        </w:r>
      </w:ins>
    </w:p>
    <w:p w14:paraId="44F40DFA" w14:textId="01AC0DB2" w:rsidR="00511CC1" w:rsidRPr="009569EC" w:rsidRDefault="005510D3" w:rsidP="005510D3">
      <w:pPr>
        <w:pStyle w:val="a5"/>
        <w:rPr>
          <w:sz w:val="32"/>
        </w:rPr>
      </w:pPr>
      <w:del w:id="104" w:author="Chen Aline" w:date="2018-12-19T10:27:00Z">
        <w:r w:rsidDel="005601F2">
          <w:rPr>
            <w:rFonts w:hint="eastAsia"/>
            <w:sz w:val="32"/>
            <w:lang w:eastAsia="zh-TW"/>
          </w:rPr>
          <w:tab/>
        </w:r>
        <w:r w:rsidR="00CF7E71" w:rsidDel="005601F2">
          <w:rPr>
            <w:sz w:val="32"/>
          </w:rPr>
          <w:delText>Click on the “</w:delText>
        </w:r>
        <w:r w:rsidR="00CF7E71" w:rsidRPr="00CF7E71" w:rsidDel="005601F2">
          <w:rPr>
            <w:b/>
            <w:sz w:val="32"/>
          </w:rPr>
          <w:delText>Shy Panda</w:delText>
        </w:r>
        <w:r w:rsidR="00CF7E71" w:rsidDel="005601F2">
          <w:rPr>
            <w:sz w:val="32"/>
          </w:rPr>
          <w:delText>” template</w:delText>
        </w:r>
        <w:r w:rsidR="00CF7E71" w:rsidDel="005601F2">
          <w:rPr>
            <w:sz w:val="32"/>
          </w:rPr>
          <w:br/>
        </w:r>
        <w:r w:rsidR="00CF7E71" w:rsidDel="005601F2">
          <w:rPr>
            <w:i/>
            <w:sz w:val="32"/>
          </w:rPr>
          <w:delText>You might need to scroll down to it</w:delText>
        </w:r>
        <w:r w:rsidR="005D7515" w:rsidDel="005601F2">
          <w:rPr>
            <w:i/>
            <w:sz w:val="32"/>
          </w:rPr>
          <w:br/>
          <w:delText xml:space="preserve">If your browser asks for permission to use the web-cam, click </w:delText>
        </w:r>
        <w:r w:rsidR="005D7515" w:rsidRPr="005D7515" w:rsidDel="005601F2">
          <w:rPr>
            <w:b/>
            <w:i/>
            <w:sz w:val="32"/>
          </w:rPr>
          <w:delText>Allow</w:delText>
        </w:r>
        <w:r w:rsidR="00CF7E71" w:rsidDel="005601F2">
          <w:rPr>
            <w:i/>
            <w:sz w:val="32"/>
          </w:rPr>
          <w:br/>
        </w:r>
      </w:del>
      <w:r w:rsidR="00CF7E71" w:rsidRPr="00CF7E71">
        <w:rPr>
          <w:noProof/>
          <w:sz w:val="32"/>
          <w:lang w:val="en-US" w:eastAsia="zh-TW"/>
        </w:rPr>
        <w:drawing>
          <wp:inline distT="0" distB="0" distL="0" distR="0" wp14:anchorId="6B3596E9" wp14:editId="602E1328">
            <wp:extent cx="5040000" cy="2275297"/>
            <wp:effectExtent l="12700" t="12700" r="1460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5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748268" w14:textId="64831FD6" w:rsidR="00511CC1" w:rsidRPr="009569EC" w:rsidRDefault="00511CC1" w:rsidP="009569EC">
      <w:pPr>
        <w:rPr>
          <w:sz w:val="32"/>
        </w:rPr>
      </w:pPr>
    </w:p>
    <w:p w14:paraId="3AB0049E" w14:textId="4ADF8EDF" w:rsidR="005B66DB" w:rsidRDefault="005B66DB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點擊綠旗，熊貓開始跳舞了！</w:t>
      </w:r>
    </w:p>
    <w:p w14:paraId="66F25C8E" w14:textId="5AF6E738" w:rsidR="00267DAD" w:rsidRPr="00E66E01" w:rsidRDefault="00267DAD" w:rsidP="00E66E01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進入下個步驟前，先點選紅色暫停按鈕</w:t>
      </w:r>
      <w:r w:rsidR="00E66E01">
        <w:rPr>
          <w:rFonts w:hint="eastAsia"/>
          <w:sz w:val="32"/>
          <w:lang w:eastAsia="zh-TW"/>
        </w:rPr>
        <w:t>。</w:t>
      </w:r>
    </w:p>
    <w:p w14:paraId="12892647" w14:textId="45B5F94D" w:rsidR="00225958" w:rsidRPr="009569EC" w:rsidRDefault="00C227FC" w:rsidP="005B66D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26BFAC18">
                <wp:simplePos x="0" y="0"/>
                <wp:positionH relativeFrom="column">
                  <wp:posOffset>2667000</wp:posOffset>
                </wp:positionH>
                <wp:positionV relativeFrom="paragraph">
                  <wp:posOffset>325755</wp:posOffset>
                </wp:positionV>
                <wp:extent cx="1684421" cy="577515"/>
                <wp:effectExtent l="25400" t="101600" r="0" b="577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5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pt,25.65pt" to="342.65pt,71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ins w:id="105" w:author="Chen Aline" w:date="2018-12-19T10:32:00Z">
        <w:r w:rsidR="000374C4">
          <w:rPr>
            <w:rFonts w:hint="eastAsia"/>
            <w:sz w:val="32"/>
            <w:lang w:eastAsia="zh-TW"/>
          </w:rPr>
          <w:tab/>
        </w:r>
      </w:ins>
      <w:del w:id="106" w:author="Chen Aline" w:date="2018-12-19T10:27:00Z">
        <w:r w:rsidR="005B66DB" w:rsidDel="005601F2">
          <w:rPr>
            <w:rFonts w:hint="eastAsia"/>
            <w:sz w:val="32"/>
            <w:lang w:eastAsia="zh-TW"/>
          </w:rPr>
          <w:tab/>
        </w:r>
        <w:r w:rsidR="00225958" w:rsidDel="005601F2">
          <w:rPr>
            <w:sz w:val="32"/>
          </w:rPr>
          <w:delText>Click on the Green Flag</w:delText>
        </w:r>
        <w:r w:rsidDel="005601F2">
          <w:rPr>
            <w:sz w:val="32"/>
          </w:rPr>
          <w:delText xml:space="preserve"> to see the panda dance!</w:delText>
        </w:r>
        <w:r w:rsidDel="005601F2">
          <w:rPr>
            <w:i/>
            <w:sz w:val="32"/>
          </w:rPr>
          <w:br/>
          <w:delText xml:space="preserve">Click the </w:delText>
        </w:r>
        <w:r w:rsidRPr="00C227FC" w:rsidDel="005601F2">
          <w:rPr>
            <w:b/>
            <w:i/>
            <w:sz w:val="32"/>
          </w:rPr>
          <w:delText>red stop button</w:delText>
        </w:r>
        <w:r w:rsidDel="005601F2">
          <w:rPr>
            <w:i/>
            <w:sz w:val="32"/>
          </w:rPr>
          <w:delText xml:space="preserve"> before moving to the next step.</w:delText>
        </w:r>
        <w:r w:rsidDel="005601F2">
          <w:rPr>
            <w:i/>
            <w:sz w:val="32"/>
          </w:rPr>
          <w:br/>
        </w:r>
      </w:del>
      <w:r w:rsidR="009569EC" w:rsidRPr="009569EC">
        <w:rPr>
          <w:noProof/>
          <w:sz w:val="32"/>
          <w:lang w:val="en-US" w:eastAsia="zh-TW"/>
        </w:rPr>
        <w:drawing>
          <wp:inline distT="0" distB="0" distL="0" distR="0" wp14:anchorId="0EAE20CA" wp14:editId="552B059D">
            <wp:extent cx="5040000" cy="2792919"/>
            <wp:effectExtent l="12700" t="12700" r="14605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929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7C2B765" w14:textId="77777777" w:rsidR="009569EC" w:rsidRPr="009569EC" w:rsidRDefault="009569EC" w:rsidP="009569EC">
      <w:pPr>
        <w:pStyle w:val="a5"/>
        <w:rPr>
          <w:sz w:val="32"/>
        </w:rPr>
      </w:pPr>
    </w:p>
    <w:p w14:paraId="1062F7B0" w14:textId="6B27AEC5" w:rsidR="002F7945" w:rsidRDefault="002F7945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在角色</w:t>
      </w:r>
      <w:r>
        <w:rPr>
          <w:sz w:val="32"/>
        </w:rPr>
        <w:t>“</w:t>
      </w:r>
      <w:r w:rsidRPr="009569EC">
        <w:rPr>
          <w:b/>
          <w:sz w:val="32"/>
        </w:rPr>
        <w:t>window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的程式區塊中找到</w:t>
      </w:r>
      <w:r>
        <w:rPr>
          <w:sz w:val="32"/>
        </w:rPr>
        <w:t>“</w:t>
      </w:r>
      <w:r w:rsidRPr="009569EC">
        <w:rPr>
          <w:b/>
          <w:sz w:val="32"/>
        </w:rPr>
        <w:t>recognise window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</w:t>
      </w:r>
    </w:p>
    <w:p w14:paraId="56E419E8" w14:textId="23146013" w:rsidR="009569EC" w:rsidRDefault="009569EC" w:rsidP="007559D2">
      <w:pPr>
        <w:pStyle w:val="a5"/>
        <w:ind w:left="1440"/>
        <w:rPr>
          <w:sz w:val="32"/>
        </w:rPr>
        <w:pPrChange w:id="107" w:author="Chen Aline" w:date="2018-12-19T10:32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248A89" wp14:editId="781F9ACB">
                <wp:simplePos x="0" y="0"/>
                <wp:positionH relativeFrom="column">
                  <wp:posOffset>2895600</wp:posOffset>
                </wp:positionH>
                <wp:positionV relativeFrom="paragraph">
                  <wp:posOffset>554355</wp:posOffset>
                </wp:positionV>
                <wp:extent cx="1913623" cy="481263"/>
                <wp:effectExtent l="0" t="127000" r="17145" b="5270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623" cy="481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3" o:spid="_x0000_s1026" style="position:absolute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pt,43.65pt" to="378.7pt,81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del w:id="108" w:author="Chen Aline" w:date="2018-12-19T10:27:00Z">
        <w:r w:rsidR="002F7945" w:rsidDel="005601F2">
          <w:rPr>
            <w:rFonts w:hint="eastAsia"/>
            <w:sz w:val="32"/>
            <w:lang w:eastAsia="zh-TW"/>
          </w:rPr>
          <w:tab/>
        </w:r>
        <w:r w:rsidDel="005601F2">
          <w:rPr>
            <w:sz w:val="32"/>
          </w:rPr>
          <w:delText>Find the “</w:delText>
        </w:r>
        <w:r w:rsidRPr="009569EC" w:rsidDel="005601F2">
          <w:rPr>
            <w:b/>
            <w:sz w:val="32"/>
          </w:rPr>
          <w:delText>recognise window</w:delText>
        </w:r>
        <w:r w:rsidDel="005601F2">
          <w:rPr>
            <w:sz w:val="32"/>
          </w:rPr>
          <w:delText>” script in the “</w:delText>
        </w:r>
        <w:r w:rsidRPr="009569EC" w:rsidDel="005601F2">
          <w:rPr>
            <w:b/>
            <w:sz w:val="32"/>
          </w:rPr>
          <w:delText>window</w:delText>
        </w:r>
        <w:r w:rsidDel="005601F2">
          <w:rPr>
            <w:sz w:val="32"/>
          </w:rPr>
          <w:delText>” sprite</w:delText>
        </w:r>
        <w:r w:rsidDel="005601F2">
          <w:rPr>
            <w:sz w:val="32"/>
          </w:rPr>
          <w:br/>
        </w:r>
      </w:del>
      <w:r w:rsidRPr="009569EC">
        <w:rPr>
          <w:noProof/>
          <w:sz w:val="32"/>
          <w:lang w:val="en-US" w:eastAsia="zh-TW"/>
        </w:rPr>
        <w:drawing>
          <wp:inline distT="0" distB="0" distL="0" distR="0" wp14:anchorId="57850B31" wp14:editId="69E411BA">
            <wp:extent cx="5780786" cy="1407695"/>
            <wp:effectExtent l="12700" t="12700" r="10795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56057"/>
                    <a:stretch/>
                  </pic:blipFill>
                  <pic:spPr bwMode="auto">
                    <a:xfrm>
                      <a:off x="0" y="0"/>
                      <a:ext cx="5822541" cy="1417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4A95" w14:textId="77777777" w:rsidR="009569EC" w:rsidRPr="00225958" w:rsidRDefault="009569EC" w:rsidP="00225958">
      <w:pPr>
        <w:rPr>
          <w:sz w:val="32"/>
        </w:rPr>
      </w:pPr>
    </w:p>
    <w:p w14:paraId="2E4A6A00" w14:textId="5EC705FF" w:rsidR="006B6E4F" w:rsidRDefault="006B6E4F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143DF975" w14:textId="05EC2472" w:rsidR="006B6E4F" w:rsidRPr="006B6E4F" w:rsidRDefault="006B6E4F" w:rsidP="006B6E4F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如果你是第一次使用</w:t>
      </w:r>
      <w:r>
        <w:rPr>
          <w:i/>
          <w:sz w:val="28"/>
          <w:szCs w:val="28"/>
          <w:lang w:val="en-US" w:eastAsia="zh-TW"/>
        </w:rPr>
        <w:t>Scratch 3</w:t>
      </w:r>
      <w:r>
        <w:rPr>
          <w:rFonts w:hint="eastAsia"/>
          <w:i/>
          <w:sz w:val="28"/>
          <w:szCs w:val="28"/>
          <w:lang w:val="en-US" w:eastAsia="zh-TW"/>
        </w:rPr>
        <w:t>，別擔心，這和</w:t>
      </w:r>
      <w:r>
        <w:rPr>
          <w:i/>
          <w:sz w:val="28"/>
          <w:szCs w:val="28"/>
          <w:lang w:val="en-US" w:eastAsia="zh-TW"/>
        </w:rPr>
        <w:t xml:space="preserve">Scratch2 </w:t>
      </w:r>
      <w:r>
        <w:rPr>
          <w:rFonts w:hint="eastAsia"/>
          <w:i/>
          <w:sz w:val="28"/>
          <w:szCs w:val="28"/>
          <w:lang w:val="en-US" w:eastAsia="zh-TW"/>
        </w:rPr>
        <w:t>操作方式非常類似，一樣是在左邊的</w:t>
      </w:r>
      <w:r w:rsidR="00FB15AD">
        <w:rPr>
          <w:rFonts w:hint="eastAsia"/>
          <w:i/>
          <w:sz w:val="28"/>
          <w:szCs w:val="28"/>
          <w:lang w:val="en-US" w:eastAsia="zh-TW"/>
        </w:rPr>
        <w:t>工具</w:t>
      </w:r>
      <w:r>
        <w:rPr>
          <w:rFonts w:hint="eastAsia"/>
          <w:i/>
          <w:sz w:val="28"/>
          <w:szCs w:val="28"/>
          <w:lang w:val="en-US" w:eastAsia="zh-TW"/>
        </w:rPr>
        <w:t>區尋找所需要的積木，拖曳到程式區</w:t>
      </w:r>
    </w:p>
    <w:p w14:paraId="0316B633" w14:textId="55BE1A81" w:rsidR="00F37C1B" w:rsidRDefault="00F37C1B" w:rsidP="006B6E4F">
      <w:pPr>
        <w:pStyle w:val="a5"/>
        <w:ind w:firstLine="720"/>
        <w:rPr>
          <w:sz w:val="32"/>
        </w:rPr>
      </w:pPr>
      <w:del w:id="109" w:author="Chen Aline" w:date="2018-12-19T10:27:00Z">
        <w:r w:rsidDel="005601F2">
          <w:rPr>
            <w:sz w:val="32"/>
          </w:rPr>
          <w:delText>Change the “</w:delText>
        </w:r>
        <w:r w:rsidRPr="00F37C1B" w:rsidDel="005601F2">
          <w:rPr>
            <w:b/>
            <w:sz w:val="32"/>
          </w:rPr>
          <w:delText>recognise window</w:delText>
        </w:r>
        <w:r w:rsidDel="005601F2">
          <w:rPr>
            <w:sz w:val="32"/>
          </w:rPr>
          <w:delText>” script so that it looks like this</w:delText>
        </w:r>
        <w:r w:rsidDel="005601F2">
          <w:rPr>
            <w:sz w:val="32"/>
          </w:rPr>
          <w:br/>
        </w:r>
        <w:r w:rsidDel="005601F2">
          <w:rPr>
            <w:i/>
            <w:sz w:val="32"/>
          </w:rPr>
          <w:delText xml:space="preserve">If you’re new to Scratch 3, don’t worry </w:delText>
        </w:r>
        <w:r w:rsidR="00A50D74" w:rsidDel="005601F2">
          <w:rPr>
            <w:i/>
            <w:sz w:val="32"/>
          </w:rPr>
          <w:delText>as</w:delText>
        </w:r>
        <w:r w:rsidDel="005601F2">
          <w:rPr>
            <w:i/>
            <w:sz w:val="32"/>
          </w:rPr>
          <w:delText xml:space="preserve"> it’s very similar to Scratch 2. Scroll through blocks in the toolbox on the left to find the blocks you need. </w:delText>
        </w:r>
        <w:r w:rsidDel="005601F2">
          <w:rPr>
            <w:sz w:val="32"/>
          </w:rPr>
          <w:br/>
        </w:r>
      </w:del>
      <w:r w:rsidRPr="00F37C1B">
        <w:rPr>
          <w:noProof/>
          <w:sz w:val="32"/>
          <w:lang w:val="en-US" w:eastAsia="zh-TW"/>
        </w:rPr>
        <w:lastRenderedPageBreak/>
        <w:drawing>
          <wp:inline distT="0" distB="0" distL="0" distR="0" wp14:anchorId="4BA1270C" wp14:editId="34262F82">
            <wp:extent cx="4177527" cy="2160000"/>
            <wp:effectExtent l="12700" t="12700" r="1397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4117" b="6498"/>
                    <a:stretch/>
                  </pic:blipFill>
                  <pic:spPr bwMode="auto">
                    <a:xfrm>
                      <a:off x="0" y="0"/>
                      <a:ext cx="4177527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F3C8C07" w14:textId="77777777" w:rsidR="000D7425" w:rsidRDefault="00F053A9" w:rsidP="00511CC1">
      <w:pPr>
        <w:pStyle w:val="a5"/>
        <w:numPr>
          <w:ilvl w:val="0"/>
          <w:numId w:val="1"/>
        </w:numPr>
        <w:rPr>
          <w:ins w:id="110" w:author="Chen Aline" w:date="2018-12-19T10:33:00Z"/>
          <w:rFonts w:hint="eastAsia"/>
          <w:sz w:val="32"/>
        </w:rPr>
      </w:pPr>
      <w:r>
        <w:rPr>
          <w:rFonts w:hint="eastAsia"/>
          <w:sz w:val="32"/>
        </w:rPr>
        <w:t>點選工具區的</w:t>
      </w:r>
      <w:r>
        <w:rPr>
          <w:sz w:val="32"/>
        </w:rPr>
        <w:t>“</w:t>
      </w:r>
      <w:r w:rsidRPr="00F37C1B">
        <w:rPr>
          <w:b/>
          <w:sz w:val="32"/>
        </w:rPr>
        <w:t>shy panda</w:t>
      </w:r>
      <w:r w:rsidR="00B777E3">
        <w:rPr>
          <w:sz w:val="32"/>
        </w:rPr>
        <w:t xml:space="preserve">” </w:t>
      </w:r>
      <w:r w:rsidR="00B777E3">
        <w:rPr>
          <w:rFonts w:hint="eastAsia"/>
          <w:sz w:val="32"/>
          <w:lang w:eastAsia="zh-TW"/>
        </w:rPr>
        <w:t>，找到</w:t>
      </w:r>
      <w:r w:rsidR="00B777E3">
        <w:rPr>
          <w:sz w:val="32"/>
        </w:rPr>
        <w:t>“</w:t>
      </w:r>
      <w:r w:rsidR="00B777E3" w:rsidRPr="00F37C1B">
        <w:rPr>
          <w:b/>
          <w:sz w:val="32"/>
        </w:rPr>
        <w:t xml:space="preserve">recognise image </w:t>
      </w:r>
      <w:r w:rsidR="00B777E3" w:rsidRPr="00F37C1B">
        <w:rPr>
          <w:sz w:val="32"/>
        </w:rPr>
        <w:t xml:space="preserve">(costume </w:t>
      </w:r>
    </w:p>
    <w:p w14:paraId="55B3DAE4" w14:textId="00D4E082" w:rsidR="00FB15AD" w:rsidRDefault="00B777E3" w:rsidP="000D7425">
      <w:pPr>
        <w:pStyle w:val="a5"/>
        <w:ind w:firstLine="720"/>
        <w:rPr>
          <w:sz w:val="32"/>
        </w:rPr>
        <w:pPrChange w:id="111" w:author="Chen Aline" w:date="2018-12-19T10:33:00Z">
          <w:pPr>
            <w:pStyle w:val="a5"/>
            <w:numPr>
              <w:numId w:val="1"/>
            </w:numPr>
            <w:ind w:hanging="360"/>
          </w:pPr>
        </w:pPrChange>
      </w:pPr>
      <w:r w:rsidRPr="00F37C1B">
        <w:rPr>
          <w:sz w:val="32"/>
        </w:rPr>
        <w:t>image)</w:t>
      </w:r>
      <w:r w:rsidRPr="00F37C1B">
        <w:rPr>
          <w:b/>
          <w:sz w:val="32"/>
        </w:rPr>
        <w:t xml:space="preserve"> (label)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</w:t>
      </w:r>
    </w:p>
    <w:p w14:paraId="4391E2A8" w14:textId="6493FD9F" w:rsidR="00F37C1B" w:rsidRDefault="003614C3" w:rsidP="00FB15AD">
      <w:pPr>
        <w:pStyle w:val="a5"/>
        <w:rPr>
          <w:ins w:id="112" w:author="Chen Aline" w:date="2018-12-19T10:33:00Z"/>
          <w:rFonts w:hint="eastAsia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CCD280" wp14:editId="70D32D44">
                <wp:simplePos x="0" y="0"/>
                <wp:positionH relativeFrom="column">
                  <wp:posOffset>2438401</wp:posOffset>
                </wp:positionH>
                <wp:positionV relativeFrom="paragraph">
                  <wp:posOffset>442595</wp:posOffset>
                </wp:positionV>
                <wp:extent cx="1752599" cy="18415"/>
                <wp:effectExtent l="0" t="203200" r="0" b="21018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599" cy="184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4" o:spid="_x0000_s1026" style="position:absolute;flip:x y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pt,34.85pt" to="330pt,36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01A30D" wp14:editId="1C75A4B1">
                <wp:simplePos x="0" y="0"/>
                <wp:positionH relativeFrom="column">
                  <wp:posOffset>1600200</wp:posOffset>
                </wp:positionH>
                <wp:positionV relativeFrom="paragraph">
                  <wp:posOffset>118110</wp:posOffset>
                </wp:positionV>
                <wp:extent cx="1675765" cy="0"/>
                <wp:effectExtent l="0" t="203200" r="0" b="20320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5765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" o:spid="_x0000_s1026" style="position:absolute;flip:x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pt,9.3pt" to="257.95pt,9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" strokecolor="#4472c4 [3204]" strokeweight="7.5pt">
                <v:stroke endarrow="block" joinstyle="miter"/>
              </v:line>
            </w:pict>
          </mc:Fallback>
        </mc:AlternateContent>
      </w:r>
      <w:ins w:id="113" w:author="Chen Aline" w:date="2018-12-19T10:33:00Z">
        <w:r w:rsidR="00BB7289">
          <w:rPr>
            <w:rFonts w:hint="eastAsia"/>
            <w:sz w:val="32"/>
            <w:lang w:eastAsia="zh-TW"/>
          </w:rPr>
          <w:tab/>
        </w:r>
      </w:ins>
      <w:del w:id="114" w:author="Chen Aline" w:date="2018-12-19T10:28:00Z">
        <w:r w:rsidR="00FB15AD" w:rsidDel="005601F2">
          <w:rPr>
            <w:rFonts w:hint="eastAsia"/>
            <w:sz w:val="32"/>
            <w:lang w:eastAsia="zh-TW"/>
          </w:rPr>
          <w:tab/>
        </w:r>
        <w:r w:rsidR="00F37C1B" w:rsidDel="005601F2">
          <w:rPr>
            <w:sz w:val="32"/>
          </w:rPr>
          <w:delText>Click on “</w:delText>
        </w:r>
        <w:r w:rsidR="00F37C1B" w:rsidRPr="00F37C1B" w:rsidDel="005601F2">
          <w:rPr>
            <w:b/>
            <w:sz w:val="32"/>
          </w:rPr>
          <w:delText>shy panda</w:delText>
        </w:r>
        <w:r w:rsidR="00F37C1B" w:rsidDel="005601F2">
          <w:rPr>
            <w:sz w:val="32"/>
          </w:rPr>
          <w:delText xml:space="preserve">” in the toolbox and then find the </w:delText>
        </w:r>
        <w:r w:rsidR="00F37C1B" w:rsidDel="005601F2">
          <w:rPr>
            <w:sz w:val="32"/>
          </w:rPr>
          <w:br/>
          <w:delText>“</w:delText>
        </w:r>
        <w:r w:rsidR="00F37C1B" w:rsidRPr="00F37C1B" w:rsidDel="005601F2">
          <w:rPr>
            <w:b/>
            <w:sz w:val="32"/>
          </w:rPr>
          <w:delText xml:space="preserve">recognise image </w:delText>
        </w:r>
        <w:r w:rsidR="00F37C1B" w:rsidRPr="00F37C1B" w:rsidDel="005601F2">
          <w:rPr>
            <w:sz w:val="32"/>
          </w:rPr>
          <w:delText>(costume image)</w:delText>
        </w:r>
        <w:r w:rsidR="00F37C1B" w:rsidRPr="00F37C1B" w:rsidDel="005601F2">
          <w:rPr>
            <w:b/>
            <w:sz w:val="32"/>
          </w:rPr>
          <w:delText xml:space="preserve"> (label)</w:delText>
        </w:r>
        <w:r w:rsidR="00F37C1B" w:rsidDel="005601F2">
          <w:rPr>
            <w:sz w:val="32"/>
          </w:rPr>
          <w:delText>” block</w:delText>
        </w:r>
        <w:r w:rsidR="00F37C1B" w:rsidDel="005601F2">
          <w:rPr>
            <w:sz w:val="32"/>
          </w:rPr>
          <w:br/>
        </w:r>
      </w:del>
      <w:r w:rsidR="009067B4" w:rsidRPr="009067B4">
        <w:rPr>
          <w:noProof/>
          <w:sz w:val="32"/>
          <w:lang w:val="en-US" w:eastAsia="zh-TW"/>
        </w:rPr>
        <w:drawing>
          <wp:inline distT="0" distB="0" distL="0" distR="0" wp14:anchorId="7189196E" wp14:editId="6CA04289">
            <wp:extent cx="4368623" cy="2677160"/>
            <wp:effectExtent l="12700" t="12700" r="13335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587"/>
                    <a:stretch/>
                  </pic:blipFill>
                  <pic:spPr bwMode="auto">
                    <a:xfrm>
                      <a:off x="0" y="0"/>
                      <a:ext cx="4385905" cy="2687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C1B">
        <w:rPr>
          <w:sz w:val="32"/>
        </w:rPr>
        <w:br/>
      </w:r>
    </w:p>
    <w:p w14:paraId="173E51A2" w14:textId="77777777" w:rsidR="00EA278D" w:rsidRDefault="00EA278D" w:rsidP="00FB15AD">
      <w:pPr>
        <w:pStyle w:val="a5"/>
        <w:rPr>
          <w:ins w:id="115" w:author="Chen Aline" w:date="2018-12-19T10:33:00Z"/>
          <w:rFonts w:hint="eastAsia"/>
          <w:sz w:val="32"/>
          <w:lang w:eastAsia="zh-TW"/>
        </w:rPr>
      </w:pPr>
    </w:p>
    <w:p w14:paraId="4CCE7710" w14:textId="77777777" w:rsidR="00EA278D" w:rsidRDefault="00EA278D" w:rsidP="00FB15AD">
      <w:pPr>
        <w:pStyle w:val="a5"/>
        <w:rPr>
          <w:ins w:id="116" w:author="Chen Aline" w:date="2018-12-19T10:34:00Z"/>
          <w:rFonts w:hint="eastAsia"/>
          <w:sz w:val="32"/>
          <w:lang w:eastAsia="zh-TW"/>
        </w:rPr>
      </w:pPr>
    </w:p>
    <w:p w14:paraId="27BA7808" w14:textId="77777777" w:rsidR="00EA278D" w:rsidRDefault="00EA278D" w:rsidP="00FB15AD">
      <w:pPr>
        <w:pStyle w:val="a5"/>
        <w:rPr>
          <w:ins w:id="117" w:author="Chen Aline" w:date="2018-12-19T10:34:00Z"/>
          <w:rFonts w:hint="eastAsia"/>
          <w:sz w:val="32"/>
          <w:lang w:eastAsia="zh-TW"/>
        </w:rPr>
      </w:pPr>
    </w:p>
    <w:p w14:paraId="379B8EDE" w14:textId="77777777" w:rsidR="00EA278D" w:rsidRDefault="00EA278D" w:rsidP="00FB15AD">
      <w:pPr>
        <w:pStyle w:val="a5"/>
        <w:rPr>
          <w:ins w:id="118" w:author="Chen Aline" w:date="2018-12-19T10:34:00Z"/>
          <w:rFonts w:hint="eastAsia"/>
          <w:sz w:val="32"/>
          <w:lang w:eastAsia="zh-TW"/>
        </w:rPr>
      </w:pPr>
    </w:p>
    <w:p w14:paraId="65C4AAD2" w14:textId="77777777" w:rsidR="00EA278D" w:rsidRDefault="00EA278D" w:rsidP="00FB15AD">
      <w:pPr>
        <w:pStyle w:val="a5"/>
        <w:rPr>
          <w:ins w:id="119" w:author="Chen Aline" w:date="2018-12-19T10:34:00Z"/>
          <w:rFonts w:hint="eastAsia"/>
          <w:sz w:val="32"/>
          <w:lang w:eastAsia="zh-TW"/>
        </w:rPr>
      </w:pPr>
    </w:p>
    <w:p w14:paraId="44DA21C4" w14:textId="77777777" w:rsidR="00EA278D" w:rsidRDefault="00EA278D" w:rsidP="00FB15AD">
      <w:pPr>
        <w:pStyle w:val="a5"/>
        <w:rPr>
          <w:ins w:id="120" w:author="Chen Aline" w:date="2018-12-19T10:34:00Z"/>
          <w:rFonts w:hint="eastAsia"/>
          <w:sz w:val="32"/>
          <w:lang w:eastAsia="zh-TW"/>
        </w:rPr>
      </w:pPr>
    </w:p>
    <w:p w14:paraId="7F4E301F" w14:textId="77777777" w:rsidR="00EA278D" w:rsidRDefault="00EA278D" w:rsidP="00FB15AD">
      <w:pPr>
        <w:pStyle w:val="a5"/>
        <w:rPr>
          <w:ins w:id="121" w:author="Chen Aline" w:date="2018-12-19T10:34:00Z"/>
          <w:rFonts w:hint="eastAsia"/>
          <w:sz w:val="32"/>
          <w:lang w:eastAsia="zh-TW"/>
        </w:rPr>
      </w:pPr>
    </w:p>
    <w:p w14:paraId="7598FFE2" w14:textId="77777777" w:rsidR="00EA278D" w:rsidRDefault="00EA278D" w:rsidP="00FB15AD">
      <w:pPr>
        <w:pStyle w:val="a5"/>
        <w:rPr>
          <w:rFonts w:hint="eastAsia"/>
          <w:sz w:val="32"/>
          <w:lang w:eastAsia="zh-TW"/>
        </w:rPr>
      </w:pPr>
    </w:p>
    <w:p w14:paraId="32277220" w14:textId="61B7A914" w:rsidR="00DB35B5" w:rsidRDefault="00DB35B5" w:rsidP="00511CC1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拖曳</w:t>
      </w:r>
      <w:proofErr w:type="spellEnd"/>
      <w:r>
        <w:rPr>
          <w:sz w:val="32"/>
        </w:rPr>
        <w:t>“</w:t>
      </w:r>
      <w:r w:rsidRPr="009067B4">
        <w:rPr>
          <w:b/>
          <w:sz w:val="32"/>
        </w:rPr>
        <w:t>shy panda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積木更新</w:t>
      </w:r>
      <w:r>
        <w:rPr>
          <w:sz w:val="32"/>
        </w:rPr>
        <w:t>“</w:t>
      </w:r>
      <w:r w:rsidRPr="009067B4">
        <w:rPr>
          <w:b/>
          <w:sz w:val="32"/>
        </w:rPr>
        <w:t>recognise window</w:t>
      </w:r>
      <w:r>
        <w:rPr>
          <w:sz w:val="32"/>
        </w:rPr>
        <w:t>”</w:t>
      </w:r>
      <w:r w:rsidR="001122EC">
        <w:rPr>
          <w:rFonts w:hint="eastAsia"/>
          <w:sz w:val="32"/>
          <w:lang w:eastAsia="zh-TW"/>
        </w:rPr>
        <w:t>區域的程式</w:t>
      </w:r>
    </w:p>
    <w:p w14:paraId="0FBF4EC4" w14:textId="5B029481" w:rsidR="00F37C1B" w:rsidRDefault="009067B4" w:rsidP="00DB35B5">
      <w:pPr>
        <w:pStyle w:val="a5"/>
        <w:ind w:firstLine="720"/>
        <w:rPr>
          <w:ins w:id="122" w:author="Chen Aline" w:date="2018-12-19T10:34:00Z"/>
          <w:rFonts w:hint="eastAsia"/>
          <w:sz w:val="32"/>
          <w:lang w:eastAsia="zh-TW"/>
        </w:rPr>
      </w:pPr>
      <w:del w:id="123" w:author="Chen Aline" w:date="2018-12-19T10:28:00Z">
        <w:r w:rsidDel="005601F2">
          <w:rPr>
            <w:sz w:val="32"/>
          </w:rPr>
          <w:delText>Change the “</w:delText>
        </w:r>
        <w:r w:rsidRPr="009067B4" w:rsidDel="005601F2">
          <w:rPr>
            <w:b/>
            <w:sz w:val="32"/>
          </w:rPr>
          <w:delText>recognise window</w:delText>
        </w:r>
        <w:r w:rsidDel="005601F2">
          <w:rPr>
            <w:sz w:val="32"/>
          </w:rPr>
          <w:delText>” script using “</w:delText>
        </w:r>
        <w:r w:rsidRPr="009067B4" w:rsidDel="005601F2">
          <w:rPr>
            <w:b/>
            <w:sz w:val="32"/>
          </w:rPr>
          <w:delText>shy panda</w:delText>
        </w:r>
        <w:r w:rsidDel="005601F2">
          <w:rPr>
            <w:sz w:val="32"/>
          </w:rPr>
          <w:delText>” blocks</w:delText>
        </w:r>
        <w:r w:rsidDel="005601F2">
          <w:rPr>
            <w:sz w:val="32"/>
          </w:rPr>
          <w:br/>
        </w:r>
      </w:del>
      <w:r w:rsidRPr="009067B4">
        <w:rPr>
          <w:noProof/>
          <w:sz w:val="32"/>
          <w:lang w:val="en-US" w:eastAsia="zh-TW"/>
        </w:rPr>
        <w:drawing>
          <wp:inline distT="0" distB="0" distL="0" distR="0" wp14:anchorId="4399AAB3" wp14:editId="7B7F4A8D">
            <wp:extent cx="4457594" cy="1944000"/>
            <wp:effectExtent l="12700" t="12700" r="1333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5459"/>
                    <a:stretch/>
                  </pic:blipFill>
                  <pic:spPr bwMode="auto">
                    <a:xfrm>
                      <a:off x="0" y="0"/>
                      <a:ext cx="4457594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3B12AD2" w14:textId="77777777" w:rsidR="00D879C8" w:rsidRDefault="00D879C8" w:rsidP="00DB35B5">
      <w:pPr>
        <w:pStyle w:val="a5"/>
        <w:ind w:firstLine="720"/>
        <w:rPr>
          <w:rFonts w:hint="eastAsia"/>
          <w:sz w:val="32"/>
          <w:lang w:eastAsia="zh-TW"/>
        </w:rPr>
      </w:pPr>
    </w:p>
    <w:p w14:paraId="51E6F80A" w14:textId="6C6F2181" w:rsidR="003F4FFB" w:rsidRDefault="003F4FFB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點選工具區的</w:t>
      </w:r>
      <w:r>
        <w:rPr>
          <w:sz w:val="32"/>
        </w:rPr>
        <w:t>“</w:t>
      </w:r>
      <w:r w:rsidRPr="009067B4">
        <w:rPr>
          <w:b/>
          <w:sz w:val="32"/>
        </w:rPr>
        <w:t>images</w:t>
      </w:r>
      <w:r>
        <w:rPr>
          <w:sz w:val="32"/>
        </w:rPr>
        <w:t xml:space="preserve">” </w:t>
      </w:r>
      <w:r>
        <w:rPr>
          <w:rFonts w:hint="eastAsia"/>
          <w:sz w:val="32"/>
          <w:lang w:eastAsia="zh-TW"/>
        </w:rPr>
        <w:t>，找到</w:t>
      </w:r>
      <w:r>
        <w:rPr>
          <w:sz w:val="32"/>
        </w:rPr>
        <w:t>“</w:t>
      </w:r>
      <w:r w:rsidRPr="009067B4">
        <w:rPr>
          <w:b/>
          <w:sz w:val="32"/>
        </w:rPr>
        <w:t>costume image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</w:t>
      </w:r>
    </w:p>
    <w:p w14:paraId="037AC150" w14:textId="101F1B28" w:rsidR="009067B4" w:rsidRDefault="00560DA8" w:rsidP="003F4FFB">
      <w:pPr>
        <w:pStyle w:val="a5"/>
        <w:rPr>
          <w:sz w:val="32"/>
        </w:rPr>
      </w:pPr>
      <w:r w:rsidRPr="009067B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70C7D3" wp14:editId="107F4BD1">
                <wp:simplePos x="0" y="0"/>
                <wp:positionH relativeFrom="column">
                  <wp:posOffset>1905000</wp:posOffset>
                </wp:positionH>
                <wp:positionV relativeFrom="paragraph">
                  <wp:posOffset>375920</wp:posOffset>
                </wp:positionV>
                <wp:extent cx="1828799" cy="18415"/>
                <wp:effectExtent l="0" t="203200" r="0" b="21018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828799" cy="184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5" o:spid="_x0000_s1026" style="position:absolute;flip:x y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pt,29.6pt" to="294pt,3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8B01D3" w:rsidRPr="009067B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6009FB" wp14:editId="14618F79">
                <wp:simplePos x="0" y="0"/>
                <wp:positionH relativeFrom="column">
                  <wp:posOffset>1600201</wp:posOffset>
                </wp:positionH>
                <wp:positionV relativeFrom="paragraph">
                  <wp:posOffset>147320</wp:posOffset>
                </wp:positionV>
                <wp:extent cx="2057399" cy="0"/>
                <wp:effectExtent l="0" t="203200" r="0" b="2032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7399" cy="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6" o:spid="_x0000_s1026" style="position:absolute;flip:x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pt,11.6pt" to="4in,11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" strokecolor="#4472c4 [3204]" strokeweight="7.5pt">
                <v:stroke endarrow="block" joinstyle="miter"/>
              </v:line>
            </w:pict>
          </mc:Fallback>
        </mc:AlternateContent>
      </w:r>
      <w:ins w:id="124" w:author="Chen Aline" w:date="2018-12-19T10:34:00Z">
        <w:r w:rsidR="003B24C6">
          <w:rPr>
            <w:rFonts w:hint="eastAsia"/>
            <w:sz w:val="32"/>
            <w:lang w:eastAsia="zh-TW"/>
          </w:rPr>
          <w:tab/>
        </w:r>
        <w:r w:rsidR="00107D48" w:rsidRPr="00107D48">
          <w:rPr>
            <w:sz w:val="32"/>
            <w:lang w:eastAsia="zh-TW"/>
          </w:rPr>
          <w:drawing>
            <wp:inline distT="0" distB="0" distL="0" distR="0" wp14:anchorId="59390020" wp14:editId="7AC6A443">
              <wp:extent cx="4635814" cy="2628900"/>
              <wp:effectExtent l="12700" t="12700" r="12700" b="12700"/>
              <wp:docPr id="34" name="Picture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69572" cy="2648044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del w:id="125" w:author="Chen Aline" w:date="2018-12-19T10:28:00Z">
        <w:r w:rsidR="003F4FFB" w:rsidDel="005601F2">
          <w:rPr>
            <w:rFonts w:hint="eastAsia"/>
            <w:sz w:val="32"/>
            <w:lang w:eastAsia="zh-TW"/>
          </w:rPr>
          <w:tab/>
        </w:r>
        <w:r w:rsidR="009067B4" w:rsidDel="005601F2">
          <w:rPr>
            <w:sz w:val="32"/>
          </w:rPr>
          <w:delText>Click “</w:delText>
        </w:r>
        <w:r w:rsidR="009067B4" w:rsidRPr="009067B4" w:rsidDel="005601F2">
          <w:rPr>
            <w:b/>
            <w:sz w:val="32"/>
          </w:rPr>
          <w:delText>images</w:delText>
        </w:r>
        <w:r w:rsidR="009067B4" w:rsidDel="005601F2">
          <w:rPr>
            <w:sz w:val="32"/>
          </w:rPr>
          <w:delText>” in the toolbox and find the “</w:delText>
        </w:r>
        <w:r w:rsidR="009067B4" w:rsidRPr="009067B4" w:rsidDel="005601F2">
          <w:rPr>
            <w:b/>
            <w:sz w:val="32"/>
          </w:rPr>
          <w:delText>costume image</w:delText>
        </w:r>
        <w:r w:rsidR="009067B4" w:rsidDel="005601F2">
          <w:rPr>
            <w:sz w:val="32"/>
          </w:rPr>
          <w:delText>” block</w:delText>
        </w:r>
        <w:r w:rsidR="009067B4" w:rsidDel="005601F2">
          <w:rPr>
            <w:sz w:val="32"/>
          </w:rPr>
          <w:br/>
        </w:r>
      </w:del>
      <w:del w:id="126" w:author="Chen Aline" w:date="2018-12-19T10:34:00Z">
        <w:r w:rsidR="009067B4" w:rsidRPr="009067B4" w:rsidDel="00107D48">
          <w:rPr>
            <w:noProof/>
            <w:sz w:val="32"/>
            <w:lang w:val="en-US" w:eastAsia="zh-TW"/>
          </w:rPr>
          <w:drawing>
            <wp:inline distT="0" distB="0" distL="0" distR="0" wp14:anchorId="511B71EA" wp14:editId="36802D86">
              <wp:extent cx="4635814" cy="2628900"/>
              <wp:effectExtent l="12700" t="12700" r="12700" b="12700"/>
              <wp:docPr id="52" name="Picture 5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69572" cy="2648044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del>
      <w:r w:rsidR="009067B4">
        <w:rPr>
          <w:sz w:val="32"/>
        </w:rPr>
        <w:br/>
      </w:r>
    </w:p>
    <w:p w14:paraId="6BA62B90" w14:textId="0F991100" w:rsidR="00D91F7E" w:rsidRDefault="00D91F7E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使用</w:t>
      </w:r>
      <w:r>
        <w:rPr>
          <w:sz w:val="32"/>
        </w:rPr>
        <w:t>“</w:t>
      </w:r>
      <w:r w:rsidRPr="009067B4">
        <w:rPr>
          <w:b/>
          <w:sz w:val="32"/>
        </w:rPr>
        <w:t>costume image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積木完成</w:t>
      </w:r>
      <w:r>
        <w:rPr>
          <w:sz w:val="32"/>
        </w:rPr>
        <w:t>“</w:t>
      </w:r>
      <w:r w:rsidRPr="009067B4">
        <w:rPr>
          <w:b/>
          <w:sz w:val="32"/>
        </w:rPr>
        <w:t>recognise window</w:t>
      </w:r>
      <w:r>
        <w:rPr>
          <w:sz w:val="32"/>
        </w:rPr>
        <w:t>”</w:t>
      </w:r>
      <w:r w:rsidR="00FB1772">
        <w:rPr>
          <w:rFonts w:hint="eastAsia"/>
          <w:sz w:val="32"/>
          <w:lang w:eastAsia="zh-TW"/>
        </w:rPr>
        <w:t>區的程式</w:t>
      </w:r>
    </w:p>
    <w:p w14:paraId="16BF7F8B" w14:textId="77777777" w:rsidR="00596511" w:rsidRDefault="009067B4" w:rsidP="00D91F7E">
      <w:pPr>
        <w:pStyle w:val="a5"/>
        <w:ind w:firstLine="720"/>
        <w:rPr>
          <w:ins w:id="127" w:author="Chen Aline" w:date="2018-12-19T10:34:00Z"/>
          <w:rFonts w:hint="eastAsia"/>
          <w:sz w:val="32"/>
          <w:lang w:eastAsia="zh-TW"/>
        </w:rPr>
      </w:pPr>
      <w:del w:id="128" w:author="Chen Aline" w:date="2018-12-19T10:28:00Z">
        <w:r w:rsidDel="005601F2">
          <w:rPr>
            <w:sz w:val="32"/>
          </w:rPr>
          <w:delText>Finish the “</w:delText>
        </w:r>
        <w:r w:rsidRPr="009067B4" w:rsidDel="005601F2">
          <w:rPr>
            <w:b/>
            <w:sz w:val="32"/>
          </w:rPr>
          <w:delText>recognise window</w:delText>
        </w:r>
        <w:r w:rsidDel="005601F2">
          <w:rPr>
            <w:sz w:val="32"/>
          </w:rPr>
          <w:delText>” script with the costume image block</w:delText>
        </w:r>
        <w:r w:rsidDel="005601F2">
          <w:rPr>
            <w:sz w:val="32"/>
          </w:rPr>
          <w:br/>
        </w:r>
      </w:del>
      <w:r w:rsidRPr="009067B4">
        <w:rPr>
          <w:noProof/>
          <w:sz w:val="32"/>
          <w:lang w:val="en-US" w:eastAsia="zh-TW"/>
        </w:rPr>
        <w:drawing>
          <wp:inline distT="0" distB="0" distL="0" distR="0" wp14:anchorId="557A083E" wp14:editId="03566171">
            <wp:extent cx="5724000" cy="2547571"/>
            <wp:effectExtent l="12700" t="12700" r="16510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9107"/>
                    <a:stretch/>
                  </pic:blipFill>
                  <pic:spPr bwMode="auto">
                    <a:xfrm>
                      <a:off x="0" y="0"/>
                      <a:ext cx="5724000" cy="25475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D83C89" w14:textId="4B8CB2B0" w:rsidR="009067B4" w:rsidRDefault="009067B4" w:rsidP="00D91F7E">
      <w:pPr>
        <w:pStyle w:val="a5"/>
        <w:ind w:firstLine="720"/>
        <w:rPr>
          <w:rFonts w:hint="eastAsia"/>
          <w:sz w:val="32"/>
          <w:lang w:eastAsia="zh-TW"/>
        </w:rPr>
      </w:pPr>
      <w:del w:id="129" w:author="Chen Aline" w:date="2018-12-19T10:34:00Z">
        <w:r w:rsidDel="00EA6348">
          <w:rPr>
            <w:sz w:val="32"/>
          </w:rPr>
          <w:br/>
        </w:r>
      </w:del>
    </w:p>
    <w:p w14:paraId="3D035731" w14:textId="36037F20" w:rsidR="004B6339" w:rsidRDefault="004B6339" w:rsidP="00B26FC2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點擊全螢幕</w:t>
      </w:r>
      <w:proofErr w:type="spellEnd"/>
    </w:p>
    <w:p w14:paraId="4369CF1E" w14:textId="77777777" w:rsidR="002136F0" w:rsidRDefault="009067B4" w:rsidP="0026249F">
      <w:pPr>
        <w:pStyle w:val="a5"/>
        <w:ind w:left="1440"/>
        <w:rPr>
          <w:ins w:id="130" w:author="Chen Aline" w:date="2018-12-19T10:35:00Z"/>
          <w:rFonts w:hint="eastAsia"/>
          <w:sz w:val="32"/>
          <w:lang w:eastAsia="zh-TW"/>
        </w:rPr>
        <w:pPrChange w:id="131" w:author="Chen Aline" w:date="2018-12-19T10:35:00Z">
          <w:pPr>
            <w:pStyle w:val="a5"/>
          </w:pPr>
        </w:pPrChange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83EBD98" wp14:editId="46F734A3">
                <wp:simplePos x="0" y="0"/>
                <wp:positionH relativeFrom="column">
                  <wp:posOffset>4191000</wp:posOffset>
                </wp:positionH>
                <wp:positionV relativeFrom="paragraph">
                  <wp:posOffset>324485</wp:posOffset>
                </wp:positionV>
                <wp:extent cx="2305685" cy="1422400"/>
                <wp:effectExtent l="50800" t="50800" r="56515" b="508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685" cy="1422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0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30pt,25.55pt" to="511.55pt,137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del w:id="132" w:author="Chen Aline" w:date="2018-12-19T10:28:00Z">
        <w:r w:rsidR="004B6339" w:rsidDel="005601F2">
          <w:rPr>
            <w:rFonts w:hint="eastAsia"/>
            <w:sz w:val="32"/>
            <w:lang w:eastAsia="zh-TW"/>
          </w:rPr>
          <w:tab/>
        </w:r>
        <w:r w:rsidRPr="008B01D3" w:rsidDel="005601F2">
          <w:rPr>
            <w:sz w:val="32"/>
          </w:rPr>
          <w:delText xml:space="preserve">Click the </w:delText>
        </w:r>
        <w:r w:rsidRPr="008B01D3" w:rsidDel="005601F2">
          <w:rPr>
            <w:b/>
            <w:sz w:val="32"/>
          </w:rPr>
          <w:delText>full-screen</w:delText>
        </w:r>
        <w:r w:rsidRPr="008B01D3" w:rsidDel="005601F2">
          <w:rPr>
            <w:sz w:val="32"/>
          </w:rPr>
          <w:delText xml:space="preserve"> button</w:delText>
        </w:r>
        <w:r w:rsidRPr="008B01D3" w:rsidDel="005601F2">
          <w:rPr>
            <w:sz w:val="32"/>
          </w:rPr>
          <w:br/>
        </w:r>
      </w:del>
      <w:r w:rsidRPr="009067B4">
        <w:rPr>
          <w:noProof/>
          <w:sz w:val="32"/>
          <w:lang w:val="en-US" w:eastAsia="zh-TW"/>
        </w:rPr>
        <w:drawing>
          <wp:inline distT="0" distB="0" distL="0" distR="0" wp14:anchorId="04BC73AF" wp14:editId="00C5BD48">
            <wp:extent cx="5760000" cy="2085498"/>
            <wp:effectExtent l="12700" t="12700" r="1905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5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F8840A2" w14:textId="4D3B8811" w:rsidR="00B26FC2" w:rsidRPr="008B01D3" w:rsidRDefault="00B26FC2" w:rsidP="0026249F">
      <w:pPr>
        <w:pStyle w:val="a5"/>
        <w:ind w:left="1440"/>
        <w:rPr>
          <w:rFonts w:hint="eastAsia"/>
          <w:sz w:val="32"/>
          <w:lang w:eastAsia="zh-TW"/>
        </w:rPr>
        <w:pPrChange w:id="133" w:author="Chen Aline" w:date="2018-12-19T10:35:00Z">
          <w:pPr>
            <w:pStyle w:val="a5"/>
          </w:pPr>
        </w:pPrChange>
      </w:pPr>
      <w:del w:id="134" w:author="Chen Aline" w:date="2018-12-19T10:35:00Z">
        <w:r w:rsidRPr="008B01D3" w:rsidDel="002136F0">
          <w:rPr>
            <w:sz w:val="32"/>
          </w:rPr>
          <w:br/>
        </w:r>
      </w:del>
    </w:p>
    <w:p w14:paraId="27086D59" w14:textId="024CEE08" w:rsidR="001478C6" w:rsidRDefault="001478C6" w:rsidP="00511CC1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點擊綠旗</w:t>
      </w:r>
      <w:proofErr w:type="spellEnd"/>
    </w:p>
    <w:p w14:paraId="3579830C" w14:textId="20FE5381" w:rsidR="00B372C3" w:rsidDel="005601F2" w:rsidRDefault="00B372C3" w:rsidP="001478C6">
      <w:pPr>
        <w:pStyle w:val="a5"/>
        <w:ind w:firstLine="720"/>
        <w:rPr>
          <w:del w:id="135" w:author="Chen Aline" w:date="2018-12-19T10:28:00Z"/>
          <w:sz w:val="32"/>
        </w:rPr>
      </w:pPr>
      <w:del w:id="136" w:author="Chen Aline" w:date="2018-12-19T10:28:00Z">
        <w:r w:rsidDel="005601F2">
          <w:rPr>
            <w:sz w:val="32"/>
          </w:rPr>
          <w:delText xml:space="preserve">Click the </w:delText>
        </w:r>
        <w:r w:rsidRPr="008B01D3" w:rsidDel="005601F2">
          <w:rPr>
            <w:b/>
            <w:sz w:val="32"/>
          </w:rPr>
          <w:delText>Green Flag</w:delText>
        </w:r>
        <w:r w:rsidDel="005601F2">
          <w:rPr>
            <w:sz w:val="32"/>
          </w:rPr>
          <w:delText xml:space="preserve"> to start the panda dancing again</w:delText>
        </w:r>
      </w:del>
    </w:p>
    <w:p w14:paraId="5E3ED260" w14:textId="77777777" w:rsidR="00B372C3" w:rsidRPr="00B372C3" w:rsidRDefault="00B372C3" w:rsidP="00B372C3">
      <w:pPr>
        <w:pStyle w:val="a5"/>
        <w:rPr>
          <w:sz w:val="32"/>
        </w:rPr>
      </w:pPr>
    </w:p>
    <w:p w14:paraId="3A6C4E7D" w14:textId="77E2D996" w:rsidR="00446A78" w:rsidRDefault="00446A78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按下</w:t>
      </w:r>
      <w:r>
        <w:rPr>
          <w:sz w:val="32"/>
          <w:lang w:eastAsia="zh-TW"/>
        </w:rPr>
        <w:t>“</w:t>
      </w:r>
      <w:r w:rsidRPr="00BC224E">
        <w:rPr>
          <w:b/>
          <w:sz w:val="32"/>
          <w:lang w:eastAsia="zh-TW"/>
        </w:rPr>
        <w:t>P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鍵，拍張你看著鏡頭的照片</w:t>
      </w:r>
    </w:p>
    <w:p w14:paraId="3870460C" w14:textId="79FE6250" w:rsidR="00CE507E" w:rsidRDefault="00CE507E" w:rsidP="00CE507E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拍照前有三秒鐘的預備時間。</w:t>
      </w:r>
    </w:p>
    <w:p w14:paraId="2F0E8A01" w14:textId="1429477C" w:rsidR="00CE507E" w:rsidRPr="00CE507E" w:rsidRDefault="00CE507E" w:rsidP="00CE507E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如果模型判別你正對著鏡頭看</w:t>
      </w:r>
      <w:r w:rsidR="00FF2460">
        <w:rPr>
          <w:i/>
          <w:sz w:val="28"/>
          <w:szCs w:val="28"/>
          <w:lang w:val="en-US" w:eastAsia="zh-TW"/>
        </w:rPr>
        <w:t>(</w:t>
      </w:r>
      <w:r>
        <w:rPr>
          <w:i/>
          <w:sz w:val="32"/>
          <w:lang w:eastAsia="zh-TW"/>
        </w:rPr>
        <w:t>“looking”</w:t>
      </w:r>
      <w:r w:rsidR="00FF2460">
        <w:rPr>
          <w:rFonts w:hint="eastAsia"/>
          <w:i/>
          <w:sz w:val="28"/>
          <w:szCs w:val="28"/>
          <w:lang w:val="en-US" w:eastAsia="zh-TW"/>
        </w:rPr>
        <w:t>)</w:t>
      </w:r>
      <w:r>
        <w:rPr>
          <w:rFonts w:hint="eastAsia"/>
          <w:i/>
          <w:sz w:val="28"/>
          <w:szCs w:val="28"/>
          <w:lang w:eastAsia="zh-TW"/>
        </w:rPr>
        <w:t>，那麼熊貓就會停止跳舞，而且</w:t>
      </w:r>
      <w:r w:rsidR="00DB6F8C">
        <w:rPr>
          <w:rFonts w:hint="eastAsia"/>
          <w:i/>
          <w:sz w:val="28"/>
          <w:szCs w:val="28"/>
          <w:lang w:val="en-US" w:eastAsia="zh-TW"/>
        </w:rPr>
        <w:t>會擺出害羞的表情</w:t>
      </w:r>
      <w:r>
        <w:rPr>
          <w:rFonts w:hint="eastAsia"/>
          <w:i/>
          <w:sz w:val="28"/>
          <w:szCs w:val="28"/>
          <w:lang w:eastAsia="zh-TW"/>
        </w:rPr>
        <w:t>！</w:t>
      </w:r>
    </w:p>
    <w:p w14:paraId="5E84966C" w14:textId="77777777" w:rsidR="00AD2633" w:rsidRDefault="00AD2633" w:rsidP="00AD2633">
      <w:pPr>
        <w:pStyle w:val="a5"/>
        <w:ind w:leftChars="566" w:left="1358"/>
        <w:rPr>
          <w:ins w:id="137" w:author="Chen Aline" w:date="2018-12-19T10:35:00Z"/>
          <w:rFonts w:hint="eastAsia"/>
          <w:sz w:val="32"/>
          <w:lang w:eastAsia="zh-TW"/>
        </w:rPr>
        <w:pPrChange w:id="138" w:author="Chen Aline" w:date="2018-12-19T10:35:00Z">
          <w:pPr>
            <w:pStyle w:val="a5"/>
          </w:pPr>
        </w:pPrChange>
      </w:pPr>
      <w:ins w:id="139" w:author="Chen Aline" w:date="2018-12-19T10:35:00Z">
        <w:r w:rsidRPr="00AD2633">
          <w:rPr>
            <w:sz w:val="32"/>
            <w:lang w:eastAsia="zh-TW"/>
          </w:rPr>
          <w:drawing>
            <wp:inline distT="0" distB="0" distL="0" distR="0" wp14:anchorId="7A47DFD9" wp14:editId="32636E43">
              <wp:extent cx="5760000" cy="3215815"/>
              <wp:effectExtent l="12700" t="12700" r="19050" b="10160"/>
              <wp:docPr id="35" name="Picture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60000" cy="3215815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</w:p>
    <w:p w14:paraId="481CE650" w14:textId="77777777" w:rsidR="00AD2633" w:rsidRDefault="00AD2633" w:rsidP="00AD2633">
      <w:pPr>
        <w:pStyle w:val="a5"/>
        <w:ind w:leftChars="566" w:left="1358"/>
        <w:rPr>
          <w:ins w:id="140" w:author="Chen Aline" w:date="2018-12-19T10:35:00Z"/>
          <w:rFonts w:hint="eastAsia"/>
          <w:sz w:val="32"/>
          <w:lang w:eastAsia="zh-TW"/>
        </w:rPr>
        <w:pPrChange w:id="141" w:author="Chen Aline" w:date="2018-12-19T10:35:00Z">
          <w:pPr>
            <w:pStyle w:val="a5"/>
          </w:pPr>
        </w:pPrChange>
      </w:pPr>
    </w:p>
    <w:p w14:paraId="17BC70E5" w14:textId="77777777" w:rsidR="00AD2633" w:rsidRDefault="00AD2633" w:rsidP="00AD2633">
      <w:pPr>
        <w:pStyle w:val="a5"/>
        <w:ind w:leftChars="566" w:left="1358"/>
        <w:rPr>
          <w:ins w:id="142" w:author="Chen Aline" w:date="2018-12-19T10:35:00Z"/>
          <w:rFonts w:hint="eastAsia"/>
          <w:sz w:val="32"/>
          <w:lang w:eastAsia="zh-TW"/>
        </w:rPr>
        <w:pPrChange w:id="143" w:author="Chen Aline" w:date="2018-12-19T10:35:00Z">
          <w:pPr>
            <w:pStyle w:val="a5"/>
          </w:pPr>
        </w:pPrChange>
      </w:pPr>
    </w:p>
    <w:p w14:paraId="3343AEE6" w14:textId="77777777" w:rsidR="00AD2633" w:rsidRDefault="00AD2633" w:rsidP="00AD2633">
      <w:pPr>
        <w:pStyle w:val="a5"/>
        <w:ind w:leftChars="566" w:left="1358"/>
        <w:rPr>
          <w:ins w:id="144" w:author="Chen Aline" w:date="2018-12-19T10:35:00Z"/>
          <w:rFonts w:hint="eastAsia"/>
          <w:sz w:val="32"/>
          <w:lang w:eastAsia="zh-TW"/>
        </w:rPr>
        <w:pPrChange w:id="145" w:author="Chen Aline" w:date="2018-12-19T10:35:00Z">
          <w:pPr>
            <w:pStyle w:val="a5"/>
          </w:pPr>
        </w:pPrChange>
      </w:pPr>
    </w:p>
    <w:p w14:paraId="46997FC0" w14:textId="77777777" w:rsidR="00AD2633" w:rsidRDefault="00AD2633" w:rsidP="00AD2633">
      <w:pPr>
        <w:pStyle w:val="a5"/>
        <w:ind w:leftChars="566" w:left="1358"/>
        <w:rPr>
          <w:ins w:id="146" w:author="Chen Aline" w:date="2018-12-19T10:35:00Z"/>
          <w:rFonts w:hint="eastAsia"/>
          <w:sz w:val="32"/>
          <w:lang w:eastAsia="zh-TW"/>
        </w:rPr>
        <w:pPrChange w:id="147" w:author="Chen Aline" w:date="2018-12-19T10:35:00Z">
          <w:pPr>
            <w:pStyle w:val="a5"/>
          </w:pPr>
        </w:pPrChange>
      </w:pPr>
    </w:p>
    <w:p w14:paraId="20685984" w14:textId="1F8B8FEB" w:rsidR="00B372C3" w:rsidDel="005601F2" w:rsidRDefault="00B372C3" w:rsidP="00AD2633">
      <w:pPr>
        <w:pStyle w:val="a5"/>
        <w:ind w:leftChars="100" w:left="240" w:rightChars="100" w:right="240" w:firstLine="720"/>
        <w:rPr>
          <w:del w:id="148" w:author="Chen Aline" w:date="2018-12-19T10:28:00Z"/>
          <w:sz w:val="32"/>
        </w:rPr>
        <w:pPrChange w:id="149" w:author="Chen Aline" w:date="2018-12-19T10:35:00Z">
          <w:pPr>
            <w:pStyle w:val="a5"/>
            <w:ind w:firstLine="720"/>
          </w:pPr>
        </w:pPrChange>
      </w:pPr>
      <w:del w:id="150" w:author="Chen Aline" w:date="2018-12-19T10:28:00Z">
        <w:r w:rsidDel="005601F2">
          <w:rPr>
            <w:sz w:val="32"/>
          </w:rPr>
          <w:delText>Press “</w:delText>
        </w:r>
        <w:r w:rsidRPr="00BC224E" w:rsidDel="005601F2">
          <w:rPr>
            <w:b/>
            <w:sz w:val="32"/>
          </w:rPr>
          <w:delText>P</w:delText>
        </w:r>
        <w:r w:rsidDel="005601F2">
          <w:rPr>
            <w:sz w:val="32"/>
          </w:rPr>
          <w:delText xml:space="preserve">” on your keyboard to take a picture of yourself looking in </w:delText>
        </w:r>
        <w:r w:rsidDel="005601F2">
          <w:rPr>
            <w:sz w:val="32"/>
          </w:rPr>
          <w:br/>
        </w:r>
        <w:r w:rsidDel="005601F2">
          <w:rPr>
            <w:i/>
            <w:sz w:val="32"/>
          </w:rPr>
          <w:delText>Y</w:delText>
        </w:r>
        <w:r w:rsidR="005D7515" w:rsidDel="005601F2">
          <w:rPr>
            <w:i/>
            <w:sz w:val="32"/>
          </w:rPr>
          <w:delText>ou’ll get a 3-second countdown before the photo is taken</w:delText>
        </w:r>
        <w:r w:rsidR="00BC224E" w:rsidDel="005601F2">
          <w:rPr>
            <w:i/>
            <w:sz w:val="32"/>
          </w:rPr>
          <w:br/>
        </w:r>
        <w:r w:rsidR="008B01D3" w:rsidDel="005601F2">
          <w:rPr>
            <w:i/>
            <w:sz w:val="32"/>
          </w:rPr>
          <w:delText>If</w:delText>
        </w:r>
        <w:r w:rsidR="00BC224E" w:rsidDel="005601F2">
          <w:rPr>
            <w:i/>
            <w:sz w:val="32"/>
          </w:rPr>
          <w:delText xml:space="preserve"> your machine learning model recognises the photo as “looking”, the panda should </w:delText>
        </w:r>
        <w:r w:rsidR="008B01D3" w:rsidDel="005601F2">
          <w:rPr>
            <w:i/>
            <w:sz w:val="32"/>
          </w:rPr>
          <w:delText>stop dancing and look embarrassed!</w:delText>
        </w:r>
      </w:del>
    </w:p>
    <w:p w14:paraId="11A53CAE" w14:textId="1785417B" w:rsidR="00B372C3" w:rsidRPr="00B372C3" w:rsidRDefault="00BC224E" w:rsidP="00AD2633">
      <w:pPr>
        <w:pStyle w:val="a5"/>
        <w:ind w:leftChars="566" w:left="1358"/>
        <w:rPr>
          <w:rFonts w:hint="eastAsia"/>
          <w:sz w:val="32"/>
          <w:lang w:eastAsia="zh-TW"/>
        </w:rPr>
        <w:pPrChange w:id="151" w:author="Chen Aline" w:date="2018-12-19T10:35:00Z">
          <w:pPr>
            <w:pStyle w:val="a5"/>
          </w:pPr>
        </w:pPrChange>
      </w:pPr>
      <w:del w:id="152" w:author="Chen Aline" w:date="2018-12-19T10:35:00Z">
        <w:r w:rsidRPr="00BC224E" w:rsidDel="00AD2633">
          <w:rPr>
            <w:noProof/>
            <w:sz w:val="32"/>
            <w:lang w:val="en-US" w:eastAsia="zh-TW"/>
          </w:rPr>
          <w:drawing>
            <wp:inline distT="0" distB="0" distL="0" distR="0" wp14:anchorId="0D7E308C" wp14:editId="6E2DD08A">
              <wp:extent cx="5760000" cy="3215815"/>
              <wp:effectExtent l="12700" t="12700" r="19050" b="10160"/>
              <wp:docPr id="62" name="Picture 6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38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760000" cy="3215815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  <w:r w:rsidDel="00AD2633">
          <w:rPr>
            <w:sz w:val="32"/>
          </w:rPr>
          <w:br/>
        </w:r>
      </w:del>
    </w:p>
    <w:p w14:paraId="0E3D46B6" w14:textId="6310581F" w:rsidR="007078C7" w:rsidRDefault="007078C7" w:rsidP="008B01D3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按下</w:t>
      </w:r>
      <w:r>
        <w:rPr>
          <w:sz w:val="32"/>
          <w:lang w:eastAsia="zh-TW"/>
        </w:rPr>
        <w:t>“</w:t>
      </w:r>
      <w:r w:rsidRPr="00BC224E">
        <w:rPr>
          <w:b/>
          <w:sz w:val="32"/>
          <w:lang w:eastAsia="zh-TW"/>
        </w:rPr>
        <w:t>P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鍵拍第二張照片，這次遮住你的臉。</w:t>
      </w:r>
      <w:r>
        <w:rPr>
          <w:rFonts w:hint="eastAsia"/>
          <w:sz w:val="32"/>
          <w:lang w:eastAsia="zh-TW"/>
        </w:rPr>
        <w:t xml:space="preserve"> </w:t>
      </w:r>
    </w:p>
    <w:p w14:paraId="6AE07508" w14:textId="633F20D2" w:rsidR="0058586C" w:rsidDel="006669CB" w:rsidRDefault="0058586C" w:rsidP="0058586C">
      <w:pPr>
        <w:pStyle w:val="a5"/>
        <w:ind w:firstLine="720"/>
        <w:rPr>
          <w:del w:id="153" w:author="Chen Aline" w:date="2018-12-19T10:35:00Z"/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拍照前有三秒鐘的預備時間。</w:t>
      </w:r>
    </w:p>
    <w:p w14:paraId="22DF482C" w14:textId="77777777" w:rsidR="0058586C" w:rsidRPr="006669CB" w:rsidRDefault="0058586C" w:rsidP="006669CB">
      <w:pPr>
        <w:pStyle w:val="a5"/>
        <w:ind w:firstLine="720"/>
        <w:rPr>
          <w:rFonts w:hint="eastAsia"/>
          <w:lang w:eastAsia="zh-TW"/>
          <w:rPrChange w:id="154" w:author="Chen Aline" w:date="2018-12-19T10:35:00Z">
            <w:rPr>
              <w:rFonts w:hint="eastAsia"/>
              <w:lang w:eastAsia="zh-TW"/>
            </w:rPr>
          </w:rPrChange>
        </w:rPr>
        <w:pPrChange w:id="155" w:author="Chen Aline" w:date="2018-12-19T10:35:00Z">
          <w:pPr>
            <w:pStyle w:val="a5"/>
            <w:ind w:left="1440"/>
          </w:pPr>
        </w:pPrChange>
      </w:pPr>
    </w:p>
    <w:p w14:paraId="1254FD7C" w14:textId="30748722" w:rsidR="00127F28" w:rsidRDefault="008B01D3" w:rsidP="007078C7">
      <w:pPr>
        <w:pStyle w:val="a5"/>
        <w:ind w:firstLine="720"/>
        <w:rPr>
          <w:ins w:id="156" w:author="Chen Aline" w:date="2018-12-19T10:35:00Z"/>
          <w:rFonts w:hint="eastAsia"/>
          <w:i/>
          <w:sz w:val="32"/>
          <w:lang w:eastAsia="zh-TW"/>
        </w:rPr>
      </w:pPr>
      <w:del w:id="157" w:author="Chen Aline" w:date="2018-12-19T10:28:00Z">
        <w:r w:rsidDel="005601F2">
          <w:rPr>
            <w:sz w:val="32"/>
          </w:rPr>
          <w:delText>Press “</w:delText>
        </w:r>
        <w:r w:rsidRPr="008B01D3" w:rsidDel="005601F2">
          <w:rPr>
            <w:b/>
            <w:sz w:val="32"/>
          </w:rPr>
          <w:delText>P</w:delText>
        </w:r>
        <w:r w:rsidDel="005601F2">
          <w:rPr>
            <w:sz w:val="32"/>
          </w:rPr>
          <w:delText xml:space="preserve">” again to take a second photo. This time cover your face. </w:delText>
        </w:r>
        <w:r w:rsidDel="005601F2">
          <w:rPr>
            <w:sz w:val="32"/>
          </w:rPr>
          <w:br/>
        </w:r>
        <w:r w:rsidDel="005601F2">
          <w:rPr>
            <w:i/>
            <w:sz w:val="32"/>
          </w:rPr>
          <w:delText>You’ll get a 3-second countdown before the photo again.</w:delText>
        </w:r>
        <w:r w:rsidDel="005601F2">
          <w:rPr>
            <w:i/>
            <w:sz w:val="32"/>
          </w:rPr>
          <w:br/>
        </w:r>
      </w:del>
      <w:r w:rsidRPr="008B01D3">
        <w:rPr>
          <w:noProof/>
          <w:sz w:val="32"/>
          <w:lang w:val="en-US" w:eastAsia="zh-TW"/>
        </w:rPr>
        <w:drawing>
          <wp:inline distT="0" distB="0" distL="0" distR="0" wp14:anchorId="1F6E9B9E" wp14:editId="1680883D">
            <wp:extent cx="5760000" cy="3211923"/>
            <wp:effectExtent l="12700" t="12700" r="1905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629F48A" w14:textId="77777777" w:rsidR="006669CB" w:rsidRPr="008B01D3" w:rsidRDefault="006669CB" w:rsidP="007078C7">
      <w:pPr>
        <w:pStyle w:val="a5"/>
        <w:ind w:firstLine="720"/>
        <w:rPr>
          <w:rFonts w:hint="eastAsia"/>
          <w:sz w:val="32"/>
          <w:lang w:eastAsia="zh-TW"/>
        </w:rPr>
      </w:pPr>
    </w:p>
    <w:p w14:paraId="2297418E" w14:textId="77777777" w:rsidR="006669CB" w:rsidRPr="006669CB" w:rsidRDefault="00D75A7C" w:rsidP="00511CC1">
      <w:pPr>
        <w:pStyle w:val="a5"/>
        <w:numPr>
          <w:ilvl w:val="0"/>
          <w:numId w:val="1"/>
        </w:numPr>
        <w:rPr>
          <w:ins w:id="158" w:author="Chen Aline" w:date="2018-12-19T10:35:00Z"/>
          <w:rFonts w:hint="eastAsia"/>
          <w:sz w:val="32"/>
          <w:rPrChange w:id="159" w:author="Chen Aline" w:date="2018-12-19T10:35:00Z">
            <w:rPr>
              <w:ins w:id="160" w:author="Chen Aline" w:date="2018-12-19T10:35:00Z"/>
              <w:rFonts w:hint="eastAsia"/>
              <w:sz w:val="32"/>
              <w:lang w:val="en-US" w:eastAsia="zh-TW"/>
            </w:rPr>
          </w:rPrChange>
        </w:rPr>
      </w:pPr>
      <w:r>
        <w:rPr>
          <w:rFonts w:hint="eastAsia"/>
          <w:sz w:val="32"/>
        </w:rPr>
        <w:t>模型會判別你沒有盯著鏡頭看</w:t>
      </w:r>
      <w:r>
        <w:rPr>
          <w:sz w:val="32"/>
          <w:lang w:val="en-US"/>
        </w:rPr>
        <w:t>(“not looking”)</w:t>
      </w:r>
      <w:r>
        <w:rPr>
          <w:rFonts w:hint="eastAsia"/>
          <w:sz w:val="32"/>
          <w:lang w:val="en-US" w:eastAsia="zh-TW"/>
        </w:rPr>
        <w:t>，所以熊貓會繼續</w:t>
      </w:r>
    </w:p>
    <w:p w14:paraId="6BFFF510" w14:textId="1FBA9BE3" w:rsidR="00D75A7C" w:rsidRDefault="00D75A7C" w:rsidP="006669CB">
      <w:pPr>
        <w:pStyle w:val="a5"/>
        <w:ind w:firstLine="720"/>
        <w:rPr>
          <w:ins w:id="161" w:author="Chen Aline" w:date="2018-12-19T10:36:00Z"/>
          <w:rFonts w:hint="eastAsia"/>
          <w:sz w:val="32"/>
          <w:lang w:val="en-US" w:eastAsia="zh-TW"/>
        </w:rPr>
        <w:pPrChange w:id="162" w:author="Chen Aline" w:date="2018-12-19T10:35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val="en-US" w:eastAsia="zh-TW"/>
        </w:rPr>
        <w:t>跳舞</w:t>
      </w:r>
    </w:p>
    <w:p w14:paraId="7BADE097" w14:textId="77777777" w:rsidR="007706CC" w:rsidRDefault="007706CC" w:rsidP="006669CB">
      <w:pPr>
        <w:pStyle w:val="a5"/>
        <w:ind w:firstLine="720"/>
        <w:rPr>
          <w:sz w:val="32"/>
        </w:rPr>
        <w:pPrChange w:id="163" w:author="Chen Aline" w:date="2018-12-19T10:35:00Z">
          <w:pPr>
            <w:pStyle w:val="a5"/>
            <w:numPr>
              <w:numId w:val="1"/>
            </w:numPr>
            <w:ind w:hanging="360"/>
          </w:pPr>
        </w:pPrChange>
      </w:pPr>
    </w:p>
    <w:p w14:paraId="77D347C1" w14:textId="53597EBA" w:rsidR="004E59C7" w:rsidDel="005601F2" w:rsidRDefault="004E59C7" w:rsidP="00D75A7C">
      <w:pPr>
        <w:pStyle w:val="a5"/>
        <w:ind w:firstLine="720"/>
        <w:rPr>
          <w:del w:id="164" w:author="Chen Aline" w:date="2018-12-19T10:28:00Z"/>
          <w:sz w:val="32"/>
        </w:rPr>
      </w:pPr>
      <w:del w:id="165" w:author="Chen Aline" w:date="2018-12-19T10:28:00Z">
        <w:r w:rsidDel="005601F2">
          <w:rPr>
            <w:sz w:val="32"/>
          </w:rPr>
          <w:delText xml:space="preserve">The panda should </w:delText>
        </w:r>
        <w:r w:rsidR="008B01D3" w:rsidDel="005601F2">
          <w:rPr>
            <w:sz w:val="32"/>
          </w:rPr>
          <w:delText>start</w:delText>
        </w:r>
        <w:r w:rsidDel="005601F2">
          <w:rPr>
            <w:sz w:val="32"/>
          </w:rPr>
          <w:delText xml:space="preserve"> dancing</w:delText>
        </w:r>
        <w:r w:rsidR="008B01D3" w:rsidDel="005601F2">
          <w:rPr>
            <w:sz w:val="32"/>
          </w:rPr>
          <w:delText xml:space="preserve"> again</w:delText>
        </w:r>
        <w:r w:rsidDel="005601F2">
          <w:rPr>
            <w:sz w:val="32"/>
          </w:rPr>
          <w:delText>, as your machine learning model will recognise that you’re not looking</w:delText>
        </w:r>
        <w:r w:rsidR="008B01D3" w:rsidDel="005601F2">
          <w:rPr>
            <w:sz w:val="32"/>
          </w:rPr>
          <w:delText>.</w:delText>
        </w:r>
        <w:r w:rsidR="008B01D3" w:rsidDel="005601F2">
          <w:rPr>
            <w:sz w:val="32"/>
          </w:rPr>
          <w:br/>
        </w:r>
      </w:del>
    </w:p>
    <w:p w14:paraId="11C9CC5C" w14:textId="77777777" w:rsidR="00B3162B" w:rsidRDefault="00B3162B" w:rsidP="00B3162B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存檔</w:t>
      </w:r>
    </w:p>
    <w:p w14:paraId="6185FBD1" w14:textId="05B197A1" w:rsidR="00B3162B" w:rsidRPr="00B3162B" w:rsidDel="007706CC" w:rsidRDefault="00B3162B" w:rsidP="00B3162B">
      <w:pPr>
        <w:pStyle w:val="a5"/>
        <w:ind w:firstLine="720"/>
        <w:rPr>
          <w:del w:id="166" w:author="Chen Aline" w:date="2018-12-19T10:36:00Z"/>
          <w:i/>
          <w:sz w:val="28"/>
          <w:szCs w:val="28"/>
          <w:lang w:eastAsia="zh-TW"/>
        </w:rPr>
      </w:pPr>
      <w:r w:rsidRPr="00B3162B">
        <w:rPr>
          <w:rFonts w:hint="eastAsia"/>
          <w:i/>
          <w:sz w:val="28"/>
          <w:szCs w:val="28"/>
          <w:lang w:eastAsia="zh-TW"/>
        </w:rPr>
        <w:t>取消全螢幕，</w:t>
      </w:r>
      <w:r w:rsidRPr="00B3162B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11E1AE25" w14:textId="75012136" w:rsidR="00B3162B" w:rsidRPr="007706CC" w:rsidRDefault="00B3162B" w:rsidP="007706CC">
      <w:pPr>
        <w:pStyle w:val="a5"/>
        <w:ind w:firstLine="720"/>
        <w:rPr>
          <w:rFonts w:hint="eastAsia"/>
          <w:lang w:val="en-US" w:eastAsia="zh-TW"/>
          <w:rPrChange w:id="167" w:author="Chen Aline" w:date="2018-12-19T10:36:00Z">
            <w:rPr>
              <w:rFonts w:hint="eastAsia"/>
              <w:lang w:val="en-US" w:eastAsia="zh-TW"/>
            </w:rPr>
          </w:rPrChange>
        </w:rPr>
        <w:pPrChange w:id="168" w:author="Chen Aline" w:date="2018-12-19T10:36:00Z">
          <w:pPr>
            <w:pStyle w:val="a5"/>
            <w:ind w:left="1440"/>
          </w:pPr>
        </w:pPrChange>
      </w:pPr>
    </w:p>
    <w:p w14:paraId="2EAAB86A" w14:textId="162A9484" w:rsidR="008B01D3" w:rsidDel="005601F2" w:rsidRDefault="008B01D3" w:rsidP="00B3162B">
      <w:pPr>
        <w:pStyle w:val="a5"/>
        <w:ind w:firstLine="720"/>
        <w:rPr>
          <w:del w:id="169" w:author="Chen Aline" w:date="2018-12-19T10:28:00Z"/>
          <w:sz w:val="32"/>
        </w:rPr>
      </w:pPr>
      <w:del w:id="170" w:author="Chen Aline" w:date="2018-12-19T10:28:00Z">
        <w:r w:rsidDel="005601F2">
          <w:rPr>
            <w:sz w:val="32"/>
          </w:rPr>
          <w:delText>Save your project</w:delText>
        </w:r>
        <w:r w:rsidDel="005601F2">
          <w:rPr>
            <w:sz w:val="32"/>
          </w:rPr>
          <w:br/>
        </w:r>
        <w:r w:rsidRPr="008B01D3" w:rsidDel="005601F2">
          <w:rPr>
            <w:i/>
            <w:sz w:val="32"/>
          </w:rPr>
          <w:delText xml:space="preserve">Click the </w:delText>
        </w:r>
        <w:r w:rsidRPr="008B01D3" w:rsidDel="005601F2">
          <w:rPr>
            <w:b/>
            <w:i/>
            <w:sz w:val="32"/>
          </w:rPr>
          <w:delText>full-screen</w:delText>
        </w:r>
        <w:r w:rsidRPr="008B01D3" w:rsidDel="005601F2">
          <w:rPr>
            <w:i/>
            <w:sz w:val="32"/>
          </w:rPr>
          <w:delText xml:space="preserve"> button again </w:delText>
        </w:r>
        <w:r w:rsidRPr="008B01D3" w:rsidDel="005601F2">
          <w:rPr>
            <w:i/>
            <w:sz w:val="32"/>
          </w:rPr>
          <w:br/>
          <w:delText>Click “</w:delText>
        </w:r>
        <w:r w:rsidRPr="008B01D3" w:rsidDel="005601F2">
          <w:rPr>
            <w:b/>
            <w:i/>
            <w:sz w:val="32"/>
          </w:rPr>
          <w:delText>File</w:delText>
        </w:r>
        <w:r w:rsidRPr="008B01D3" w:rsidDel="005601F2">
          <w:rPr>
            <w:i/>
            <w:sz w:val="32"/>
          </w:rPr>
          <w:delText>” -&gt; “</w:delText>
        </w:r>
        <w:r w:rsidRPr="008B01D3" w:rsidDel="005601F2">
          <w:rPr>
            <w:b/>
            <w:i/>
            <w:sz w:val="32"/>
          </w:rPr>
          <w:delText>Download to your computer</w:delText>
        </w:r>
        <w:r w:rsidRPr="008B01D3" w:rsidDel="005601F2">
          <w:rPr>
            <w:i/>
            <w:sz w:val="32"/>
          </w:rPr>
          <w:delText>”</w:delText>
        </w:r>
      </w:del>
    </w:p>
    <w:p w14:paraId="3AAC7B8E" w14:textId="77777777" w:rsidR="004E59C7" w:rsidRPr="004E59C7" w:rsidDel="007706CC" w:rsidRDefault="004E59C7" w:rsidP="004E59C7">
      <w:pPr>
        <w:rPr>
          <w:del w:id="171" w:author="Chen Aline" w:date="2018-12-19T10:36:00Z"/>
          <w:sz w:val="32"/>
        </w:rPr>
      </w:pPr>
    </w:p>
    <w:p w14:paraId="07531D84" w14:textId="039DB78C" w:rsidR="00F20A9C" w:rsidDel="007706CC" w:rsidRDefault="00C24B6B" w:rsidP="008B01D3">
      <w:pPr>
        <w:pStyle w:val="a5"/>
        <w:rPr>
          <w:del w:id="172" w:author="Chen Aline" w:date="2018-12-19T10:36:00Z"/>
          <w:rFonts w:hint="eastAsia"/>
          <w:sz w:val="32"/>
          <w:lang w:eastAsia="zh-TW"/>
        </w:rPr>
      </w:pPr>
      <w:del w:id="173" w:author="Chen Aline" w:date="2018-12-19T10:36:00Z">
        <w:r w:rsidRPr="00941AAE" w:rsidDel="007706CC">
          <w:rPr>
            <w:i/>
            <w:sz w:val="32"/>
          </w:rPr>
          <w:delText xml:space="preserve"> </w:delText>
        </w:r>
      </w:del>
    </w:p>
    <w:p w14:paraId="7B515AAB" w14:textId="7B105B9C" w:rsidR="00044FE7" w:rsidDel="007706CC" w:rsidRDefault="00044FE7" w:rsidP="007706CC">
      <w:pPr>
        <w:pStyle w:val="a5"/>
        <w:rPr>
          <w:del w:id="174" w:author="Chen Aline" w:date="2018-12-19T10:36:00Z"/>
          <w:rFonts w:hint="eastAsia"/>
          <w:lang w:eastAsia="zh-TW"/>
        </w:rPr>
        <w:pPrChange w:id="175" w:author="Chen Aline" w:date="2018-12-19T10:36:00Z">
          <w:pPr/>
        </w:pPrChange>
      </w:pPr>
    </w:p>
    <w:p w14:paraId="3D977BDD" w14:textId="77777777" w:rsidR="00044FE7" w:rsidRPr="005F56B2" w:rsidRDefault="00044FE7" w:rsidP="005F56B2">
      <w:pPr>
        <w:rPr>
          <w:rFonts w:hint="eastAsia"/>
          <w:sz w:val="32"/>
          <w:lang w:eastAsia="zh-TW"/>
        </w:rPr>
      </w:pPr>
    </w:p>
    <w:p w14:paraId="63C6E212" w14:textId="50EE6EC9" w:rsidR="0040668A" w:rsidRDefault="0040668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47CB35CD" w:rsidR="005F56B2" w:rsidRPr="0066410F" w:rsidDel="005601F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76" w:author="Chen Aline" w:date="2018-12-19T10:28:00Z"/>
          <w:rFonts w:ascii="Garamond" w:hAnsi="Garamond"/>
          <w:b/>
          <w:color w:val="385623" w:themeColor="accent6" w:themeShade="80"/>
          <w:sz w:val="40"/>
        </w:rPr>
      </w:pPr>
      <w:del w:id="177" w:author="Chen Aline" w:date="2018-12-19T10:28:00Z">
        <w:r w:rsidRPr="0066410F" w:rsidDel="005601F2">
          <w:rPr>
            <w:rFonts w:ascii="Garamond" w:hAnsi="Garamond"/>
            <w:b/>
            <w:color w:val="385623" w:themeColor="accent6" w:themeShade="80"/>
            <w:sz w:val="40"/>
          </w:rPr>
          <w:lastRenderedPageBreak/>
          <w:delText xml:space="preserve">What have </w:delText>
        </w:r>
        <w:r w:rsidR="00F22413" w:rsidDel="005601F2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="00291500" w:rsidDel="005601F2">
          <w:rPr>
            <w:rFonts w:ascii="Garamond" w:hAnsi="Garamond"/>
            <w:b/>
            <w:color w:val="385623" w:themeColor="accent6" w:themeShade="80"/>
            <w:sz w:val="40"/>
          </w:rPr>
          <w:delText xml:space="preserve"> done</w:delText>
        </w:r>
        <w:r w:rsidRPr="0066410F" w:rsidDel="005601F2">
          <w:rPr>
            <w:rFonts w:ascii="Garamond" w:hAnsi="Garamond"/>
            <w:b/>
            <w:color w:val="385623" w:themeColor="accent6" w:themeShade="80"/>
            <w:sz w:val="40"/>
          </w:rPr>
          <w:delText>?</w:delText>
        </w:r>
      </w:del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876E27" w14:textId="1BCA7E2D" w:rsidR="008C0867" w:rsidRPr="004C3D10" w:rsidRDefault="004C3D1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你在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裡使用機器學習創造了一隻害羞的熊貓，他會判別照片中的你是否正盯著他看。</w:t>
      </w:r>
    </w:p>
    <w:p w14:paraId="57778C26" w14:textId="0FA1E587" w:rsidR="005F56B2" w:rsidDel="005601F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78" w:author="Chen Aline" w:date="2018-12-19T10:28:00Z"/>
          <w:rFonts w:ascii="Garamond" w:hAnsi="Garamond"/>
          <w:sz w:val="36"/>
        </w:rPr>
      </w:pPr>
      <w:del w:id="179" w:author="Chen Aline" w:date="2018-12-19T10:28:00Z">
        <w:r w:rsidDel="005601F2">
          <w:rPr>
            <w:rFonts w:ascii="Garamond" w:hAnsi="Garamond"/>
            <w:sz w:val="36"/>
          </w:rPr>
          <w:delText xml:space="preserve">You’ve </w:delText>
        </w:r>
        <w:r w:rsidR="00CA30DA" w:rsidDel="005601F2">
          <w:rPr>
            <w:rFonts w:ascii="Garamond" w:hAnsi="Garamond"/>
            <w:sz w:val="36"/>
          </w:rPr>
          <w:delText>created</w:delText>
        </w:r>
        <w:r w:rsidDel="005601F2">
          <w:rPr>
            <w:rFonts w:ascii="Garamond" w:hAnsi="Garamond"/>
            <w:sz w:val="36"/>
          </w:rPr>
          <w:delText xml:space="preserve"> </w:delText>
        </w:r>
        <w:r w:rsidR="00CA30DA" w:rsidDel="005601F2">
          <w:rPr>
            <w:rFonts w:ascii="Garamond" w:hAnsi="Garamond"/>
            <w:sz w:val="36"/>
          </w:rPr>
          <w:delText xml:space="preserve">a </w:delText>
        </w:r>
        <w:r w:rsidR="00941AAE" w:rsidDel="005601F2">
          <w:rPr>
            <w:rFonts w:ascii="Garamond" w:hAnsi="Garamond"/>
            <w:sz w:val="36"/>
          </w:rPr>
          <w:delText>shy panda</w:delText>
        </w:r>
        <w:r w:rsidR="00CA30DA" w:rsidDel="005601F2">
          <w:rPr>
            <w:rFonts w:ascii="Garamond" w:hAnsi="Garamond"/>
            <w:sz w:val="36"/>
          </w:rPr>
          <w:delText xml:space="preserve"> in</w:delText>
        </w:r>
        <w:r w:rsidDel="005601F2">
          <w:rPr>
            <w:rFonts w:ascii="Garamond" w:hAnsi="Garamond"/>
            <w:sz w:val="36"/>
          </w:rPr>
          <w:delText xml:space="preserve"> Scratch </w:delText>
        </w:r>
        <w:r w:rsidR="00CA30DA" w:rsidDel="005601F2">
          <w:rPr>
            <w:rFonts w:ascii="Garamond" w:hAnsi="Garamond"/>
            <w:sz w:val="36"/>
          </w:rPr>
          <w:delText xml:space="preserve">that uses machine learning to recognise </w:delText>
        </w:r>
        <w:r w:rsidR="00941AAE" w:rsidDel="005601F2">
          <w:rPr>
            <w:rFonts w:ascii="Garamond" w:hAnsi="Garamond"/>
            <w:sz w:val="36"/>
          </w:rPr>
          <w:delText xml:space="preserve">whether the view at the window is a picture of you looking in. </w:delText>
        </w:r>
      </w:del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7057201" w14:textId="740E8E86" w:rsidR="005D013F" w:rsidRPr="005D013F" w:rsidRDefault="005D013F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你所訓練的機器學習模型是個</w:t>
      </w:r>
      <w:r w:rsidRPr="005601F2">
        <w:rPr>
          <w:rFonts w:ascii="Garamond" w:hAnsi="Garamond" w:hint="eastAsia"/>
          <w:sz w:val="36"/>
          <w:lang w:eastAsia="zh-TW"/>
          <w:rPrChange w:id="180" w:author="Chen Aline" w:date="2018-12-19T10:28:00Z">
            <w:rPr>
              <w:rFonts w:ascii="Garamond" w:hAnsi="Garamond" w:hint="eastAsia"/>
              <w:color w:val="FF0000"/>
              <w:sz w:val="36"/>
              <w:lang w:eastAsia="zh-TW"/>
            </w:rPr>
          </w:rPrChange>
        </w:rPr>
        <w:t>照片分類器</w:t>
      </w:r>
      <w:r w:rsidRPr="005601F2">
        <w:rPr>
          <w:rFonts w:ascii="Garamond" w:hAnsi="Garamond"/>
          <w:sz w:val="36"/>
          <w:lang w:val="en-US" w:eastAsia="zh-TW"/>
          <w:rPrChange w:id="181" w:author="Chen Aline" w:date="2018-12-19T10:28:00Z">
            <w:rPr>
              <w:rFonts w:ascii="Garamond" w:hAnsi="Garamond"/>
              <w:color w:val="FF0000"/>
              <w:sz w:val="36"/>
              <w:lang w:val="en-US" w:eastAsia="zh-TW"/>
            </w:rPr>
          </w:rPrChange>
        </w:rPr>
        <w:t>(image classifier)</w:t>
      </w:r>
      <w:r w:rsidRPr="005D013F">
        <w:rPr>
          <w:rFonts w:ascii="Garamond" w:hAnsi="Garamond" w:hint="eastAsia"/>
          <w:sz w:val="36"/>
          <w:lang w:val="en-US" w:eastAsia="zh-TW"/>
        </w:rPr>
        <w:t>，</w:t>
      </w:r>
      <w:r w:rsidR="006839D5">
        <w:rPr>
          <w:rFonts w:ascii="Garamond" w:hAnsi="Garamond" w:hint="eastAsia"/>
          <w:sz w:val="36"/>
          <w:lang w:val="en-US" w:eastAsia="zh-TW"/>
        </w:rPr>
        <w:t>能將照片分成兩類：</w:t>
      </w:r>
      <w:r w:rsidR="006839D5">
        <w:rPr>
          <w:rFonts w:ascii="Garamond" w:hAnsi="Garamond"/>
          <w:sz w:val="36"/>
          <w:lang w:val="en-US" w:eastAsia="zh-TW"/>
        </w:rPr>
        <w:t>looking</w:t>
      </w:r>
      <w:r w:rsidR="006839D5">
        <w:rPr>
          <w:rFonts w:ascii="Garamond" w:hAnsi="Garamond" w:hint="eastAsia"/>
          <w:sz w:val="36"/>
          <w:lang w:val="en-US" w:eastAsia="zh-TW"/>
        </w:rPr>
        <w:t>和</w:t>
      </w:r>
      <w:r w:rsidR="006839D5">
        <w:rPr>
          <w:rFonts w:ascii="Garamond" w:hAnsi="Garamond"/>
          <w:sz w:val="36"/>
          <w:lang w:val="en-US" w:eastAsia="zh-TW"/>
        </w:rPr>
        <w:t xml:space="preserve"> not looking</w:t>
      </w:r>
      <w:r w:rsidR="006839D5">
        <w:rPr>
          <w:rFonts w:ascii="Garamond" w:hAnsi="Garamond" w:hint="eastAsia"/>
          <w:sz w:val="36"/>
          <w:lang w:val="en-US" w:eastAsia="zh-TW"/>
        </w:rPr>
        <w:t>。</w:t>
      </w:r>
    </w:p>
    <w:p w14:paraId="1E0A4BCD" w14:textId="7C71B10D" w:rsidR="00F20A9C" w:rsidDel="005601F2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82" w:author="Chen Aline" w:date="2018-12-19T10:28:00Z"/>
          <w:rFonts w:ascii="Garamond" w:hAnsi="Garamond"/>
          <w:sz w:val="36"/>
        </w:rPr>
      </w:pPr>
      <w:del w:id="183" w:author="Chen Aline" w:date="2018-12-19T10:28:00Z">
        <w:r w:rsidDel="005601F2">
          <w:rPr>
            <w:rFonts w:ascii="Garamond" w:hAnsi="Garamond"/>
            <w:sz w:val="36"/>
          </w:rPr>
          <w:delText xml:space="preserve">The machine learning model that you’ve trained is an </w:delText>
        </w:r>
        <w:r w:rsidRPr="005D013F" w:rsidDel="005601F2">
          <w:rPr>
            <w:rFonts w:ascii="Garamond" w:hAnsi="Garamond"/>
            <w:color w:val="FF0000"/>
            <w:sz w:val="36"/>
          </w:rPr>
          <w:delText>image classifier</w:delText>
        </w:r>
        <w:r w:rsidDel="005601F2">
          <w:rPr>
            <w:rFonts w:ascii="Garamond" w:hAnsi="Garamond"/>
            <w:sz w:val="36"/>
          </w:rPr>
          <w:delText xml:space="preserve">, that is able to classify photos as one of two classes – either looking or not looking. </w:delText>
        </w:r>
      </w:del>
    </w:p>
    <w:p w14:paraId="451B8FF0" w14:textId="77777777" w:rsidR="00483772" w:rsidRDefault="004837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D6DD58F" w14:textId="02E0D318" w:rsidR="00483772" w:rsidRDefault="004837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如果給越多範例照片，模型應該就能更準確的判別出照片中的人是否正盯著鏡頭看</w:t>
      </w:r>
      <w:r w:rsidR="003779FC">
        <w:rPr>
          <w:rFonts w:ascii="Garamond" w:hAnsi="Garamond" w:hint="eastAsia"/>
          <w:sz w:val="36"/>
          <w:lang w:eastAsia="zh-TW"/>
        </w:rPr>
        <w:t>。</w:t>
      </w:r>
    </w:p>
    <w:p w14:paraId="4F95CB32" w14:textId="6E7A0CDC" w:rsidR="005F56B2" w:rsidDel="005601F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84" w:author="Chen Aline" w:date="2018-12-19T10:28:00Z"/>
          <w:rFonts w:ascii="Garamond" w:hAnsi="Garamond"/>
          <w:sz w:val="36"/>
        </w:rPr>
      </w:pPr>
      <w:del w:id="185" w:author="Chen Aline" w:date="2018-12-19T10:28:00Z">
        <w:r w:rsidDel="005601F2">
          <w:rPr>
            <w:rFonts w:ascii="Garamond" w:hAnsi="Garamond"/>
            <w:sz w:val="36"/>
          </w:rPr>
          <w:delText xml:space="preserve">The more examples you give it, the better it should get at recognising </w:delText>
        </w:r>
        <w:r w:rsidR="00F20A9C" w:rsidDel="005601F2">
          <w:rPr>
            <w:rFonts w:ascii="Garamond" w:hAnsi="Garamond"/>
            <w:sz w:val="36"/>
          </w:rPr>
          <w:delText>whether or not you’re looking at it.</w:delText>
        </w:r>
      </w:del>
    </w:p>
    <w:p w14:paraId="7235523C" w14:textId="77777777" w:rsidR="005F56B2" w:rsidRPr="005F56B2" w:rsidDel="00927BF5" w:rsidRDefault="005F56B2" w:rsidP="005F56B2">
      <w:pPr>
        <w:rPr>
          <w:del w:id="186" w:author="Chen Aline" w:date="2018-12-19T10:36:00Z"/>
          <w:sz w:val="32"/>
        </w:rPr>
      </w:pPr>
      <w:bookmarkStart w:id="187" w:name="_GoBack"/>
      <w:bookmarkEnd w:id="187"/>
    </w:p>
    <w:p w14:paraId="4796E106" w14:textId="7BC1A7EE" w:rsidR="00A55FCF" w:rsidRDefault="00A55FCF">
      <w:pPr>
        <w:rPr>
          <w:rFonts w:hint="eastAsia"/>
          <w:sz w:val="32"/>
          <w:lang w:eastAsia="zh-TW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11BF7622" w14:textId="7923B1BB" w:rsidR="000E04E5" w:rsidRDefault="000E04E5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16618E1F" w:rsidR="00E679AD" w:rsidRPr="00384420" w:rsidDel="005601F2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188" w:author="Chen Aline" w:date="2018-12-19T10:28:00Z"/>
          <w:b/>
        </w:rPr>
      </w:pPr>
      <w:del w:id="189" w:author="Chen Aline" w:date="2018-12-19T10:28:00Z">
        <w:r w:rsidDel="005601F2">
          <w:rPr>
            <w:b/>
            <w:color w:val="FFFFFF" w:themeColor="background1"/>
            <w:sz w:val="40"/>
            <w:shd w:val="clear" w:color="auto" w:fill="70AD47" w:themeFill="accent6"/>
          </w:rPr>
          <w:delText>Ideas and Extensions</w:delText>
        </w:r>
      </w:del>
    </w:p>
    <w:p w14:paraId="61A640D4" w14:textId="77777777" w:rsidR="00E679AD" w:rsidRDefault="00E679AD" w:rsidP="00384420">
      <w:pPr>
        <w:rPr>
          <w:sz w:val="32"/>
          <w:lang w:eastAsia="zh-TW"/>
        </w:rPr>
      </w:pPr>
    </w:p>
    <w:p w14:paraId="60152C6C" w14:textId="27561077" w:rsidR="003A7DF8" w:rsidRDefault="003A7DF8" w:rsidP="00384420">
      <w:pPr>
        <w:rPr>
          <w:sz w:val="32"/>
          <w:lang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  <w:t>現在你已經完成了這個專案，要不要試試下面的點子？或者，自己想一個？</w:t>
      </w:r>
    </w:p>
    <w:p w14:paraId="3A44EF98" w14:textId="0167175B" w:rsidR="00E679AD" w:rsidDel="005601F2" w:rsidRDefault="004E74C1" w:rsidP="00384420">
      <w:pPr>
        <w:rPr>
          <w:del w:id="190" w:author="Chen Aline" w:date="2018-12-19T10:28:00Z"/>
          <w:sz w:val="32"/>
        </w:rPr>
      </w:pPr>
      <w:del w:id="191" w:author="Chen Aline" w:date="2018-12-19T10:28:00Z">
        <w:r w:rsidDel="005601F2">
          <w:rPr>
            <w:sz w:val="32"/>
          </w:rPr>
          <w:delText>Now that</w:delText>
        </w:r>
        <w:r w:rsidR="00E679AD" w:rsidDel="005601F2">
          <w:rPr>
            <w:sz w:val="32"/>
          </w:rPr>
          <w:delText xml:space="preserve"> you’ve finished, why not give one of these ideas a try?</w:delText>
        </w:r>
      </w:del>
    </w:p>
    <w:p w14:paraId="735A4DE1" w14:textId="6AF7C05E" w:rsidR="00E679AD" w:rsidDel="005601F2" w:rsidRDefault="00E679AD" w:rsidP="00384420">
      <w:pPr>
        <w:rPr>
          <w:del w:id="192" w:author="Chen Aline" w:date="2018-12-19T10:28:00Z"/>
          <w:sz w:val="32"/>
        </w:rPr>
      </w:pPr>
    </w:p>
    <w:p w14:paraId="27670979" w14:textId="3E626F82" w:rsidR="004F1D88" w:rsidDel="005601F2" w:rsidRDefault="00E679AD" w:rsidP="00384420">
      <w:pPr>
        <w:rPr>
          <w:del w:id="193" w:author="Chen Aline" w:date="2018-12-19T10:28:00Z"/>
          <w:sz w:val="32"/>
        </w:rPr>
      </w:pPr>
      <w:del w:id="194" w:author="Chen Aline" w:date="2018-12-19T10:28:00Z">
        <w:r w:rsidDel="005601F2">
          <w:rPr>
            <w:sz w:val="32"/>
          </w:rPr>
          <w:delText>Or come up with one of your own?</w:delText>
        </w:r>
      </w:del>
    </w:p>
    <w:p w14:paraId="5E914867" w14:textId="77777777" w:rsidR="0000386C" w:rsidRDefault="0000386C" w:rsidP="00384420">
      <w:pPr>
        <w:rPr>
          <w:sz w:val="32"/>
        </w:rPr>
      </w:pPr>
    </w:p>
    <w:p w14:paraId="59C10F3E" w14:textId="5E729BEE" w:rsidR="008342F1" w:rsidRDefault="008342F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畫出屬於你自己的角色</w:t>
      </w:r>
    </w:p>
    <w:p w14:paraId="641BC3BD" w14:textId="3A29EB8A" w:rsidR="0000386C" w:rsidRPr="00384420" w:rsidDel="005601F2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95" w:author="Chen Aline" w:date="2018-12-19T10:28:00Z"/>
          <w:b/>
          <w:sz w:val="32"/>
        </w:rPr>
      </w:pPr>
      <w:del w:id="196" w:author="Chen Aline" w:date="2018-12-19T10:28:00Z">
        <w:r w:rsidDel="005601F2">
          <w:rPr>
            <w:b/>
            <w:sz w:val="32"/>
          </w:rPr>
          <w:delText>Draw your own character</w:delText>
        </w:r>
      </w:del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7197779C" w14:textId="3FE8094F" w:rsidR="009B1A6D" w:rsidRDefault="009B1A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你不一定只能使用熊貓，要不要試試看畫屬於你自己的角色？</w:t>
      </w:r>
    </w:p>
    <w:p w14:paraId="43B9E3B5" w14:textId="1CE79F76" w:rsidR="009B1A6D" w:rsidRDefault="009B1A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一共需要三個造型：兩個用來呈現跳舞的樣子，第三個則是害羞的樣子</w:t>
      </w:r>
      <w:r w:rsidR="008C3115">
        <w:rPr>
          <w:rFonts w:hint="eastAsia"/>
          <w:sz w:val="32"/>
          <w:lang w:eastAsia="zh-TW"/>
        </w:rPr>
        <w:t>。</w:t>
      </w:r>
    </w:p>
    <w:p w14:paraId="2D2EE25A" w14:textId="268A88DD" w:rsidR="0000386C" w:rsidRPr="00384420" w:rsidDel="005601F2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97" w:author="Chen Aline" w:date="2018-12-19T10:28:00Z"/>
          <w:sz w:val="32"/>
        </w:rPr>
      </w:pPr>
      <w:del w:id="198" w:author="Chen Aline" w:date="2018-12-19T10:28:00Z">
        <w:r w:rsidDel="005601F2">
          <w:rPr>
            <w:sz w:val="32"/>
          </w:rPr>
          <w:delText xml:space="preserve">You don’t have to </w:delText>
        </w:r>
        <w:r w:rsidR="00DD2DA1" w:rsidDel="005601F2">
          <w:rPr>
            <w:sz w:val="32"/>
          </w:rPr>
          <w:delText>use the panda in the project template. Why not draw your own character? You’ll need two sprites to be able to animate it dancing, and a third sprite of it looking shy.</w:delText>
        </w:r>
      </w:del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EDF3707" w14:textId="5BA4D1AB" w:rsidR="00C14489" w:rsidRDefault="00BB02F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改善訓練</w:t>
      </w:r>
    </w:p>
    <w:p w14:paraId="5434E1C1" w14:textId="49357D2F" w:rsidR="00E679AD" w:rsidRPr="00384420" w:rsidDel="005601F2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99" w:author="Chen Aline" w:date="2018-12-19T10:28:00Z"/>
          <w:b/>
          <w:sz w:val="32"/>
        </w:rPr>
      </w:pPr>
      <w:del w:id="200" w:author="Chen Aline" w:date="2018-12-19T10:28:00Z">
        <w:r w:rsidDel="005601F2">
          <w:rPr>
            <w:b/>
            <w:sz w:val="32"/>
          </w:rPr>
          <w:delText>Improving your training</w:delText>
        </w:r>
      </w:del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2EE27EC5" w14:textId="2B86BAA0" w:rsidR="00BB02F9" w:rsidRDefault="00BB02F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試試看讓同學來測試，熊貓一樣能正確判別嗎？</w:t>
      </w:r>
    </w:p>
    <w:p w14:paraId="094F80F6" w14:textId="20DA5810" w:rsidR="000B7916" w:rsidDel="005601F2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01" w:author="Chen Aline" w:date="2018-12-19T10:28:00Z"/>
          <w:sz w:val="32"/>
        </w:rPr>
      </w:pPr>
      <w:del w:id="202" w:author="Chen Aline" w:date="2018-12-19T10:28:00Z">
        <w:r w:rsidDel="005601F2">
          <w:rPr>
            <w:sz w:val="32"/>
          </w:rPr>
          <w:delText xml:space="preserve">Try testing it with your classmates. Does the panda still behave correctly? </w:delText>
        </w:r>
      </w:del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2F757B4C" w14:textId="4A14D30B" w:rsidR="0062243F" w:rsidRDefault="0062243F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如果照片中根本沒有人呢？</w:t>
      </w:r>
    </w:p>
    <w:p w14:paraId="4147B58B" w14:textId="539456D9" w:rsidR="00DD2DA1" w:rsidDel="005601F2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03" w:author="Chen Aline" w:date="2018-12-19T10:28:00Z"/>
          <w:sz w:val="32"/>
        </w:rPr>
      </w:pPr>
      <w:del w:id="204" w:author="Chen Aline" w:date="2018-12-19T10:28:00Z">
        <w:r w:rsidDel="005601F2">
          <w:rPr>
            <w:sz w:val="32"/>
          </w:rPr>
          <w:delText xml:space="preserve">What about if there’s no one there at all? </w:delText>
        </w:r>
      </w:del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6DF31E4" w14:textId="7BD0004E" w:rsidR="00D55B7F" w:rsidRDefault="00D55B7F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你可以怎麼</w:t>
      </w:r>
      <w:r w:rsidR="004627CB">
        <w:rPr>
          <w:rFonts w:hint="eastAsia"/>
          <w:sz w:val="32"/>
          <w:lang w:eastAsia="zh-TW"/>
        </w:rPr>
        <w:t>改善訓練，</w:t>
      </w:r>
      <w:r>
        <w:rPr>
          <w:rFonts w:hint="eastAsia"/>
          <w:sz w:val="32"/>
          <w:lang w:eastAsia="zh-TW"/>
        </w:rPr>
        <w:t>讓熊貓</w:t>
      </w:r>
      <w:r w:rsidR="00B856F0">
        <w:rPr>
          <w:rFonts w:hint="eastAsia"/>
          <w:sz w:val="32"/>
          <w:lang w:eastAsia="zh-TW"/>
        </w:rPr>
        <w:t>遇到不同狀況</w:t>
      </w:r>
      <w:r w:rsidR="007A4D0F">
        <w:rPr>
          <w:rFonts w:hint="eastAsia"/>
          <w:sz w:val="32"/>
          <w:lang w:eastAsia="zh-TW"/>
        </w:rPr>
        <w:t>時</w:t>
      </w:r>
      <w:r w:rsidR="00B856F0">
        <w:rPr>
          <w:rFonts w:hint="eastAsia"/>
          <w:sz w:val="32"/>
          <w:lang w:eastAsia="zh-TW"/>
        </w:rPr>
        <w:t>都</w:t>
      </w:r>
      <w:r>
        <w:rPr>
          <w:rFonts w:hint="eastAsia"/>
          <w:sz w:val="32"/>
          <w:lang w:eastAsia="zh-TW"/>
        </w:rPr>
        <w:t>能</w:t>
      </w:r>
      <w:r w:rsidR="00A46D9E">
        <w:rPr>
          <w:rFonts w:hint="eastAsia"/>
          <w:sz w:val="32"/>
          <w:lang w:eastAsia="zh-TW"/>
        </w:rPr>
        <w:t>做出正確的反應</w:t>
      </w:r>
      <w:r>
        <w:rPr>
          <w:rFonts w:hint="eastAsia"/>
          <w:sz w:val="32"/>
          <w:lang w:eastAsia="zh-TW"/>
        </w:rPr>
        <w:t>呢？</w:t>
      </w:r>
    </w:p>
    <w:p w14:paraId="1A1481E8" w14:textId="7CD49F11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del w:id="205" w:author="Chen Aline" w:date="2018-12-19T10:28:00Z">
        <w:r w:rsidDel="005601F2">
          <w:rPr>
            <w:sz w:val="32"/>
          </w:rPr>
          <w:lastRenderedPageBreak/>
          <w:delText>How can you improve the training so that the panda does the right thing for these sorts of cases?</w:delText>
        </w:r>
      </w:del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EC89C0" w14:textId="77777777" w:rsidR="006215AF" w:rsidRDefault="006215AF" w:rsidP="00F82390">
      <w:r>
        <w:separator/>
      </w:r>
    </w:p>
  </w:endnote>
  <w:endnote w:type="continuationSeparator" w:id="0">
    <w:p w14:paraId="43F91FBC" w14:textId="77777777" w:rsidR="006215AF" w:rsidRDefault="006215A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7C3D5EEB" w:rsidR="003779FC" w:rsidRDefault="003779FC" w:rsidP="00530865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927BF5">
      <w:rPr>
        <w:rFonts w:ascii="Times New Roman" w:hAnsi="Times New Roman" w:cs="Times New Roman"/>
        <w:noProof/>
      </w:rPr>
      <w:t>14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927BF5">
      <w:rPr>
        <w:rFonts w:ascii="Times New Roman" w:hAnsi="Times New Roman" w:cs="Times New Roman"/>
        <w:noProof/>
      </w:rPr>
      <w:t>14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12" w:author="Chen Aline" w:date="2018-12-19T10:25:00Z">
      <w:r w:rsidR="001D2FDA">
        <w:rPr>
          <w:rFonts w:ascii="Times New Roman" w:hAnsi="Times New Roman" w:cs="Times New Roman"/>
          <w:noProof/>
        </w:rPr>
        <w:t>19 December 2018</w:t>
      </w:r>
    </w:ins>
    <w:del w:id="13" w:author="Chen Aline" w:date="2018-12-19T10:25:00Z">
      <w:r w:rsidR="00F055C8" w:rsidDel="001D2FDA">
        <w:rPr>
          <w:rFonts w:ascii="Times New Roman" w:hAnsi="Times New Roman" w:cs="Times New Roman"/>
          <w:noProof/>
        </w:rPr>
        <w:delText>16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6D3CC23" w14:textId="77777777" w:rsidR="006215AF" w:rsidRDefault="006215AF" w:rsidP="00F82390">
      <w:r>
        <w:separator/>
      </w:r>
    </w:p>
  </w:footnote>
  <w:footnote w:type="continuationSeparator" w:id="0">
    <w:p w14:paraId="0860BFFE" w14:textId="77777777" w:rsidR="006215AF" w:rsidRDefault="006215A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revisionView w:markup="0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16B0B"/>
    <w:rsid w:val="00022E74"/>
    <w:rsid w:val="00025289"/>
    <w:rsid w:val="000374C4"/>
    <w:rsid w:val="00044FE7"/>
    <w:rsid w:val="00046CA7"/>
    <w:rsid w:val="00047914"/>
    <w:rsid w:val="000560E0"/>
    <w:rsid w:val="00061680"/>
    <w:rsid w:val="000724DF"/>
    <w:rsid w:val="000724FB"/>
    <w:rsid w:val="00084658"/>
    <w:rsid w:val="00085BA7"/>
    <w:rsid w:val="00092BF3"/>
    <w:rsid w:val="0009668B"/>
    <w:rsid w:val="000A6BA5"/>
    <w:rsid w:val="000B0C6F"/>
    <w:rsid w:val="000B7916"/>
    <w:rsid w:val="000C42DB"/>
    <w:rsid w:val="000C49FC"/>
    <w:rsid w:val="000C503F"/>
    <w:rsid w:val="000D1F4D"/>
    <w:rsid w:val="000D61F5"/>
    <w:rsid w:val="000D7425"/>
    <w:rsid w:val="000E04E5"/>
    <w:rsid w:val="000E15D9"/>
    <w:rsid w:val="000E2A82"/>
    <w:rsid w:val="000E7954"/>
    <w:rsid w:val="000F4710"/>
    <w:rsid w:val="00101920"/>
    <w:rsid w:val="00107D48"/>
    <w:rsid w:val="001122EC"/>
    <w:rsid w:val="00127F28"/>
    <w:rsid w:val="00135172"/>
    <w:rsid w:val="00144DEE"/>
    <w:rsid w:val="00146A0F"/>
    <w:rsid w:val="001478C6"/>
    <w:rsid w:val="001608B9"/>
    <w:rsid w:val="00167119"/>
    <w:rsid w:val="00185721"/>
    <w:rsid w:val="001868D7"/>
    <w:rsid w:val="001944C3"/>
    <w:rsid w:val="001B0679"/>
    <w:rsid w:val="001B4E27"/>
    <w:rsid w:val="001D2FDA"/>
    <w:rsid w:val="001D63FA"/>
    <w:rsid w:val="001E05A9"/>
    <w:rsid w:val="001E5AF5"/>
    <w:rsid w:val="001F0A1D"/>
    <w:rsid w:val="00207CA1"/>
    <w:rsid w:val="00207D78"/>
    <w:rsid w:val="002136F0"/>
    <w:rsid w:val="00220D20"/>
    <w:rsid w:val="00225958"/>
    <w:rsid w:val="00230BCF"/>
    <w:rsid w:val="002356C3"/>
    <w:rsid w:val="002477C2"/>
    <w:rsid w:val="00251D16"/>
    <w:rsid w:val="00256A8F"/>
    <w:rsid w:val="0025731B"/>
    <w:rsid w:val="0026249F"/>
    <w:rsid w:val="00266A51"/>
    <w:rsid w:val="00267DAD"/>
    <w:rsid w:val="00273D18"/>
    <w:rsid w:val="00277B01"/>
    <w:rsid w:val="00280315"/>
    <w:rsid w:val="00281C51"/>
    <w:rsid w:val="00281F18"/>
    <w:rsid w:val="00291500"/>
    <w:rsid w:val="002D2266"/>
    <w:rsid w:val="002D22BA"/>
    <w:rsid w:val="002E55EF"/>
    <w:rsid w:val="002F7945"/>
    <w:rsid w:val="003062DF"/>
    <w:rsid w:val="00311FFE"/>
    <w:rsid w:val="00312AAF"/>
    <w:rsid w:val="003162DE"/>
    <w:rsid w:val="00331CA2"/>
    <w:rsid w:val="0033759C"/>
    <w:rsid w:val="00352D79"/>
    <w:rsid w:val="003614C3"/>
    <w:rsid w:val="003779FC"/>
    <w:rsid w:val="00384420"/>
    <w:rsid w:val="003A3119"/>
    <w:rsid w:val="003A7DF8"/>
    <w:rsid w:val="003B24C6"/>
    <w:rsid w:val="003B79FB"/>
    <w:rsid w:val="003C7D6F"/>
    <w:rsid w:val="003D57C0"/>
    <w:rsid w:val="003E2788"/>
    <w:rsid w:val="003F0EA6"/>
    <w:rsid w:val="003F4FFB"/>
    <w:rsid w:val="0040668A"/>
    <w:rsid w:val="00410EF9"/>
    <w:rsid w:val="00413816"/>
    <w:rsid w:val="004264C8"/>
    <w:rsid w:val="00426ACC"/>
    <w:rsid w:val="00434056"/>
    <w:rsid w:val="00434377"/>
    <w:rsid w:val="004446A3"/>
    <w:rsid w:val="004456AF"/>
    <w:rsid w:val="00446A78"/>
    <w:rsid w:val="004521A5"/>
    <w:rsid w:val="00456694"/>
    <w:rsid w:val="004627CB"/>
    <w:rsid w:val="004656A8"/>
    <w:rsid w:val="00483772"/>
    <w:rsid w:val="00487753"/>
    <w:rsid w:val="004A112B"/>
    <w:rsid w:val="004A75D7"/>
    <w:rsid w:val="004A774F"/>
    <w:rsid w:val="004B4CE1"/>
    <w:rsid w:val="004B6339"/>
    <w:rsid w:val="004B7B46"/>
    <w:rsid w:val="004C3D10"/>
    <w:rsid w:val="004D69DE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510D3"/>
    <w:rsid w:val="00554F70"/>
    <w:rsid w:val="005601F2"/>
    <w:rsid w:val="00560DA8"/>
    <w:rsid w:val="005736DE"/>
    <w:rsid w:val="00573CA4"/>
    <w:rsid w:val="0058586C"/>
    <w:rsid w:val="00596511"/>
    <w:rsid w:val="005A767F"/>
    <w:rsid w:val="005B66DB"/>
    <w:rsid w:val="005C0201"/>
    <w:rsid w:val="005D013F"/>
    <w:rsid w:val="005D7515"/>
    <w:rsid w:val="005F56B2"/>
    <w:rsid w:val="005F6CCC"/>
    <w:rsid w:val="00610D47"/>
    <w:rsid w:val="00617794"/>
    <w:rsid w:val="006215AF"/>
    <w:rsid w:val="0062243F"/>
    <w:rsid w:val="00622E1E"/>
    <w:rsid w:val="006273D9"/>
    <w:rsid w:val="006301DF"/>
    <w:rsid w:val="00651B69"/>
    <w:rsid w:val="006638F5"/>
    <w:rsid w:val="0066410F"/>
    <w:rsid w:val="006669CB"/>
    <w:rsid w:val="006812AE"/>
    <w:rsid w:val="006839D5"/>
    <w:rsid w:val="00686727"/>
    <w:rsid w:val="006A377B"/>
    <w:rsid w:val="006B43B2"/>
    <w:rsid w:val="006B4CCD"/>
    <w:rsid w:val="006B6E4F"/>
    <w:rsid w:val="006C149B"/>
    <w:rsid w:val="006C3CE8"/>
    <w:rsid w:val="006C56B4"/>
    <w:rsid w:val="006C57DC"/>
    <w:rsid w:val="006C5982"/>
    <w:rsid w:val="006D38D9"/>
    <w:rsid w:val="006D3EEA"/>
    <w:rsid w:val="006D58B4"/>
    <w:rsid w:val="006E75ED"/>
    <w:rsid w:val="007078C7"/>
    <w:rsid w:val="007117F2"/>
    <w:rsid w:val="00716966"/>
    <w:rsid w:val="007176B2"/>
    <w:rsid w:val="007225C7"/>
    <w:rsid w:val="00722F97"/>
    <w:rsid w:val="00731986"/>
    <w:rsid w:val="00733205"/>
    <w:rsid w:val="00737D7B"/>
    <w:rsid w:val="0074367F"/>
    <w:rsid w:val="0074695F"/>
    <w:rsid w:val="00746F64"/>
    <w:rsid w:val="00747916"/>
    <w:rsid w:val="007559D2"/>
    <w:rsid w:val="00761C7B"/>
    <w:rsid w:val="007706CC"/>
    <w:rsid w:val="00776CD9"/>
    <w:rsid w:val="00790D60"/>
    <w:rsid w:val="0079300E"/>
    <w:rsid w:val="007941CE"/>
    <w:rsid w:val="007A1A4B"/>
    <w:rsid w:val="007A4D0F"/>
    <w:rsid w:val="007A6BDA"/>
    <w:rsid w:val="007D337F"/>
    <w:rsid w:val="007D42FD"/>
    <w:rsid w:val="007E2879"/>
    <w:rsid w:val="007E7639"/>
    <w:rsid w:val="007F45E8"/>
    <w:rsid w:val="00822620"/>
    <w:rsid w:val="00824029"/>
    <w:rsid w:val="008342F1"/>
    <w:rsid w:val="00835730"/>
    <w:rsid w:val="008364EE"/>
    <w:rsid w:val="008441ED"/>
    <w:rsid w:val="00844608"/>
    <w:rsid w:val="00845B1F"/>
    <w:rsid w:val="008462CC"/>
    <w:rsid w:val="00850550"/>
    <w:rsid w:val="00856D1D"/>
    <w:rsid w:val="008800DA"/>
    <w:rsid w:val="00881BA8"/>
    <w:rsid w:val="008836F5"/>
    <w:rsid w:val="008914BE"/>
    <w:rsid w:val="008A2866"/>
    <w:rsid w:val="008B01D3"/>
    <w:rsid w:val="008B4B16"/>
    <w:rsid w:val="008B753B"/>
    <w:rsid w:val="008C0867"/>
    <w:rsid w:val="008C1041"/>
    <w:rsid w:val="008C3115"/>
    <w:rsid w:val="008C41C4"/>
    <w:rsid w:val="008C7DE4"/>
    <w:rsid w:val="008D1CA1"/>
    <w:rsid w:val="008E307A"/>
    <w:rsid w:val="008E63CB"/>
    <w:rsid w:val="008E7A3A"/>
    <w:rsid w:val="008F011B"/>
    <w:rsid w:val="009067B4"/>
    <w:rsid w:val="0091316E"/>
    <w:rsid w:val="00927BF5"/>
    <w:rsid w:val="00941AAE"/>
    <w:rsid w:val="00946C07"/>
    <w:rsid w:val="00955E00"/>
    <w:rsid w:val="009569EC"/>
    <w:rsid w:val="00961ADE"/>
    <w:rsid w:val="0096439F"/>
    <w:rsid w:val="00994423"/>
    <w:rsid w:val="00997BCB"/>
    <w:rsid w:val="009A15DD"/>
    <w:rsid w:val="009B1A6D"/>
    <w:rsid w:val="009C5502"/>
    <w:rsid w:val="009C630F"/>
    <w:rsid w:val="009E3EA1"/>
    <w:rsid w:val="009E4D01"/>
    <w:rsid w:val="009E77BF"/>
    <w:rsid w:val="00A13F48"/>
    <w:rsid w:val="00A249BA"/>
    <w:rsid w:val="00A32FC6"/>
    <w:rsid w:val="00A42BBB"/>
    <w:rsid w:val="00A46D9E"/>
    <w:rsid w:val="00A47DC4"/>
    <w:rsid w:val="00A50D74"/>
    <w:rsid w:val="00A52330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5A06"/>
    <w:rsid w:val="00AA38E7"/>
    <w:rsid w:val="00AB332D"/>
    <w:rsid w:val="00AC3B7D"/>
    <w:rsid w:val="00AC57A8"/>
    <w:rsid w:val="00AD2633"/>
    <w:rsid w:val="00AD5AA3"/>
    <w:rsid w:val="00AD680D"/>
    <w:rsid w:val="00AF73A5"/>
    <w:rsid w:val="00B0101E"/>
    <w:rsid w:val="00B14B32"/>
    <w:rsid w:val="00B25414"/>
    <w:rsid w:val="00B26FC2"/>
    <w:rsid w:val="00B27695"/>
    <w:rsid w:val="00B30B12"/>
    <w:rsid w:val="00B3162B"/>
    <w:rsid w:val="00B35695"/>
    <w:rsid w:val="00B372C3"/>
    <w:rsid w:val="00B52FE9"/>
    <w:rsid w:val="00B60644"/>
    <w:rsid w:val="00B63375"/>
    <w:rsid w:val="00B63736"/>
    <w:rsid w:val="00B73A00"/>
    <w:rsid w:val="00B777E3"/>
    <w:rsid w:val="00B77EC3"/>
    <w:rsid w:val="00B83183"/>
    <w:rsid w:val="00B856F0"/>
    <w:rsid w:val="00B85AAB"/>
    <w:rsid w:val="00B907AF"/>
    <w:rsid w:val="00B90E0A"/>
    <w:rsid w:val="00B91432"/>
    <w:rsid w:val="00B968AB"/>
    <w:rsid w:val="00BB02F9"/>
    <w:rsid w:val="00BB13B2"/>
    <w:rsid w:val="00BB32E5"/>
    <w:rsid w:val="00BB49C8"/>
    <w:rsid w:val="00BB7289"/>
    <w:rsid w:val="00BC224E"/>
    <w:rsid w:val="00BC762E"/>
    <w:rsid w:val="00BE6770"/>
    <w:rsid w:val="00BF0E63"/>
    <w:rsid w:val="00BF3060"/>
    <w:rsid w:val="00BF4647"/>
    <w:rsid w:val="00C14489"/>
    <w:rsid w:val="00C152E5"/>
    <w:rsid w:val="00C227FC"/>
    <w:rsid w:val="00C24B6B"/>
    <w:rsid w:val="00C27F06"/>
    <w:rsid w:val="00C47F6C"/>
    <w:rsid w:val="00C62993"/>
    <w:rsid w:val="00C657C0"/>
    <w:rsid w:val="00C73E95"/>
    <w:rsid w:val="00C8012C"/>
    <w:rsid w:val="00CA30DA"/>
    <w:rsid w:val="00CB3B5F"/>
    <w:rsid w:val="00CC6DC8"/>
    <w:rsid w:val="00CE2911"/>
    <w:rsid w:val="00CE507E"/>
    <w:rsid w:val="00CF3170"/>
    <w:rsid w:val="00CF7E71"/>
    <w:rsid w:val="00D052D1"/>
    <w:rsid w:val="00D07A12"/>
    <w:rsid w:val="00D120BC"/>
    <w:rsid w:val="00D235CB"/>
    <w:rsid w:val="00D475FF"/>
    <w:rsid w:val="00D55B7F"/>
    <w:rsid w:val="00D75A7C"/>
    <w:rsid w:val="00D879C8"/>
    <w:rsid w:val="00D91F7E"/>
    <w:rsid w:val="00DB35B5"/>
    <w:rsid w:val="00DB6A2D"/>
    <w:rsid w:val="00DB6F8C"/>
    <w:rsid w:val="00DB76E5"/>
    <w:rsid w:val="00DD2DA1"/>
    <w:rsid w:val="00DE7BB8"/>
    <w:rsid w:val="00E16015"/>
    <w:rsid w:val="00E25073"/>
    <w:rsid w:val="00E3078A"/>
    <w:rsid w:val="00E464D1"/>
    <w:rsid w:val="00E472E2"/>
    <w:rsid w:val="00E60B58"/>
    <w:rsid w:val="00E66E01"/>
    <w:rsid w:val="00E679AD"/>
    <w:rsid w:val="00E81DCE"/>
    <w:rsid w:val="00EA278D"/>
    <w:rsid w:val="00EA6348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053A9"/>
    <w:rsid w:val="00F055C8"/>
    <w:rsid w:val="00F062D1"/>
    <w:rsid w:val="00F070DA"/>
    <w:rsid w:val="00F20A9C"/>
    <w:rsid w:val="00F22413"/>
    <w:rsid w:val="00F30503"/>
    <w:rsid w:val="00F305B3"/>
    <w:rsid w:val="00F32D1B"/>
    <w:rsid w:val="00F33079"/>
    <w:rsid w:val="00F359D0"/>
    <w:rsid w:val="00F37839"/>
    <w:rsid w:val="00F37C1B"/>
    <w:rsid w:val="00F46FF9"/>
    <w:rsid w:val="00F51E4D"/>
    <w:rsid w:val="00F737F8"/>
    <w:rsid w:val="00F74BBD"/>
    <w:rsid w:val="00F8058C"/>
    <w:rsid w:val="00F82390"/>
    <w:rsid w:val="00F91105"/>
    <w:rsid w:val="00F96134"/>
    <w:rsid w:val="00FA2E3A"/>
    <w:rsid w:val="00FB15AD"/>
    <w:rsid w:val="00FB1772"/>
    <w:rsid w:val="00FB2E7E"/>
    <w:rsid w:val="00FB7C8B"/>
    <w:rsid w:val="00FB7C8D"/>
    <w:rsid w:val="00FC6BB6"/>
    <w:rsid w:val="00FD2113"/>
    <w:rsid w:val="00FD42B3"/>
    <w:rsid w:val="00FD6408"/>
    <w:rsid w:val="00FD7DD3"/>
    <w:rsid w:val="00FE26AF"/>
    <w:rsid w:val="00FF2460"/>
    <w:rsid w:val="00FF3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1">
    <w:name w:val="未解析的提及項目1"/>
    <w:basedOn w:val="a0"/>
    <w:uiPriority w:val="99"/>
    <w:rsid w:val="00B63736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1">
    <w:name w:val="未解析的提及項目1"/>
    <w:basedOn w:val="a0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image" Target="media/image29.png"/><Relationship Id="rId40" Type="http://schemas.openxmlformats.org/officeDocument/2006/relationships/fontTable" Target="fontTable.xml"/><Relationship Id="rId41" Type="http://schemas.openxmlformats.org/officeDocument/2006/relationships/theme" Target="theme/theme1.xml"/><Relationship Id="rId4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444</TotalTime>
  <Pages>14</Pages>
  <Words>1070</Words>
  <Characters>6102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7158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220</cp:revision>
  <cp:lastPrinted>2018-10-14T09:45:00Z</cp:lastPrinted>
  <dcterms:created xsi:type="dcterms:W3CDTF">2017-06-30T00:27:00Z</dcterms:created>
  <dcterms:modified xsi:type="dcterms:W3CDTF">2018-12-19T02:36:00Z</dcterms:modified>
</cp:coreProperties>
</file>