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A14053" w14:textId="502D7589" w:rsidR="002635D3" w:rsidRDefault="002635D3"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lang w:eastAsia="zh-TW"/>
        </w:rPr>
      </w:pPr>
      <w:r>
        <w:rPr>
          <w:rFonts w:hint="eastAsia"/>
          <w:color w:val="FFFFFF" w:themeColor="background1"/>
          <w:sz w:val="96"/>
          <w:lang w:eastAsia="zh-TW"/>
        </w:rPr>
        <w:t>讓我開心</w:t>
      </w:r>
    </w:p>
    <w:p w14:paraId="0C847E3F" w14:textId="73A6B8AF" w:rsidR="00697538" w:rsidRPr="00F82390" w:rsidRDefault="00CE2911"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Make me happy</w:t>
      </w:r>
    </w:p>
    <w:p w14:paraId="51EBF4DA" w14:textId="77777777" w:rsidR="00F82390" w:rsidRDefault="00F82390"/>
    <w:p w14:paraId="641D3159" w14:textId="77777777" w:rsidR="00F82390" w:rsidRDefault="00F82390"/>
    <w:p w14:paraId="6DB611A4" w14:textId="44002F22" w:rsidR="002635D3" w:rsidRDefault="002635D3"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在這個專案裡，</w:t>
      </w:r>
      <w:r w:rsidR="008C797E">
        <w:rPr>
          <w:rFonts w:hint="eastAsia"/>
          <w:sz w:val="36"/>
          <w:lang w:eastAsia="zh-TW"/>
        </w:rPr>
        <w:t>我們會製作</w:t>
      </w:r>
      <w:r>
        <w:rPr>
          <w:rFonts w:hint="eastAsia"/>
          <w:sz w:val="36"/>
          <w:lang w:eastAsia="zh-TW"/>
        </w:rPr>
        <w:t>一個</w:t>
      </w:r>
      <w:ins w:id="0" w:author="Sung-Shine Lee" w:date="2018-12-16T17:28:00Z">
        <w:r w:rsidR="00E70607">
          <w:rPr>
            <w:rFonts w:hint="eastAsia"/>
            <w:sz w:val="36"/>
            <w:lang w:eastAsia="zh-TW"/>
          </w:rPr>
          <w:t>會</w:t>
        </w:r>
      </w:ins>
      <w:del w:id="1" w:author="Sung-Shine Lee" w:date="2018-12-16T17:28:00Z">
        <w:r w:rsidDel="00E70607">
          <w:rPr>
            <w:rFonts w:hint="eastAsia"/>
            <w:sz w:val="36"/>
            <w:lang w:eastAsia="zh-TW"/>
          </w:rPr>
          <w:delText>能</w:delText>
        </w:r>
        <w:r w:rsidR="00E70607" w:rsidDel="00E70607">
          <w:rPr>
            <w:rFonts w:hint="eastAsia"/>
            <w:sz w:val="36"/>
            <w:lang w:eastAsia="zh-TW"/>
          </w:rPr>
          <w:delText>依據</w:delText>
        </w:r>
      </w:del>
      <w:ins w:id="2" w:author="Sung-Shine Lee" w:date="2018-12-16T17:28:00Z">
        <w:r w:rsidR="00E70607">
          <w:rPr>
            <w:rFonts w:hint="eastAsia"/>
            <w:sz w:val="36"/>
            <w:lang w:eastAsia="zh-TW"/>
          </w:rPr>
          <w:t>對</w:t>
        </w:r>
      </w:ins>
      <w:r w:rsidR="00284F60">
        <w:rPr>
          <w:rFonts w:hint="eastAsia"/>
          <w:sz w:val="36"/>
          <w:lang w:eastAsia="zh-TW"/>
        </w:rPr>
        <w:t>你說的話</w:t>
      </w:r>
      <w:ins w:id="3" w:author="Sung-Shine Lee" w:date="2018-12-16T17:28:00Z">
        <w:r w:rsidR="00E70607">
          <w:rPr>
            <w:rFonts w:hint="eastAsia"/>
            <w:sz w:val="36"/>
            <w:lang w:eastAsia="zh-TW"/>
          </w:rPr>
          <w:t>有</w:t>
        </w:r>
      </w:ins>
      <w:del w:id="4" w:author="Sung-Shine Lee" w:date="2018-12-16T17:28:00Z">
        <w:r w:rsidR="00284F60" w:rsidDel="00E70607">
          <w:rPr>
            <w:rFonts w:hint="eastAsia"/>
            <w:sz w:val="36"/>
            <w:lang w:eastAsia="zh-TW"/>
          </w:rPr>
          <w:delText>作</w:delText>
        </w:r>
      </w:del>
      <w:r>
        <w:rPr>
          <w:rFonts w:hint="eastAsia"/>
          <w:sz w:val="36"/>
          <w:lang w:eastAsia="zh-TW"/>
        </w:rPr>
        <w:t>反應的角色</w:t>
      </w:r>
    </w:p>
    <w:p w14:paraId="4EFB2196" w14:textId="4C1F883C"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 you will make a character that react</w:t>
      </w:r>
      <w:r w:rsidR="00AD5AA3">
        <w:rPr>
          <w:sz w:val="36"/>
        </w:rPr>
        <w:t>s</w:t>
      </w:r>
      <w:r w:rsidR="00530865">
        <w:rPr>
          <w:sz w:val="36"/>
        </w:rPr>
        <w:t xml:space="preserve"> to what you say</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p>
    <w:p w14:paraId="5EB68433" w14:textId="1A4DFFC2" w:rsidR="001E2D2D" w:rsidRDefault="001E2D2D"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如果你稱讚他，他會表現出高興的樣子。</w:t>
      </w:r>
    </w:p>
    <w:p w14:paraId="3D596E0C" w14:textId="57371488" w:rsidR="001E2D2D" w:rsidRDefault="001E2D2D"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如果你罵他，他會表現出難過的表情。</w:t>
      </w:r>
    </w:p>
    <w:p w14:paraId="1C9425EF" w14:textId="00A2D9C3" w:rsidR="00AD5AA3"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If you </w:t>
      </w:r>
      <w:r w:rsidR="00530865">
        <w:rPr>
          <w:sz w:val="36"/>
        </w:rPr>
        <w:t>compliment</w:t>
      </w:r>
      <w:r w:rsidRPr="00F82390">
        <w:rPr>
          <w:sz w:val="36"/>
        </w:rPr>
        <w:t xml:space="preserve"> it, it will look happy. </w:t>
      </w:r>
    </w:p>
    <w:p w14:paraId="3F4FD749" w14:textId="545BA75D"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If you </w:t>
      </w:r>
      <w:r w:rsidR="00530865">
        <w:rPr>
          <w:sz w:val="36"/>
        </w:rPr>
        <w:t>insult</w:t>
      </w:r>
      <w:r w:rsidRPr="00F82390">
        <w:rPr>
          <w:sz w:val="36"/>
        </w:rPr>
        <w:t xml:space="preserve"> it, it will look sad. </w:t>
      </w:r>
    </w:p>
    <w:p w14:paraId="7502D000" w14:textId="77777777" w:rsid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p>
    <w:p w14:paraId="212C55A3" w14:textId="1E042F04" w:rsidR="001E2D2D" w:rsidRDefault="00F9118F"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一開始</w:t>
      </w:r>
      <w:r w:rsidR="001E2D2D">
        <w:rPr>
          <w:rFonts w:hint="eastAsia"/>
          <w:sz w:val="36"/>
          <w:lang w:eastAsia="zh-TW"/>
        </w:rPr>
        <w:t>，我們會先</w:t>
      </w:r>
      <w:ins w:id="5" w:author="Sung-Shine Lee" w:date="2018-12-16T17:28:00Z">
        <w:r w:rsidR="00E70607">
          <w:rPr>
            <w:rFonts w:hint="eastAsia"/>
            <w:sz w:val="36"/>
            <w:lang w:eastAsia="zh-TW"/>
          </w:rPr>
          <w:t>試著</w:t>
        </w:r>
      </w:ins>
      <w:del w:id="6" w:author="Sung-Shine Lee" w:date="2018-12-16T17:28:00Z">
        <w:r w:rsidR="001E2D2D" w:rsidDel="00E70607">
          <w:rPr>
            <w:rFonts w:hint="eastAsia"/>
            <w:sz w:val="36"/>
            <w:lang w:eastAsia="zh-TW"/>
          </w:rPr>
          <w:delText>嘗試</w:delText>
        </w:r>
      </w:del>
      <w:r w:rsidR="001E2D2D">
        <w:rPr>
          <w:rFonts w:hint="eastAsia"/>
          <w:sz w:val="36"/>
          <w:lang w:eastAsia="zh-TW"/>
        </w:rPr>
        <w:t>列</w:t>
      </w:r>
      <w:ins w:id="7" w:author="Sung-Shine Lee" w:date="2018-12-16T17:29:00Z">
        <w:r w:rsidR="00E70607">
          <w:rPr>
            <w:rFonts w:hint="eastAsia"/>
            <w:sz w:val="36"/>
            <w:lang w:eastAsia="zh-TW"/>
          </w:rPr>
          <w:t>出各種</w:t>
        </w:r>
      </w:ins>
      <w:r w:rsidR="001E2D2D">
        <w:rPr>
          <w:rFonts w:hint="eastAsia"/>
          <w:sz w:val="36"/>
          <w:lang w:eastAsia="zh-TW"/>
        </w:rPr>
        <w:t>規則</w:t>
      </w:r>
      <w:del w:id="8" w:author="Sung-Shine Lee" w:date="2018-12-16T17:29:00Z">
        <w:r w:rsidR="001E2D2D" w:rsidDel="00E70607">
          <w:rPr>
            <w:rFonts w:hint="eastAsia"/>
            <w:sz w:val="36"/>
            <w:lang w:eastAsia="zh-TW"/>
          </w:rPr>
          <w:delText>的方式</w:delText>
        </w:r>
      </w:del>
      <w:r w:rsidR="001E2D2D">
        <w:rPr>
          <w:rFonts w:hint="eastAsia"/>
          <w:sz w:val="36"/>
          <w:lang w:eastAsia="zh-TW"/>
        </w:rPr>
        <w:t>，</w:t>
      </w:r>
      <w:ins w:id="9" w:author="Sung-Shine Lee" w:date="2018-12-16T17:29:00Z">
        <w:r w:rsidR="00E70607">
          <w:rPr>
            <w:rFonts w:hint="eastAsia"/>
            <w:sz w:val="36"/>
            <w:lang w:eastAsia="zh-TW"/>
          </w:rPr>
          <w:t>紀錄</w:t>
        </w:r>
      </w:ins>
      <w:del w:id="10" w:author="Sung-Shine Lee" w:date="2018-12-16T17:29:00Z">
        <w:r w:rsidR="001E2D2D" w:rsidDel="00E70607">
          <w:rPr>
            <w:rFonts w:hint="eastAsia"/>
            <w:sz w:val="36"/>
            <w:lang w:eastAsia="zh-TW"/>
          </w:rPr>
          <w:delText>列出</w:delText>
        </w:r>
      </w:del>
      <w:r w:rsidR="001E2D2D">
        <w:rPr>
          <w:rFonts w:hint="eastAsia"/>
          <w:sz w:val="36"/>
          <w:lang w:eastAsia="zh-TW"/>
        </w:rPr>
        <w:t>哪些哪些詞語是善意的、哪些詞語是惡意的，並觀察為什麼這個方式效果不佳</w:t>
      </w:r>
      <w:r w:rsidR="002461D3">
        <w:rPr>
          <w:rFonts w:hint="eastAsia"/>
          <w:sz w:val="36"/>
          <w:lang w:eastAsia="zh-TW"/>
        </w:rPr>
        <w:t>。</w:t>
      </w:r>
    </w:p>
    <w:p w14:paraId="07F290F5" w14:textId="3CDE1027" w:rsidR="00F82390" w:rsidRPr="00F82390" w:rsidRDefault="00AD5AA3"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sz w:val="36"/>
        </w:rPr>
        <w:t>At first</w:t>
      </w:r>
      <w:r w:rsidR="00A6051E">
        <w:rPr>
          <w:sz w:val="36"/>
        </w:rPr>
        <w:t xml:space="preserve">, you’ll </w:t>
      </w:r>
      <w:r w:rsidR="00F82390" w:rsidRPr="00F82390">
        <w:rPr>
          <w:sz w:val="36"/>
        </w:rPr>
        <w:t>program a list of rules for</w:t>
      </w:r>
      <w:r w:rsidR="00A6051E">
        <w:rPr>
          <w:sz w:val="36"/>
        </w:rPr>
        <w:t xml:space="preserve"> what is kind and what is mean, and learn why that approach isn’t very good.</w:t>
      </w:r>
    </w:p>
    <w:p w14:paraId="7FAFAB57" w14:textId="77777777" w:rsid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p>
    <w:p w14:paraId="37E995C9" w14:textId="13A50AD3" w:rsidR="00F9118F" w:rsidRPr="00F82390" w:rsidRDefault="00F9118F"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接著，改用給範例的方法，讓電腦學習分辨哪些是善意的訊息，而哪些是惡意的。</w:t>
      </w:r>
    </w:p>
    <w:p w14:paraId="114D2C7C" w14:textId="151F1E1D" w:rsidR="00F82390" w:rsidRPr="00F82390" w:rsidRDefault="00A6051E"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Next</w:t>
      </w:r>
      <w:r w:rsidR="00F82390" w:rsidRPr="00F82390">
        <w:rPr>
          <w:sz w:val="36"/>
        </w:rPr>
        <w:t>, you will teach the computer to recognise kind messages and mean messages by giving it examples of each.</w:t>
      </w:r>
    </w:p>
    <w:p w14:paraId="7B75AF0A" w14:textId="5A9A4187" w:rsidR="00F82390" w:rsidRDefault="00F82390"/>
    <w:p w14:paraId="50BEA551" w14:textId="77777777" w:rsidR="00434056" w:rsidRDefault="006C3CE8" w:rsidP="00434056">
      <w:pPr>
        <w:rPr>
          <w:sz w:val="6"/>
        </w:rPr>
      </w:pPr>
      <w:r>
        <w:rPr>
          <w:noProof/>
          <w:lang w:val="en-US" w:eastAsia="zh-TW"/>
        </w:rPr>
        <w:lastRenderedPageBreak/>
        <w:drawing>
          <wp:inline distT="0" distB="0" distL="0" distR="0" wp14:anchorId="11693897" wp14:editId="0348003C">
            <wp:extent cx="6572250" cy="414337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7-06-25 at 21.28.21.png"/>
                    <pic:cNvPicPr/>
                  </pic:nvPicPr>
                  <pic:blipFill>
                    <a:blip r:embed="rId7" cstate="print">
                      <a:extLst>
                        <a:ext uri="{28A0092B-C50C-407E-A947-70E740481C1C}">
                          <a14:useLocalDpi xmlns:a14="http://schemas.microsoft.com/office/drawing/2010/main"/>
                        </a:ext>
                      </a:extLst>
                    </a:blip>
                    <a:stretch>
                      <a:fillRect/>
                    </a:stretch>
                  </pic:blipFill>
                  <pic:spPr>
                    <a:xfrm>
                      <a:off x="0" y="0"/>
                      <a:ext cx="6572250" cy="4143375"/>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lang w:val="en-US" w:eastAsia="zh-TW"/>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a7"/>
        <w:numPr>
          <w:ilvl w:val="0"/>
          <w:numId w:val="1"/>
        </w:numPr>
        <w:rPr>
          <w:sz w:val="32"/>
        </w:rPr>
        <w:sectPr w:rsidR="008B4B16" w:rsidSect="008B4B16">
          <w:footerReference w:type="default" r:id="rId10"/>
          <w:pgSz w:w="11900" w:h="16840"/>
          <w:pgMar w:top="972" w:right="740" w:bottom="1440" w:left="810" w:header="720" w:footer="720" w:gutter="0"/>
          <w:cols w:space="720"/>
          <w:docGrid w:linePitch="360"/>
        </w:sectPr>
      </w:pPr>
    </w:p>
    <w:p w14:paraId="701ACEA2" w14:textId="63A73EE5" w:rsidR="00CC167A" w:rsidRDefault="00CC167A" w:rsidP="00384420">
      <w:pPr>
        <w:pStyle w:val="a7"/>
        <w:numPr>
          <w:ilvl w:val="0"/>
          <w:numId w:val="1"/>
        </w:numPr>
        <w:rPr>
          <w:sz w:val="32"/>
        </w:rPr>
      </w:pPr>
      <w:proofErr w:type="spellStart"/>
      <w:r>
        <w:rPr>
          <w:rFonts w:hint="eastAsia"/>
          <w:sz w:val="32"/>
        </w:rPr>
        <w:lastRenderedPageBreak/>
        <w:t>搜尋網頁</w:t>
      </w:r>
      <w:proofErr w:type="spellEnd"/>
      <w:r>
        <w:rPr>
          <w:rFonts w:hint="eastAsia"/>
          <w:sz w:val="32"/>
        </w:rPr>
        <w:t>：</w:t>
      </w:r>
      <w:hyperlink r:id="rId11" w:history="1">
        <w:r w:rsidR="00BB66A7">
          <w:rPr>
            <w:rStyle w:val="a8"/>
            <w:sz w:val="32"/>
          </w:rPr>
          <w:t>https://machinelearningforkids.co.uk/</w:t>
        </w:r>
      </w:hyperlink>
    </w:p>
    <w:p w14:paraId="79E721D9" w14:textId="4E634520" w:rsidR="00F82390" w:rsidRDefault="0001188E" w:rsidP="00CC167A">
      <w:pPr>
        <w:pStyle w:val="a7"/>
        <w:ind w:firstLine="720"/>
        <w:rPr>
          <w:sz w:val="32"/>
        </w:rPr>
      </w:pPr>
      <w:r>
        <w:rPr>
          <w:sz w:val="32"/>
        </w:rPr>
        <w:t xml:space="preserve">Go to </w:t>
      </w:r>
      <w:hyperlink r:id="rId12" w:history="1">
        <w:r w:rsidR="005C0201">
          <w:rPr>
            <w:rStyle w:val="a8"/>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42466BE7" w14:textId="1712E5E4" w:rsidR="00DB310B" w:rsidRDefault="00DB310B" w:rsidP="00384420">
      <w:pPr>
        <w:pStyle w:val="a7"/>
        <w:numPr>
          <w:ilvl w:val="0"/>
          <w:numId w:val="1"/>
        </w:numPr>
        <w:rPr>
          <w:sz w:val="32"/>
        </w:rPr>
      </w:pPr>
      <w:proofErr w:type="spellStart"/>
      <w:r>
        <w:rPr>
          <w:rFonts w:hint="eastAsia"/>
          <w:sz w:val="32"/>
        </w:rPr>
        <w:t>點選</w:t>
      </w:r>
      <w:proofErr w:type="spellEnd"/>
      <w:r>
        <w:rPr>
          <w:sz w:val="32"/>
        </w:rPr>
        <w:t>“</w:t>
      </w:r>
      <w:r w:rsidRPr="006273D9">
        <w:rPr>
          <w:b/>
          <w:sz w:val="32"/>
        </w:rPr>
        <w:t>Get started</w:t>
      </w:r>
      <w:r>
        <w:rPr>
          <w:sz w:val="32"/>
        </w:rPr>
        <w:t>”</w:t>
      </w:r>
    </w:p>
    <w:p w14:paraId="7BF807C3" w14:textId="6ADAD0A0" w:rsidR="0001188E" w:rsidRDefault="0001188E" w:rsidP="00DB310B">
      <w:pPr>
        <w:pStyle w:val="a7"/>
        <w:ind w:firstLine="720"/>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4B0A1081" w14:textId="3A80A548" w:rsidR="00DB310B" w:rsidRDefault="00DB310B" w:rsidP="006812AE">
      <w:pPr>
        <w:pStyle w:val="a7"/>
        <w:numPr>
          <w:ilvl w:val="0"/>
          <w:numId w:val="1"/>
        </w:numPr>
        <w:rPr>
          <w:sz w:val="32"/>
        </w:rPr>
      </w:pPr>
      <w:proofErr w:type="spellStart"/>
      <w:r>
        <w:rPr>
          <w:rFonts w:hint="eastAsia"/>
          <w:sz w:val="32"/>
        </w:rPr>
        <w:t>點選</w:t>
      </w:r>
      <w:proofErr w:type="spellEnd"/>
      <w:r w:rsidRPr="00400750">
        <w:rPr>
          <w:sz w:val="32"/>
        </w:rPr>
        <w:t>“</w:t>
      </w:r>
      <w:r w:rsidRPr="00400750">
        <w:rPr>
          <w:b/>
          <w:sz w:val="32"/>
        </w:rPr>
        <w:t>Try it now</w:t>
      </w:r>
      <w:r w:rsidRPr="00400750">
        <w:rPr>
          <w:sz w:val="32"/>
        </w:rPr>
        <w:t>”</w:t>
      </w:r>
    </w:p>
    <w:p w14:paraId="6D5CFA0B" w14:textId="6C4423FE" w:rsidR="006812AE" w:rsidRPr="00400750" w:rsidRDefault="006812AE" w:rsidP="00DB310B">
      <w:pPr>
        <w:pStyle w:val="a7"/>
        <w:ind w:firstLine="720"/>
        <w:rPr>
          <w:sz w:val="32"/>
        </w:rPr>
      </w:pPr>
      <w:r w:rsidRPr="00400750">
        <w:rPr>
          <w:sz w:val="32"/>
        </w:rPr>
        <w:t>Click on “</w:t>
      </w:r>
      <w:r w:rsidR="00400750" w:rsidRPr="00400750">
        <w:rPr>
          <w:b/>
          <w:sz w:val="32"/>
        </w:rPr>
        <w:t>Try it now</w:t>
      </w:r>
      <w:r w:rsidRPr="00400750">
        <w:rPr>
          <w:sz w:val="32"/>
        </w:rPr>
        <w:t xml:space="preserve">” </w:t>
      </w:r>
    </w:p>
    <w:p w14:paraId="0D25C3E2" w14:textId="7165490C" w:rsidR="00400750" w:rsidRPr="00400750" w:rsidRDefault="00400750" w:rsidP="00400750">
      <w:pPr>
        <w:rPr>
          <w:i/>
          <w:sz w:val="32"/>
        </w:rPr>
      </w:pPr>
    </w:p>
    <w:p w14:paraId="745196B7" w14:textId="77FE2F34" w:rsidR="00DB310B" w:rsidRDefault="00DB310B" w:rsidP="006812AE">
      <w:pPr>
        <w:pStyle w:val="a7"/>
        <w:numPr>
          <w:ilvl w:val="0"/>
          <w:numId w:val="1"/>
        </w:numPr>
        <w:rPr>
          <w:sz w:val="32"/>
        </w:rPr>
      </w:pPr>
      <w:proofErr w:type="spellStart"/>
      <w:r>
        <w:rPr>
          <w:rFonts w:hint="eastAsia"/>
          <w:sz w:val="32"/>
        </w:rPr>
        <w:t>點選</w:t>
      </w:r>
      <w:proofErr w:type="spellEnd"/>
      <w:r w:rsidRPr="006273D9">
        <w:rPr>
          <w:b/>
          <w:sz w:val="32"/>
        </w:rPr>
        <w:t>“+ Add a new project</w:t>
      </w:r>
      <w:r>
        <w:rPr>
          <w:sz w:val="32"/>
        </w:rPr>
        <w:t>”</w:t>
      </w:r>
    </w:p>
    <w:p w14:paraId="2E579C8B" w14:textId="3A5AE074" w:rsidR="006812AE" w:rsidRDefault="006812AE" w:rsidP="00DB310B">
      <w:pPr>
        <w:pStyle w:val="a7"/>
        <w:ind w:firstLine="720"/>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70EE06A7" w14:textId="3F685855" w:rsidR="002D5D2D" w:rsidRPr="00740BD6" w:rsidRDefault="002D5D2D" w:rsidP="00740BD6">
      <w:pPr>
        <w:pStyle w:val="a7"/>
        <w:numPr>
          <w:ilvl w:val="0"/>
          <w:numId w:val="1"/>
        </w:numPr>
        <w:rPr>
          <w:sz w:val="32"/>
          <w:szCs w:val="32"/>
        </w:rPr>
      </w:pPr>
      <w:r w:rsidRPr="005E0388">
        <w:rPr>
          <w:rFonts w:hint="eastAsia"/>
          <w:sz w:val="32"/>
          <w:szCs w:val="32"/>
          <w:lang w:eastAsia="zh-TW"/>
        </w:rPr>
        <w:t>將你的專案命名為</w:t>
      </w:r>
      <w:r w:rsidRPr="005E0388">
        <w:rPr>
          <w:rFonts w:hint="eastAsia"/>
          <w:sz w:val="32"/>
          <w:szCs w:val="32"/>
          <w:lang w:eastAsia="zh-TW"/>
        </w:rPr>
        <w:t xml:space="preserve"> </w:t>
      </w:r>
      <w:r w:rsidRPr="005E0388">
        <w:rPr>
          <w:sz w:val="32"/>
          <w:szCs w:val="32"/>
          <w:lang w:val="en-US" w:eastAsia="zh-TW"/>
        </w:rPr>
        <w:t>“</w:t>
      </w:r>
      <w:r>
        <w:rPr>
          <w:sz w:val="32"/>
          <w:szCs w:val="32"/>
          <w:lang w:val="en-US" w:eastAsia="zh-TW"/>
        </w:rPr>
        <w:t>make me happy</w:t>
      </w:r>
      <w:r w:rsidRPr="005E0388">
        <w:rPr>
          <w:sz w:val="32"/>
          <w:szCs w:val="32"/>
          <w:lang w:val="en-US" w:eastAsia="zh-TW"/>
        </w:rPr>
        <w:t>”</w:t>
      </w:r>
      <w:r>
        <w:rPr>
          <w:rFonts w:hint="eastAsia"/>
          <w:sz w:val="32"/>
          <w:szCs w:val="32"/>
          <w:lang w:val="en-US" w:eastAsia="zh-TW"/>
        </w:rPr>
        <w:t>並</w:t>
      </w:r>
      <w:r w:rsidRPr="005E0388">
        <w:rPr>
          <w:rFonts w:hint="eastAsia"/>
          <w:sz w:val="32"/>
          <w:szCs w:val="32"/>
          <w:lang w:val="en-US" w:eastAsia="zh-TW"/>
        </w:rPr>
        <w:t>設定</w:t>
      </w:r>
      <w:r>
        <w:rPr>
          <w:rFonts w:hint="eastAsia"/>
          <w:sz w:val="32"/>
          <w:szCs w:val="32"/>
          <w:lang w:val="en-US" w:eastAsia="zh-TW"/>
        </w:rPr>
        <w:t>成</w:t>
      </w:r>
      <w:r w:rsidRPr="005E0388">
        <w:rPr>
          <w:rFonts w:hint="eastAsia"/>
          <w:sz w:val="32"/>
          <w:szCs w:val="32"/>
          <w:lang w:val="en-US" w:eastAsia="zh-TW"/>
        </w:rPr>
        <w:t>辨識</w:t>
      </w:r>
      <w:r w:rsidRPr="005E0388">
        <w:rPr>
          <w:sz w:val="32"/>
          <w:szCs w:val="32"/>
          <w:lang w:val="en-US" w:eastAsia="zh-TW"/>
        </w:rPr>
        <w:t xml:space="preserve"> </w:t>
      </w:r>
      <w:r w:rsidRPr="005E0388">
        <w:rPr>
          <w:sz w:val="32"/>
          <w:szCs w:val="32"/>
        </w:rPr>
        <w:t>“</w:t>
      </w:r>
      <w:r w:rsidR="006B703B">
        <w:rPr>
          <w:b/>
          <w:sz w:val="32"/>
          <w:szCs w:val="32"/>
        </w:rPr>
        <w:t>text</w:t>
      </w:r>
      <w:r w:rsidRPr="005E0388">
        <w:rPr>
          <w:sz w:val="32"/>
          <w:szCs w:val="32"/>
        </w:rPr>
        <w:t>”</w:t>
      </w:r>
      <w:r w:rsidRPr="005E0388">
        <w:rPr>
          <w:rFonts w:hint="eastAsia"/>
          <w:sz w:val="32"/>
          <w:szCs w:val="32"/>
          <w:lang w:val="en-US" w:eastAsia="zh-TW"/>
        </w:rPr>
        <w:t>類別，點</w:t>
      </w:r>
      <w:r w:rsidRPr="00740BD6">
        <w:rPr>
          <w:rFonts w:hint="eastAsia"/>
          <w:sz w:val="32"/>
          <w:szCs w:val="32"/>
          <w:lang w:val="en-US" w:eastAsia="zh-TW"/>
        </w:rPr>
        <w:t>選</w:t>
      </w:r>
      <w:r w:rsidRPr="00740BD6">
        <w:rPr>
          <w:rFonts w:hint="eastAsia"/>
          <w:sz w:val="32"/>
          <w:szCs w:val="32"/>
          <w:lang w:val="en-US" w:eastAsia="zh-TW"/>
        </w:rPr>
        <w:t xml:space="preserve"> </w:t>
      </w:r>
      <w:r w:rsidRPr="00740BD6">
        <w:rPr>
          <w:sz w:val="32"/>
          <w:szCs w:val="32"/>
          <w:lang w:val="en-US" w:eastAsia="zh-TW"/>
        </w:rPr>
        <w:t>“</w:t>
      </w:r>
      <w:r w:rsidRPr="00740BD6">
        <w:rPr>
          <w:b/>
          <w:sz w:val="32"/>
          <w:szCs w:val="32"/>
          <w:lang w:val="en-US" w:eastAsia="zh-TW"/>
        </w:rPr>
        <w:t>Create</w:t>
      </w:r>
      <w:r w:rsidRPr="00740BD6">
        <w:rPr>
          <w:sz w:val="32"/>
          <w:szCs w:val="32"/>
          <w:lang w:val="en-US" w:eastAsia="zh-TW"/>
        </w:rPr>
        <w:t>”</w:t>
      </w:r>
      <w:r w:rsidRPr="00740BD6">
        <w:rPr>
          <w:rFonts w:hint="eastAsia"/>
          <w:sz w:val="32"/>
          <w:szCs w:val="32"/>
          <w:lang w:val="en-US" w:eastAsia="zh-TW"/>
        </w:rPr>
        <w:t>按鈕</w:t>
      </w:r>
    </w:p>
    <w:p w14:paraId="0BD096EF" w14:textId="7B74A335" w:rsidR="006812AE" w:rsidRDefault="00312AAF" w:rsidP="002D5D2D">
      <w:pPr>
        <w:pStyle w:val="a7"/>
        <w:ind w:firstLine="720"/>
        <w:rPr>
          <w:sz w:val="32"/>
        </w:rPr>
      </w:pPr>
      <w:r>
        <w:rPr>
          <w:sz w:val="32"/>
        </w:rPr>
        <w:t>Name</w:t>
      </w:r>
      <w:r w:rsidR="006812AE">
        <w:rPr>
          <w:sz w:val="32"/>
        </w:rPr>
        <w:t xml:space="preserve"> your project “make me happy” and set it to learn how to recognise “</w:t>
      </w:r>
      <w:r w:rsidR="006812AE" w:rsidRPr="006273D9">
        <w:rPr>
          <w:b/>
          <w:sz w:val="32"/>
        </w:rPr>
        <w:t>text</w:t>
      </w:r>
      <w:r w:rsidR="006812AE">
        <w:rPr>
          <w:sz w:val="32"/>
        </w:rPr>
        <w:t>”</w:t>
      </w:r>
      <w:r w:rsidR="004A75D7">
        <w:rPr>
          <w:sz w:val="32"/>
        </w:rPr>
        <w:t xml:space="preserve">. </w:t>
      </w:r>
      <w:r w:rsidR="004A75D7">
        <w:rPr>
          <w:sz w:val="32"/>
        </w:rPr>
        <w:br/>
        <w:t>Click the “</w:t>
      </w:r>
      <w:r w:rsidR="004A75D7" w:rsidRPr="004A75D7">
        <w:rPr>
          <w:b/>
          <w:sz w:val="32"/>
        </w:rPr>
        <w:t>Create</w:t>
      </w:r>
      <w:r w:rsidR="004A75D7">
        <w:rPr>
          <w:sz w:val="32"/>
        </w:rPr>
        <w:t>” button</w:t>
      </w:r>
      <w:r w:rsidR="006812AE">
        <w:rPr>
          <w:sz w:val="32"/>
        </w:rPr>
        <w:br/>
      </w:r>
      <w:r w:rsidR="005020A3" w:rsidRPr="005020A3">
        <w:rPr>
          <w:noProof/>
          <w:sz w:val="32"/>
          <w:lang w:val="en-US" w:eastAsia="zh-TW"/>
        </w:rPr>
        <w:drawing>
          <wp:inline distT="0" distB="0" distL="0" distR="0" wp14:anchorId="4F08A674" wp14:editId="1E1A126C">
            <wp:extent cx="4899000" cy="2556000"/>
            <wp:effectExtent l="12700" t="12700" r="165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99000" cy="255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77777777" w:rsidR="006812AE" w:rsidRPr="006812AE" w:rsidRDefault="006812AE" w:rsidP="006812AE">
      <w:pPr>
        <w:rPr>
          <w:sz w:val="32"/>
        </w:rPr>
      </w:pPr>
    </w:p>
    <w:p w14:paraId="20D68E8F" w14:textId="066EC698" w:rsidR="009B373B" w:rsidRDefault="009B373B" w:rsidP="00061680">
      <w:pPr>
        <w:pStyle w:val="a7"/>
        <w:numPr>
          <w:ilvl w:val="0"/>
          <w:numId w:val="1"/>
        </w:numPr>
        <w:rPr>
          <w:sz w:val="32"/>
        </w:rPr>
      </w:pPr>
      <w:r>
        <w:rPr>
          <w:rFonts w:hint="eastAsia"/>
          <w:sz w:val="32"/>
          <w:lang w:eastAsia="zh-TW"/>
        </w:rPr>
        <w:t>你會在專案清單中看到</w:t>
      </w:r>
      <w:r w:rsidR="004F2D53">
        <w:rPr>
          <w:sz w:val="32"/>
        </w:rPr>
        <w:t>“</w:t>
      </w:r>
      <w:r w:rsidR="004F2D53" w:rsidRPr="002356C3">
        <w:rPr>
          <w:b/>
          <w:sz w:val="32"/>
        </w:rPr>
        <w:t>make me happy</w:t>
      </w:r>
      <w:r w:rsidR="004F2D53">
        <w:rPr>
          <w:sz w:val="32"/>
        </w:rPr>
        <w:t>”</w:t>
      </w:r>
      <w:r>
        <w:rPr>
          <w:rFonts w:hint="eastAsia"/>
          <w:sz w:val="32"/>
          <w:lang w:eastAsia="zh-TW"/>
        </w:rPr>
        <w:t>，點選此專案</w:t>
      </w:r>
    </w:p>
    <w:p w14:paraId="666CC78C" w14:textId="5FDEB598" w:rsidR="00400750" w:rsidRDefault="00061680" w:rsidP="009B373B">
      <w:pPr>
        <w:pStyle w:val="a7"/>
        <w:ind w:firstLine="720"/>
        <w:rPr>
          <w:sz w:val="32"/>
        </w:rPr>
      </w:pPr>
      <w:r>
        <w:rPr>
          <w:sz w:val="32"/>
        </w:rPr>
        <w:t>You should now see “</w:t>
      </w:r>
      <w:r w:rsidRPr="002356C3">
        <w:rPr>
          <w:b/>
          <w:sz w:val="32"/>
        </w:rPr>
        <w:t>make me happy</w:t>
      </w:r>
      <w:r>
        <w:rPr>
          <w:sz w:val="32"/>
        </w:rPr>
        <w:t>” in the list of your projects. Click on it.</w:t>
      </w:r>
    </w:p>
    <w:p w14:paraId="022C3408" w14:textId="77777777" w:rsidR="00400750" w:rsidRPr="00400750" w:rsidRDefault="00400750" w:rsidP="00400750">
      <w:pPr>
        <w:pStyle w:val="a7"/>
        <w:rPr>
          <w:sz w:val="32"/>
        </w:rPr>
      </w:pPr>
    </w:p>
    <w:p w14:paraId="6EF63F18" w14:textId="149299FA" w:rsidR="003C3420" w:rsidRDefault="003C3420" w:rsidP="00400750">
      <w:pPr>
        <w:pStyle w:val="a7"/>
        <w:numPr>
          <w:ilvl w:val="0"/>
          <w:numId w:val="1"/>
        </w:numPr>
        <w:rPr>
          <w:sz w:val="32"/>
        </w:rPr>
      </w:pPr>
      <w:r>
        <w:rPr>
          <w:rFonts w:hint="eastAsia"/>
          <w:sz w:val="32"/>
          <w:lang w:eastAsia="zh-TW"/>
        </w:rPr>
        <w:t>你需要一些範例來訓練電腦。點選</w:t>
      </w:r>
      <w:r w:rsidRPr="00061680">
        <w:rPr>
          <w:b/>
          <w:sz w:val="32"/>
        </w:rPr>
        <w:t>Train</w:t>
      </w:r>
      <w:r>
        <w:rPr>
          <w:rFonts w:hint="eastAsia"/>
          <w:sz w:val="32"/>
          <w:lang w:eastAsia="zh-TW"/>
        </w:rPr>
        <w:t>按鈕</w:t>
      </w:r>
    </w:p>
    <w:p w14:paraId="2A4541E6" w14:textId="77DF6AC2" w:rsidR="00FB7C8B" w:rsidRPr="00FC35C0" w:rsidRDefault="006F2A41" w:rsidP="003C3420">
      <w:pPr>
        <w:pStyle w:val="a7"/>
        <w:rPr>
          <w:sz w:val="32"/>
        </w:rPr>
      </w:pPr>
      <w:r>
        <w:rPr>
          <w:noProof/>
          <w:sz w:val="32"/>
          <w:lang w:val="en-US" w:eastAsia="zh-TW"/>
        </w:rPr>
        <w:lastRenderedPageBreak/>
        <mc:AlternateContent>
          <mc:Choice Requires="wps">
            <w:drawing>
              <wp:anchor distT="0" distB="0" distL="114300" distR="114300" simplePos="0" relativeHeight="251671552" behindDoc="0" locked="0" layoutInCell="1" allowOverlap="1" wp14:anchorId="6AC3A913" wp14:editId="349359FC">
                <wp:simplePos x="0" y="0"/>
                <wp:positionH relativeFrom="column">
                  <wp:posOffset>1715324</wp:posOffset>
                </wp:positionH>
                <wp:positionV relativeFrom="paragraph">
                  <wp:posOffset>866275</wp:posOffset>
                </wp:positionV>
                <wp:extent cx="1682885" cy="945812"/>
                <wp:effectExtent l="25400" t="50800" r="6350" b="32385"/>
                <wp:wrapNone/>
                <wp:docPr id="1" name="Straight Connector 1"/>
                <wp:cNvGraphicFramePr/>
                <a:graphic xmlns:a="http://schemas.openxmlformats.org/drawingml/2006/main">
                  <a:graphicData uri="http://schemas.microsoft.com/office/word/2010/wordprocessingShape">
                    <wps:wsp>
                      <wps:cNvCnPr/>
                      <wps:spPr>
                        <a:xfrm flipH="1">
                          <a:off x="0" y="0"/>
                          <a:ext cx="1682885" cy="9458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1"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05pt,68.2pt" to="267.55pt,142.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" strokecolor="#4472c4 [3204]" strokeweight="7.5pt">
                <v:stroke endarrow="block" joinstyle="miter"/>
              </v:line>
            </w:pict>
          </mc:Fallback>
        </mc:AlternateContent>
      </w:r>
      <w:r w:rsidR="003C3420">
        <w:rPr>
          <w:sz w:val="32"/>
        </w:rPr>
        <w:tab/>
      </w:r>
      <w:r w:rsidR="00400750">
        <w:rPr>
          <w:sz w:val="32"/>
        </w:rPr>
        <w:t xml:space="preserve">You need examples to train the computer. Click the </w:t>
      </w:r>
      <w:r w:rsidR="00400750" w:rsidRPr="00061680">
        <w:rPr>
          <w:b/>
          <w:sz w:val="32"/>
        </w:rPr>
        <w:t>Train</w:t>
      </w:r>
      <w:r w:rsidR="00400750">
        <w:rPr>
          <w:sz w:val="32"/>
        </w:rPr>
        <w:t xml:space="preserve"> button. </w:t>
      </w:r>
      <w:r w:rsidR="00FC35C0">
        <w:rPr>
          <w:sz w:val="32"/>
        </w:rPr>
        <w:br/>
      </w:r>
      <w:r w:rsidR="000E20AF" w:rsidRPr="000E20AF">
        <w:rPr>
          <w:noProof/>
          <w:sz w:val="32"/>
          <w:lang w:val="en-US" w:eastAsia="zh-TW"/>
        </w:rPr>
        <w:drawing>
          <wp:inline distT="0" distB="0" distL="0" distR="0" wp14:anchorId="515D9CCE" wp14:editId="5E3485AE">
            <wp:extent cx="4884330" cy="1908000"/>
            <wp:effectExtent l="12700" t="12700" r="1841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84330" cy="190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64446CF" w14:textId="2CBFBB8C" w:rsidR="008B0F49" w:rsidRDefault="008B0F49" w:rsidP="00FC35C0">
      <w:pPr>
        <w:pStyle w:val="a7"/>
        <w:numPr>
          <w:ilvl w:val="0"/>
          <w:numId w:val="1"/>
        </w:numPr>
        <w:rPr>
          <w:sz w:val="32"/>
        </w:rPr>
      </w:pPr>
      <w:proofErr w:type="spellStart"/>
      <w:r>
        <w:rPr>
          <w:rFonts w:hint="eastAsia"/>
          <w:sz w:val="32"/>
        </w:rPr>
        <w:t>點選</w:t>
      </w:r>
      <w:proofErr w:type="spellEnd"/>
      <w:r w:rsidRPr="006273D9">
        <w:rPr>
          <w:b/>
          <w:sz w:val="32"/>
        </w:rPr>
        <w:t>“+ Add new label</w:t>
      </w:r>
      <w:r>
        <w:rPr>
          <w:sz w:val="32"/>
        </w:rPr>
        <w:t>”</w:t>
      </w:r>
      <w:r>
        <w:rPr>
          <w:rFonts w:hint="eastAsia"/>
          <w:sz w:val="32"/>
          <w:lang w:eastAsia="zh-TW"/>
        </w:rPr>
        <w:t>，建立兩個新方框，一個命名為</w:t>
      </w:r>
      <w:r>
        <w:rPr>
          <w:sz w:val="32"/>
        </w:rPr>
        <w:t>“kind things”</w:t>
      </w:r>
      <w:r>
        <w:rPr>
          <w:rFonts w:hint="eastAsia"/>
          <w:sz w:val="32"/>
          <w:lang w:eastAsia="zh-TW"/>
        </w:rPr>
        <w:t>，另一個命名為</w:t>
      </w:r>
      <w:r>
        <w:rPr>
          <w:sz w:val="32"/>
        </w:rPr>
        <w:t>“mean things”</w:t>
      </w:r>
      <w:r w:rsidR="00433DA9">
        <w:rPr>
          <w:rFonts w:hint="eastAsia"/>
          <w:sz w:val="32"/>
          <w:lang w:eastAsia="zh-TW"/>
        </w:rPr>
        <w:t>。</w:t>
      </w:r>
    </w:p>
    <w:p w14:paraId="68AEF634" w14:textId="77777777" w:rsidR="00FC35C0" w:rsidRDefault="00FC35C0" w:rsidP="008B0F49">
      <w:pPr>
        <w:pStyle w:val="a7"/>
        <w:ind w:firstLine="720"/>
        <w:rPr>
          <w:sz w:val="32"/>
        </w:rPr>
      </w:pPr>
      <w:r>
        <w:rPr>
          <w:sz w:val="32"/>
        </w:rPr>
        <w:t xml:space="preserve">Click on </w:t>
      </w:r>
      <w:r w:rsidRPr="006273D9">
        <w:rPr>
          <w:b/>
          <w:sz w:val="32"/>
        </w:rPr>
        <w:t>“+ Add new label</w:t>
      </w:r>
      <w:r>
        <w:rPr>
          <w:sz w:val="32"/>
        </w:rPr>
        <w:t xml:space="preserve">” and call it “kind things”. </w:t>
      </w:r>
      <w:r>
        <w:rPr>
          <w:sz w:val="32"/>
        </w:rPr>
        <w:br/>
        <w:t>Do that again, and create a second bucket called “mean things”.</w:t>
      </w:r>
      <w:r>
        <w:rPr>
          <w:sz w:val="32"/>
        </w:rPr>
        <w:br/>
      </w:r>
      <w:r>
        <w:rPr>
          <w:noProof/>
          <w:sz w:val="32"/>
          <w:lang w:val="en-US" w:eastAsia="zh-TW"/>
        </w:rPr>
        <w:drawing>
          <wp:inline distT="0" distB="0" distL="0" distR="0" wp14:anchorId="752275F5" wp14:editId="46141DC2">
            <wp:extent cx="4963795" cy="3153103"/>
            <wp:effectExtent l="25400" t="25400" r="1460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06-25 at 20.41.16.png"/>
                    <pic:cNvPicPr/>
                  </pic:nvPicPr>
                  <pic:blipFill rotWithShape="1">
                    <a:blip r:embed="rId15" cstate="print">
                      <a:extLst>
                        <a:ext uri="{28A0092B-C50C-407E-A947-70E740481C1C}">
                          <a14:useLocalDpi xmlns:a14="http://schemas.microsoft.com/office/drawing/2010/main"/>
                        </a:ext>
                      </a:extLst>
                    </a:blip>
                    <a:srcRect b="-1428"/>
                    <a:stretch/>
                  </pic:blipFill>
                  <pic:spPr bwMode="auto">
                    <a:xfrm>
                      <a:off x="0" y="0"/>
                      <a:ext cx="4964168" cy="315334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B280E59" w14:textId="77777777" w:rsidR="00FC35C0" w:rsidRPr="00716966" w:rsidRDefault="00FC35C0" w:rsidP="00FC35C0">
      <w:pPr>
        <w:rPr>
          <w:sz w:val="32"/>
        </w:rPr>
      </w:pPr>
    </w:p>
    <w:p w14:paraId="2273B411" w14:textId="5B4E67DF" w:rsidR="009B3A2A" w:rsidRDefault="009B3A2A" w:rsidP="00FC35C0">
      <w:pPr>
        <w:pStyle w:val="a7"/>
        <w:numPr>
          <w:ilvl w:val="0"/>
          <w:numId w:val="1"/>
        </w:numPr>
        <w:rPr>
          <w:sz w:val="32"/>
        </w:rPr>
      </w:pPr>
      <w:proofErr w:type="spellStart"/>
      <w:r>
        <w:rPr>
          <w:rFonts w:hint="eastAsia"/>
          <w:sz w:val="32"/>
        </w:rPr>
        <w:t>點選</w:t>
      </w:r>
      <w:proofErr w:type="spellEnd"/>
      <w:r>
        <w:rPr>
          <w:sz w:val="32"/>
        </w:rPr>
        <w:t>“kind things”</w:t>
      </w:r>
      <w:r>
        <w:rPr>
          <w:rFonts w:hint="eastAsia"/>
          <w:sz w:val="32"/>
          <w:lang w:eastAsia="zh-TW"/>
        </w:rPr>
        <w:t>方框中的</w:t>
      </w:r>
      <w:r>
        <w:rPr>
          <w:sz w:val="32"/>
        </w:rPr>
        <w:t>“</w:t>
      </w:r>
      <w:r w:rsidRPr="00716966">
        <w:rPr>
          <w:b/>
          <w:sz w:val="32"/>
        </w:rPr>
        <w:t>Add example</w:t>
      </w:r>
      <w:r>
        <w:rPr>
          <w:sz w:val="32"/>
        </w:rPr>
        <w:t>”</w:t>
      </w:r>
      <w:r>
        <w:rPr>
          <w:rFonts w:hint="eastAsia"/>
          <w:sz w:val="32"/>
          <w:lang w:eastAsia="zh-TW"/>
        </w:rPr>
        <w:t>按鈕，輸入一個善意的訊息</w:t>
      </w:r>
    </w:p>
    <w:p w14:paraId="6ABB1D8F" w14:textId="77777777" w:rsidR="00FC35C0" w:rsidRDefault="00FC35C0" w:rsidP="009B3A2A">
      <w:pPr>
        <w:pStyle w:val="a7"/>
        <w:ind w:firstLine="720"/>
        <w:rPr>
          <w:sz w:val="32"/>
        </w:rPr>
      </w:pPr>
      <w:r>
        <w:rPr>
          <w:sz w:val="32"/>
        </w:rPr>
        <w:t>Click the “</w:t>
      </w:r>
      <w:r w:rsidRPr="00716966">
        <w:rPr>
          <w:b/>
          <w:sz w:val="32"/>
        </w:rPr>
        <w:t>Add example</w:t>
      </w:r>
      <w:r>
        <w:rPr>
          <w:sz w:val="32"/>
        </w:rPr>
        <w:t>” button in the “kind things” bucket, and type in a kind message.</w:t>
      </w:r>
    </w:p>
    <w:p w14:paraId="2769DDC1" w14:textId="77777777" w:rsidR="00FC35C0" w:rsidRPr="00716966" w:rsidRDefault="00FC35C0" w:rsidP="00FC35C0">
      <w:pPr>
        <w:rPr>
          <w:sz w:val="32"/>
        </w:rPr>
      </w:pPr>
    </w:p>
    <w:p w14:paraId="290BA06A" w14:textId="69B4F723" w:rsidR="00E6688F" w:rsidRPr="0003246E" w:rsidRDefault="00E6688F" w:rsidP="0003246E">
      <w:pPr>
        <w:pStyle w:val="a7"/>
        <w:numPr>
          <w:ilvl w:val="0"/>
          <w:numId w:val="1"/>
        </w:numPr>
        <w:rPr>
          <w:sz w:val="32"/>
        </w:rPr>
      </w:pPr>
      <w:proofErr w:type="spellStart"/>
      <w:r>
        <w:rPr>
          <w:rFonts w:hint="eastAsia"/>
          <w:sz w:val="32"/>
        </w:rPr>
        <w:t>點選</w:t>
      </w:r>
      <w:proofErr w:type="spellEnd"/>
      <w:r>
        <w:rPr>
          <w:sz w:val="32"/>
        </w:rPr>
        <w:t>“mean things”</w:t>
      </w:r>
      <w:r>
        <w:rPr>
          <w:rFonts w:hint="eastAsia"/>
          <w:sz w:val="32"/>
          <w:lang w:eastAsia="zh-TW"/>
        </w:rPr>
        <w:t>方框中的</w:t>
      </w:r>
      <w:r>
        <w:rPr>
          <w:sz w:val="32"/>
        </w:rPr>
        <w:t>“</w:t>
      </w:r>
      <w:r w:rsidRPr="00716966">
        <w:rPr>
          <w:b/>
          <w:sz w:val="32"/>
        </w:rPr>
        <w:t>Add example</w:t>
      </w:r>
      <w:r>
        <w:rPr>
          <w:sz w:val="32"/>
        </w:rPr>
        <w:t>”</w:t>
      </w:r>
      <w:r>
        <w:rPr>
          <w:rFonts w:hint="eastAsia"/>
          <w:sz w:val="32"/>
          <w:lang w:eastAsia="zh-TW"/>
        </w:rPr>
        <w:t>按鈕，輸入一個</w:t>
      </w:r>
      <w:r w:rsidR="0003246E">
        <w:rPr>
          <w:rFonts w:hint="eastAsia"/>
          <w:sz w:val="32"/>
          <w:lang w:eastAsia="zh-TW"/>
        </w:rPr>
        <w:t>惡</w:t>
      </w:r>
      <w:r>
        <w:rPr>
          <w:rFonts w:hint="eastAsia"/>
          <w:sz w:val="32"/>
          <w:lang w:eastAsia="zh-TW"/>
        </w:rPr>
        <w:t>意的訊息</w:t>
      </w:r>
    </w:p>
    <w:p w14:paraId="236CF0AF" w14:textId="77777777" w:rsidR="00FC35C0" w:rsidRPr="007176B2" w:rsidRDefault="00FC35C0" w:rsidP="00E6688F">
      <w:pPr>
        <w:pStyle w:val="a7"/>
        <w:ind w:firstLine="720"/>
        <w:rPr>
          <w:sz w:val="32"/>
        </w:rPr>
      </w:pPr>
      <w:r>
        <w:rPr>
          <w:sz w:val="32"/>
        </w:rPr>
        <w:lastRenderedPageBreak/>
        <w:t>Click on the “</w:t>
      </w:r>
      <w:r w:rsidRPr="00716966">
        <w:rPr>
          <w:b/>
          <w:sz w:val="32"/>
        </w:rPr>
        <w:t>Add example</w:t>
      </w:r>
      <w:r>
        <w:rPr>
          <w:sz w:val="32"/>
        </w:rPr>
        <w:t xml:space="preserve">” button in the “mean things” bucket, and type in a mean message. </w:t>
      </w:r>
      <w:r>
        <w:rPr>
          <w:sz w:val="32"/>
        </w:rPr>
        <w:br/>
      </w:r>
    </w:p>
    <w:p w14:paraId="5297D58B" w14:textId="00B1FFF4" w:rsidR="003C4838" w:rsidRPr="003C4838" w:rsidRDefault="003C4838" w:rsidP="003C4838">
      <w:pPr>
        <w:pStyle w:val="a7"/>
        <w:numPr>
          <w:ilvl w:val="0"/>
          <w:numId w:val="1"/>
        </w:numPr>
        <w:rPr>
          <w:sz w:val="32"/>
          <w:lang w:eastAsia="zh-TW"/>
        </w:rPr>
      </w:pPr>
      <w:r>
        <w:rPr>
          <w:rFonts w:hint="eastAsia"/>
          <w:sz w:val="32"/>
          <w:lang w:eastAsia="zh-TW"/>
        </w:rPr>
        <w:t>重複步驟</w:t>
      </w:r>
      <w:r>
        <w:rPr>
          <w:sz w:val="32"/>
          <w:lang w:val="en-US" w:eastAsia="zh-TW"/>
        </w:rPr>
        <w:t>9</w:t>
      </w:r>
      <w:r>
        <w:rPr>
          <w:rFonts w:hint="eastAsia"/>
          <w:sz w:val="32"/>
          <w:lang w:val="en-US" w:eastAsia="zh-TW"/>
        </w:rPr>
        <w:t>和</w:t>
      </w:r>
      <w:r>
        <w:rPr>
          <w:sz w:val="32"/>
          <w:lang w:val="en-US" w:eastAsia="zh-TW"/>
        </w:rPr>
        <w:t>10</w:t>
      </w:r>
      <w:r>
        <w:rPr>
          <w:rFonts w:hint="eastAsia"/>
          <w:sz w:val="32"/>
          <w:lang w:val="en-US" w:eastAsia="zh-TW"/>
        </w:rPr>
        <w:t>，直到每個方框中都至少有</w:t>
      </w:r>
      <w:r w:rsidRPr="003C4838">
        <w:rPr>
          <w:b/>
          <w:sz w:val="32"/>
          <w:lang w:val="en-US" w:eastAsia="zh-TW"/>
        </w:rPr>
        <w:t>6</w:t>
      </w:r>
      <w:r>
        <w:rPr>
          <w:rFonts w:hint="eastAsia"/>
          <w:sz w:val="32"/>
          <w:lang w:val="en-US" w:eastAsia="zh-TW"/>
        </w:rPr>
        <w:t>個範例訊息</w:t>
      </w:r>
    </w:p>
    <w:p w14:paraId="255A2C90" w14:textId="0017B172" w:rsidR="00FC35C0" w:rsidRPr="00FE26AF" w:rsidRDefault="00FC35C0" w:rsidP="003C4838">
      <w:pPr>
        <w:pStyle w:val="a7"/>
        <w:ind w:firstLine="720"/>
        <w:rPr>
          <w:sz w:val="32"/>
        </w:rPr>
      </w:pPr>
      <w:r>
        <w:rPr>
          <w:sz w:val="32"/>
        </w:rPr>
        <w:t xml:space="preserve">Repeat steps 9 &amp; 10 until you’ve got at least </w:t>
      </w:r>
      <w:r>
        <w:rPr>
          <w:b/>
          <w:sz w:val="32"/>
        </w:rPr>
        <w:t>six</w:t>
      </w:r>
      <w:r>
        <w:rPr>
          <w:sz w:val="32"/>
        </w:rPr>
        <w:t xml:space="preserve"> examples of each.</w:t>
      </w:r>
      <w:r>
        <w:rPr>
          <w:sz w:val="32"/>
        </w:rPr>
        <w:br/>
      </w:r>
      <w:r>
        <w:rPr>
          <w:noProof/>
          <w:sz w:val="32"/>
          <w:lang w:val="en-US" w:eastAsia="zh-TW"/>
        </w:rPr>
        <w:drawing>
          <wp:inline distT="0" distB="0" distL="0" distR="0" wp14:anchorId="0CC668BB" wp14:editId="19FF7E1A">
            <wp:extent cx="4771026" cy="2988000"/>
            <wp:effectExtent l="12700" t="12700" r="1714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06-25 at 20.44.28.png"/>
                    <pic:cNvPicPr/>
                  </pic:nvPicPr>
                  <pic:blipFill>
                    <a:blip r:embed="rId16" cstate="print">
                      <a:extLst>
                        <a:ext uri="{28A0092B-C50C-407E-A947-70E740481C1C}">
                          <a14:useLocalDpi xmlns:a14="http://schemas.microsoft.com/office/drawing/2010/main"/>
                        </a:ext>
                      </a:extLst>
                    </a:blip>
                    <a:stretch>
                      <a:fillRect/>
                    </a:stretch>
                  </pic:blipFill>
                  <pic:spPr>
                    <a:xfrm>
                      <a:off x="0" y="0"/>
                      <a:ext cx="4771026" cy="2988000"/>
                    </a:xfrm>
                    <a:prstGeom prst="rect">
                      <a:avLst/>
                    </a:prstGeom>
                    <a:ln>
                      <a:solidFill>
                        <a:schemeClr val="accent1"/>
                      </a:solidFill>
                    </a:ln>
                  </pic:spPr>
                </pic:pic>
              </a:graphicData>
            </a:graphic>
          </wp:inline>
        </w:drawing>
      </w:r>
    </w:p>
    <w:p w14:paraId="3B16F121" w14:textId="328E09F3" w:rsidR="00A06130" w:rsidRDefault="00A06130" w:rsidP="00FC35C0">
      <w:pPr>
        <w:pStyle w:val="a7"/>
        <w:numPr>
          <w:ilvl w:val="0"/>
          <w:numId w:val="1"/>
        </w:numPr>
        <w:rPr>
          <w:sz w:val="32"/>
        </w:rPr>
      </w:pPr>
      <w:proofErr w:type="spellStart"/>
      <w:r>
        <w:rPr>
          <w:rFonts w:hint="eastAsia"/>
          <w:sz w:val="32"/>
        </w:rPr>
        <w:t>點選</w:t>
      </w:r>
      <w:proofErr w:type="spellEnd"/>
      <w:r w:rsidRPr="008B4B16">
        <w:rPr>
          <w:b/>
          <w:sz w:val="32"/>
        </w:rPr>
        <w:t>“&lt; Back to project</w:t>
      </w:r>
      <w:r>
        <w:rPr>
          <w:sz w:val="32"/>
        </w:rPr>
        <w:t>”</w:t>
      </w:r>
      <w:r>
        <w:rPr>
          <w:rFonts w:hint="eastAsia"/>
          <w:sz w:val="32"/>
        </w:rPr>
        <w:t>，</w:t>
      </w:r>
      <w:proofErr w:type="spellStart"/>
      <w:r>
        <w:rPr>
          <w:rFonts w:hint="eastAsia"/>
          <w:sz w:val="32"/>
        </w:rPr>
        <w:t>再點選</w:t>
      </w:r>
      <w:proofErr w:type="spellEnd"/>
      <w:r>
        <w:rPr>
          <w:sz w:val="32"/>
        </w:rPr>
        <w:t>“</w:t>
      </w:r>
      <w:r>
        <w:rPr>
          <w:b/>
          <w:sz w:val="32"/>
        </w:rPr>
        <w:t>Learn &amp; Test</w:t>
      </w:r>
      <w:r>
        <w:rPr>
          <w:sz w:val="32"/>
        </w:rPr>
        <w:t>”</w:t>
      </w:r>
      <w:proofErr w:type="spellStart"/>
      <w:r>
        <w:rPr>
          <w:rFonts w:hint="eastAsia"/>
          <w:sz w:val="32"/>
        </w:rPr>
        <w:t>按鈕</w:t>
      </w:r>
      <w:proofErr w:type="spellEnd"/>
    </w:p>
    <w:p w14:paraId="0F6C52A1" w14:textId="77777777" w:rsidR="00FC35C0" w:rsidRDefault="00FC35C0" w:rsidP="00A06130">
      <w:pPr>
        <w:pStyle w:val="a7"/>
        <w:ind w:firstLine="720"/>
        <w:rPr>
          <w:sz w:val="32"/>
        </w:rPr>
      </w:pPr>
      <w:r>
        <w:rPr>
          <w:sz w:val="32"/>
        </w:rPr>
        <w:t xml:space="preserve">Click on the </w:t>
      </w:r>
      <w:r w:rsidRPr="008B4B16">
        <w:rPr>
          <w:b/>
          <w:sz w:val="32"/>
        </w:rPr>
        <w:t>“&lt; Back to project</w:t>
      </w:r>
      <w:r>
        <w:rPr>
          <w:sz w:val="32"/>
        </w:rPr>
        <w:t xml:space="preserve">” link. </w:t>
      </w:r>
      <w:r>
        <w:rPr>
          <w:sz w:val="32"/>
        </w:rPr>
        <w:br/>
        <w:t>Then click on the “</w:t>
      </w:r>
      <w:r>
        <w:rPr>
          <w:b/>
          <w:sz w:val="32"/>
        </w:rPr>
        <w:t>Learn &amp; Test</w:t>
      </w:r>
      <w:r>
        <w:rPr>
          <w:sz w:val="32"/>
        </w:rPr>
        <w:t xml:space="preserve">” button. </w:t>
      </w:r>
    </w:p>
    <w:p w14:paraId="49AA9473" w14:textId="77777777" w:rsidR="00FC35C0" w:rsidRPr="008B4B16" w:rsidRDefault="00FC35C0" w:rsidP="00FC35C0">
      <w:pPr>
        <w:rPr>
          <w:sz w:val="32"/>
        </w:rPr>
      </w:pPr>
    </w:p>
    <w:p w14:paraId="5C5728F6" w14:textId="26E52A61" w:rsidR="00851D47" w:rsidRDefault="00851D47" w:rsidP="00FC35C0">
      <w:pPr>
        <w:pStyle w:val="a7"/>
        <w:numPr>
          <w:ilvl w:val="0"/>
          <w:numId w:val="1"/>
        </w:numPr>
        <w:rPr>
          <w:sz w:val="32"/>
        </w:rPr>
      </w:pPr>
      <w:proofErr w:type="spellStart"/>
      <w:r>
        <w:rPr>
          <w:rFonts w:hint="eastAsia"/>
          <w:sz w:val="32"/>
        </w:rPr>
        <w:t>點選</w:t>
      </w:r>
      <w:proofErr w:type="spellEnd"/>
      <w:r w:rsidRPr="00731986">
        <w:rPr>
          <w:sz w:val="32"/>
        </w:rPr>
        <w:t>“</w:t>
      </w:r>
      <w:r w:rsidRPr="00731986">
        <w:rPr>
          <w:b/>
          <w:sz w:val="32"/>
        </w:rPr>
        <w:t>Train new machine learning model</w:t>
      </w:r>
      <w:r w:rsidRPr="00731986">
        <w:rPr>
          <w:sz w:val="32"/>
        </w:rPr>
        <w:t>”</w:t>
      </w:r>
      <w:r>
        <w:rPr>
          <w:rFonts w:hint="eastAsia"/>
          <w:sz w:val="32"/>
          <w:lang w:eastAsia="zh-TW"/>
        </w:rPr>
        <w:t>按鈕</w:t>
      </w:r>
    </w:p>
    <w:p w14:paraId="3054013A" w14:textId="78CA8C5D" w:rsidR="00877301" w:rsidRPr="00877301" w:rsidRDefault="00D079A9" w:rsidP="00877301">
      <w:pPr>
        <w:pStyle w:val="a7"/>
        <w:ind w:left="1440"/>
        <w:rPr>
          <w:i/>
          <w:sz w:val="28"/>
          <w:szCs w:val="28"/>
          <w:lang w:eastAsia="zh-TW"/>
        </w:rPr>
      </w:pPr>
      <w:r>
        <w:rPr>
          <w:rFonts w:hint="eastAsia"/>
          <w:i/>
          <w:sz w:val="28"/>
          <w:szCs w:val="28"/>
          <w:lang w:eastAsia="zh-TW"/>
        </w:rPr>
        <w:t>只要蒐集夠多範例，電腦就可以開始學習辨別訊息</w:t>
      </w:r>
    </w:p>
    <w:p w14:paraId="300DCED4" w14:textId="16CB4A13" w:rsidR="00FC35C0" w:rsidRPr="00731986" w:rsidRDefault="006F2A41" w:rsidP="00851D47">
      <w:pPr>
        <w:pStyle w:val="a7"/>
        <w:rPr>
          <w:sz w:val="32"/>
        </w:rPr>
      </w:pPr>
      <w:r>
        <w:rPr>
          <w:noProof/>
          <w:sz w:val="32"/>
          <w:lang w:val="en-US" w:eastAsia="zh-TW"/>
        </w:rPr>
        <mc:AlternateContent>
          <mc:Choice Requires="wps">
            <w:drawing>
              <wp:anchor distT="0" distB="0" distL="114300" distR="114300" simplePos="0" relativeHeight="251673600" behindDoc="0" locked="0" layoutInCell="1" allowOverlap="1" wp14:anchorId="59426DC5" wp14:editId="2EF749BA">
                <wp:simplePos x="0" y="0"/>
                <wp:positionH relativeFrom="column">
                  <wp:posOffset>2118561</wp:posOffset>
                </wp:positionH>
                <wp:positionV relativeFrom="paragraph">
                  <wp:posOffset>1874353</wp:posOffset>
                </wp:positionV>
                <wp:extent cx="2326640" cy="1724292"/>
                <wp:effectExtent l="25400" t="50800" r="0" b="28575"/>
                <wp:wrapNone/>
                <wp:docPr id="17" name="Straight Connector 17"/>
                <wp:cNvGraphicFramePr/>
                <a:graphic xmlns:a="http://schemas.openxmlformats.org/drawingml/2006/main">
                  <a:graphicData uri="http://schemas.microsoft.com/office/word/2010/wordprocessingShape">
                    <wps:wsp>
                      <wps:cNvCnPr/>
                      <wps:spPr>
                        <a:xfrm flipH="1">
                          <a:off x="0" y="0"/>
                          <a:ext cx="2326640" cy="172429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17"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8pt,147.6pt" to="350pt,28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" strokecolor="#4472c4 [3204]" strokeweight="7.5pt">
                <v:stroke endarrow="block" joinstyle="miter"/>
              </v:line>
            </w:pict>
          </mc:Fallback>
        </mc:AlternateContent>
      </w:r>
      <w:r w:rsidR="00851D47">
        <w:rPr>
          <w:rFonts w:hint="eastAsia"/>
          <w:sz w:val="32"/>
          <w:lang w:val="en-US" w:eastAsia="zh-TW"/>
        </w:rPr>
        <w:tab/>
      </w:r>
      <w:r w:rsidR="00FC35C0" w:rsidRPr="00731986">
        <w:rPr>
          <w:sz w:val="32"/>
        </w:rPr>
        <w:t>Click on the “</w:t>
      </w:r>
      <w:r w:rsidR="00FC35C0" w:rsidRPr="00731986">
        <w:rPr>
          <w:b/>
          <w:sz w:val="32"/>
        </w:rPr>
        <w:t>Train new machine learning model</w:t>
      </w:r>
      <w:r w:rsidR="00FC35C0" w:rsidRPr="00731986">
        <w:rPr>
          <w:sz w:val="32"/>
        </w:rPr>
        <w:t xml:space="preserve">” button. </w:t>
      </w:r>
      <w:r w:rsidR="00FC35C0" w:rsidRPr="00731986">
        <w:rPr>
          <w:sz w:val="32"/>
        </w:rPr>
        <w:br/>
      </w:r>
      <w:r w:rsidR="00FC35C0" w:rsidRPr="00731986">
        <w:rPr>
          <w:i/>
          <w:sz w:val="32"/>
        </w:rPr>
        <w:t>As long as you’ve collected enough examples, the computer should start to learn how to recognise messages from the examples you’ve given to it.</w:t>
      </w:r>
      <w:r w:rsidR="00FC35C0" w:rsidRPr="00731986">
        <w:rPr>
          <w:i/>
          <w:sz w:val="32"/>
        </w:rPr>
        <w:br/>
      </w:r>
      <w:r w:rsidR="00FC35C0">
        <w:rPr>
          <w:i/>
          <w:noProof/>
          <w:sz w:val="32"/>
          <w:lang w:val="en-US" w:eastAsia="zh-TW"/>
        </w:rPr>
        <w:lastRenderedPageBreak/>
        <w:drawing>
          <wp:inline distT="0" distB="0" distL="0" distR="0" wp14:anchorId="207CF8D8" wp14:editId="75632C1D">
            <wp:extent cx="5485765" cy="3190240"/>
            <wp:effectExtent l="25400" t="25400" r="26035" b="355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06-25 at 20.47.10.png"/>
                    <pic:cNvPicPr/>
                  </pic:nvPicPr>
                  <pic:blipFill rotWithShape="1">
                    <a:blip r:embed="rId17" cstate="print">
                      <a:extLst>
                        <a:ext uri="{28A0092B-C50C-407E-A947-70E740481C1C}">
                          <a14:useLocalDpi xmlns:a14="http://schemas.microsoft.com/office/drawing/2010/main"/>
                        </a:ext>
                      </a:extLst>
                    </a:blip>
                    <a:srcRect b="4339"/>
                    <a:stretch/>
                  </pic:blipFill>
                  <pic:spPr bwMode="auto">
                    <a:xfrm>
                      <a:off x="0" y="0"/>
                      <a:ext cx="5486400" cy="319060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FC35C0" w:rsidRPr="00731986">
        <w:rPr>
          <w:i/>
          <w:sz w:val="32"/>
        </w:rPr>
        <w:br/>
      </w:r>
    </w:p>
    <w:p w14:paraId="5BC3CD92" w14:textId="2C661172" w:rsidR="003F743B" w:rsidRDefault="003F743B" w:rsidP="00FC35C0">
      <w:pPr>
        <w:pStyle w:val="a7"/>
        <w:numPr>
          <w:ilvl w:val="0"/>
          <w:numId w:val="1"/>
        </w:numPr>
        <w:rPr>
          <w:sz w:val="32"/>
          <w:lang w:eastAsia="zh-TW"/>
        </w:rPr>
      </w:pPr>
      <w:r>
        <w:rPr>
          <w:rFonts w:hint="eastAsia"/>
          <w:sz w:val="32"/>
          <w:lang w:eastAsia="zh-TW"/>
        </w:rPr>
        <w:t>等待訓練完成，這可能需要幾分鐘的時間</w:t>
      </w:r>
    </w:p>
    <w:p w14:paraId="1CC466B2" w14:textId="77777777" w:rsidR="00FC35C0" w:rsidRDefault="00FC35C0" w:rsidP="003F743B">
      <w:pPr>
        <w:pStyle w:val="a7"/>
        <w:ind w:firstLine="720"/>
        <w:rPr>
          <w:sz w:val="32"/>
        </w:rPr>
      </w:pPr>
      <w:r>
        <w:rPr>
          <w:sz w:val="32"/>
        </w:rPr>
        <w:t>Wait for the training to complete. This might take a few minutes.</w:t>
      </w:r>
      <w:r>
        <w:rPr>
          <w:i/>
          <w:sz w:val="32"/>
        </w:rPr>
        <w:br/>
      </w:r>
      <w:r>
        <w:rPr>
          <w:noProof/>
          <w:sz w:val="32"/>
          <w:lang w:val="en-US" w:eastAsia="zh-TW"/>
        </w:rPr>
        <w:drawing>
          <wp:inline distT="0" distB="0" distL="0" distR="0" wp14:anchorId="78A056D5" wp14:editId="3A3024C9">
            <wp:extent cx="5486400" cy="3439734"/>
            <wp:effectExtent l="25400" t="25400" r="2540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6-25 at 20.49.38.png"/>
                    <pic:cNvPicPr/>
                  </pic:nvPicPr>
                  <pic:blipFill>
                    <a:blip r:embed="rId18" cstate="print">
                      <a:extLst>
                        <a:ext uri="{28A0092B-C50C-407E-A947-70E740481C1C}">
                          <a14:useLocalDpi xmlns:a14="http://schemas.microsoft.com/office/drawing/2010/main"/>
                        </a:ext>
                      </a:extLst>
                    </a:blip>
                    <a:stretch>
                      <a:fillRect/>
                    </a:stretch>
                  </pic:blipFill>
                  <pic:spPr>
                    <a:xfrm>
                      <a:off x="0" y="0"/>
                      <a:ext cx="5486400" cy="3439734"/>
                    </a:xfrm>
                    <a:prstGeom prst="rect">
                      <a:avLst/>
                    </a:prstGeom>
                    <a:ln>
                      <a:solidFill>
                        <a:schemeClr val="accent1"/>
                      </a:solidFill>
                    </a:ln>
                  </pic:spPr>
                </pic:pic>
              </a:graphicData>
            </a:graphic>
          </wp:inline>
        </w:drawing>
      </w:r>
    </w:p>
    <w:p w14:paraId="059A9A7A" w14:textId="75DE7C7B" w:rsidR="0070784D" w:rsidRDefault="0070784D" w:rsidP="0070784D">
      <w:pPr>
        <w:pStyle w:val="a7"/>
        <w:numPr>
          <w:ilvl w:val="0"/>
          <w:numId w:val="1"/>
        </w:numPr>
        <w:rPr>
          <w:sz w:val="32"/>
          <w:lang w:eastAsia="zh-TW"/>
        </w:rPr>
      </w:pPr>
      <w:r>
        <w:rPr>
          <w:rFonts w:hint="eastAsia"/>
          <w:sz w:val="32"/>
          <w:lang w:eastAsia="zh-TW"/>
        </w:rPr>
        <w:t>當訓練完成後，會出現一個文字框。</w:t>
      </w:r>
    </w:p>
    <w:p w14:paraId="735A6288" w14:textId="60B9DBDC" w:rsidR="0070784D" w:rsidRDefault="0070784D" w:rsidP="0070784D">
      <w:pPr>
        <w:pStyle w:val="a7"/>
        <w:ind w:left="1440"/>
        <w:rPr>
          <w:sz w:val="32"/>
          <w:lang w:eastAsia="zh-TW"/>
        </w:rPr>
      </w:pPr>
      <w:r>
        <w:rPr>
          <w:rFonts w:hint="eastAsia"/>
          <w:sz w:val="32"/>
          <w:lang w:eastAsia="zh-TW"/>
        </w:rPr>
        <w:t>測試一下這個模型，看看電腦學到些什麼。</w:t>
      </w:r>
    </w:p>
    <w:p w14:paraId="55347644" w14:textId="57DA318B" w:rsidR="0070784D" w:rsidRDefault="0070784D" w:rsidP="0070784D">
      <w:pPr>
        <w:pStyle w:val="a7"/>
        <w:ind w:left="1440"/>
        <w:rPr>
          <w:sz w:val="32"/>
          <w:lang w:val="en-US" w:eastAsia="zh-TW"/>
        </w:rPr>
      </w:pPr>
      <w:r>
        <w:rPr>
          <w:rFonts w:hint="eastAsia"/>
          <w:sz w:val="32"/>
          <w:lang w:eastAsia="zh-TW"/>
        </w:rPr>
        <w:t>輸入一些善意的訊息，按下</w:t>
      </w:r>
      <w:r>
        <w:rPr>
          <w:sz w:val="32"/>
          <w:lang w:val="en-US" w:eastAsia="zh-TW"/>
        </w:rPr>
        <w:t>enter</w:t>
      </w:r>
      <w:r>
        <w:rPr>
          <w:rFonts w:hint="eastAsia"/>
          <w:sz w:val="32"/>
          <w:lang w:val="en-US" w:eastAsia="zh-TW"/>
        </w:rPr>
        <w:t>，電腦應該能辨識為善意訊息。</w:t>
      </w:r>
    </w:p>
    <w:p w14:paraId="7C8163A7" w14:textId="1A821DA9" w:rsidR="0070784D" w:rsidRDefault="0070784D" w:rsidP="0070784D">
      <w:pPr>
        <w:pStyle w:val="a7"/>
        <w:ind w:left="1440"/>
        <w:rPr>
          <w:sz w:val="32"/>
          <w:lang w:val="en-US" w:eastAsia="zh-TW"/>
        </w:rPr>
      </w:pPr>
      <w:r>
        <w:rPr>
          <w:rFonts w:hint="eastAsia"/>
          <w:sz w:val="32"/>
          <w:lang w:eastAsia="zh-TW"/>
        </w:rPr>
        <w:t>輸入一些惡意的訊息，按下</w:t>
      </w:r>
      <w:r>
        <w:rPr>
          <w:sz w:val="32"/>
          <w:lang w:val="en-US" w:eastAsia="zh-TW"/>
        </w:rPr>
        <w:t>enter</w:t>
      </w:r>
      <w:r>
        <w:rPr>
          <w:rFonts w:hint="eastAsia"/>
          <w:sz w:val="32"/>
          <w:lang w:val="en-US" w:eastAsia="zh-TW"/>
        </w:rPr>
        <w:t>，電腦應該能辨識為惡意訊息。</w:t>
      </w:r>
    </w:p>
    <w:p w14:paraId="53EC0F14" w14:textId="77777777" w:rsidR="00CF6CA9" w:rsidRDefault="00CF6CA9" w:rsidP="0070784D">
      <w:pPr>
        <w:pStyle w:val="a7"/>
        <w:ind w:left="1440"/>
        <w:rPr>
          <w:sz w:val="32"/>
          <w:lang w:val="en-US" w:eastAsia="zh-TW"/>
        </w:rPr>
      </w:pPr>
    </w:p>
    <w:p w14:paraId="220B449D" w14:textId="79382CD7" w:rsidR="00CF6CA9" w:rsidRDefault="00CF6CA9" w:rsidP="0070784D">
      <w:pPr>
        <w:pStyle w:val="a7"/>
        <w:ind w:left="1440"/>
        <w:rPr>
          <w:i/>
          <w:sz w:val="28"/>
          <w:szCs w:val="28"/>
          <w:lang w:val="en-US" w:eastAsia="zh-TW"/>
        </w:rPr>
      </w:pPr>
      <w:r>
        <w:rPr>
          <w:rFonts w:hint="eastAsia"/>
          <w:i/>
          <w:sz w:val="28"/>
          <w:szCs w:val="28"/>
          <w:lang w:val="en-US" w:eastAsia="zh-TW"/>
        </w:rPr>
        <w:lastRenderedPageBreak/>
        <w:t>測試訊息必須要電腦之前沒看過的。</w:t>
      </w:r>
    </w:p>
    <w:p w14:paraId="7B1D1B5A" w14:textId="0AAA9D95" w:rsidR="00CF6CA9" w:rsidRDefault="00CF6CA9" w:rsidP="0070784D">
      <w:pPr>
        <w:pStyle w:val="a7"/>
        <w:ind w:left="1440"/>
        <w:rPr>
          <w:i/>
          <w:sz w:val="28"/>
          <w:szCs w:val="28"/>
          <w:lang w:val="en-US" w:eastAsia="zh-TW"/>
        </w:rPr>
      </w:pPr>
      <w:r>
        <w:rPr>
          <w:rFonts w:hint="eastAsia"/>
          <w:i/>
          <w:sz w:val="28"/>
          <w:szCs w:val="28"/>
          <w:lang w:val="en-US" w:eastAsia="zh-TW"/>
        </w:rPr>
        <w:t>如果你對電腦辨識結果不滿意，回到步驟</w:t>
      </w:r>
      <w:r>
        <w:rPr>
          <w:i/>
          <w:sz w:val="28"/>
          <w:szCs w:val="28"/>
          <w:lang w:val="en-US" w:eastAsia="zh-TW"/>
        </w:rPr>
        <w:t>11</w:t>
      </w:r>
      <w:r>
        <w:rPr>
          <w:rFonts w:hint="eastAsia"/>
          <w:i/>
          <w:sz w:val="28"/>
          <w:szCs w:val="28"/>
          <w:lang w:val="en-US" w:eastAsia="zh-TW"/>
        </w:rPr>
        <w:t>，加入更多範例訊息，</w:t>
      </w:r>
    </w:p>
    <w:p w14:paraId="4E6C1699" w14:textId="1E3A8B19" w:rsidR="00CF6CA9" w:rsidRPr="00CF6CA9" w:rsidRDefault="00CF6CA9" w:rsidP="0070784D">
      <w:pPr>
        <w:pStyle w:val="a7"/>
        <w:ind w:left="1440"/>
        <w:rPr>
          <w:i/>
          <w:sz w:val="28"/>
          <w:szCs w:val="28"/>
          <w:lang w:val="en-US" w:eastAsia="zh-TW"/>
        </w:rPr>
      </w:pPr>
      <w:r>
        <w:rPr>
          <w:rFonts w:hint="eastAsia"/>
          <w:i/>
          <w:sz w:val="28"/>
          <w:szCs w:val="28"/>
          <w:lang w:val="en-US" w:eastAsia="zh-TW"/>
        </w:rPr>
        <w:t>記得重複步驟</w:t>
      </w:r>
      <w:r>
        <w:rPr>
          <w:i/>
          <w:sz w:val="28"/>
          <w:szCs w:val="28"/>
          <w:lang w:val="en-US" w:eastAsia="zh-TW"/>
        </w:rPr>
        <w:t>13</w:t>
      </w:r>
      <w:r>
        <w:rPr>
          <w:rFonts w:hint="eastAsia"/>
          <w:i/>
          <w:sz w:val="28"/>
          <w:szCs w:val="28"/>
          <w:lang w:val="en-US" w:eastAsia="zh-TW"/>
        </w:rPr>
        <w:t>，用新範例訊息訓練模型</w:t>
      </w:r>
      <w:r w:rsidR="004D18C9">
        <w:rPr>
          <w:rFonts w:hint="eastAsia"/>
          <w:i/>
          <w:sz w:val="28"/>
          <w:szCs w:val="28"/>
          <w:lang w:val="en-US" w:eastAsia="zh-TW"/>
        </w:rPr>
        <w:t>。</w:t>
      </w:r>
    </w:p>
    <w:p w14:paraId="18B540BD" w14:textId="77777777" w:rsidR="0070784D" w:rsidRPr="0070784D" w:rsidRDefault="0070784D" w:rsidP="0070784D">
      <w:pPr>
        <w:pStyle w:val="a7"/>
        <w:ind w:left="1440"/>
        <w:rPr>
          <w:sz w:val="32"/>
          <w:lang w:val="en-US" w:eastAsia="zh-TW"/>
        </w:rPr>
      </w:pPr>
    </w:p>
    <w:p w14:paraId="35A47FAD" w14:textId="4BAEEE32" w:rsidR="00FC35C0" w:rsidRDefault="00FC35C0" w:rsidP="0070784D">
      <w:pPr>
        <w:pStyle w:val="a7"/>
        <w:ind w:firstLine="720"/>
        <w:rPr>
          <w:sz w:val="32"/>
        </w:rPr>
      </w:pPr>
      <w:r>
        <w:rPr>
          <w:sz w:val="32"/>
        </w:rPr>
        <w:t xml:space="preserve">Once the training has completed, a Test box will be displayed. </w:t>
      </w:r>
      <w:r>
        <w:rPr>
          <w:sz w:val="32"/>
        </w:rPr>
        <w:br/>
        <w:t xml:space="preserve">Try testing your machine learning model to see what the computer has learned. </w:t>
      </w:r>
      <w:r>
        <w:rPr>
          <w:sz w:val="32"/>
        </w:rPr>
        <w:br/>
        <w:t>Type something kind, and press enter. It should be recognised as kind.</w:t>
      </w:r>
      <w:r>
        <w:rPr>
          <w:sz w:val="32"/>
        </w:rPr>
        <w:br/>
        <w:t>Type something mean, and press enter. It should be recognised as mean.</w:t>
      </w:r>
      <w:r>
        <w:rPr>
          <w:sz w:val="32"/>
        </w:rPr>
        <w:br/>
      </w:r>
      <w:r>
        <w:rPr>
          <w:i/>
          <w:sz w:val="32"/>
        </w:rPr>
        <w:br/>
        <w:t xml:space="preserve">Test it with examples that you haven’t shown the computer before. </w:t>
      </w:r>
      <w:r>
        <w:rPr>
          <w:i/>
          <w:sz w:val="32"/>
        </w:rPr>
        <w:br/>
        <w:t xml:space="preserve">If you’re not happy with how the computer recognises the messages, go back to step </w:t>
      </w:r>
      <w:r w:rsidR="003649B5">
        <w:rPr>
          <w:i/>
          <w:sz w:val="32"/>
        </w:rPr>
        <w:t>11</w:t>
      </w:r>
      <w:r>
        <w:rPr>
          <w:i/>
          <w:sz w:val="32"/>
        </w:rPr>
        <w:t xml:space="preserve">, and add some more examples. </w:t>
      </w:r>
      <w:r>
        <w:rPr>
          <w:i/>
          <w:sz w:val="32"/>
        </w:rPr>
        <w:br/>
        <w:t xml:space="preserve">Make sure you repeat step </w:t>
      </w:r>
      <w:r w:rsidR="009474DB">
        <w:rPr>
          <w:i/>
          <w:sz w:val="32"/>
        </w:rPr>
        <w:t>13</w:t>
      </w:r>
      <w:r>
        <w:rPr>
          <w:i/>
          <w:sz w:val="32"/>
        </w:rPr>
        <w:t xml:space="preserve"> to train with the new examples though!</w:t>
      </w:r>
    </w:p>
    <w:p w14:paraId="02C2CE7E" w14:textId="3A444685" w:rsidR="00FC35C0" w:rsidRDefault="00FC35C0" w:rsidP="00FC35C0">
      <w:pPr>
        <w:rPr>
          <w:sz w:val="32"/>
        </w:rPr>
      </w:pPr>
    </w:p>
    <w:p w14:paraId="0678658F" w14:textId="68523D45" w:rsidR="00FC35C0" w:rsidRDefault="006F2A41" w:rsidP="00FC35C0">
      <w:pPr>
        <w:rPr>
          <w:sz w:val="32"/>
        </w:rPr>
      </w:pPr>
      <w:r>
        <w:rPr>
          <w:noProof/>
          <w:sz w:val="32"/>
          <w:lang w:val="en-US" w:eastAsia="zh-TW"/>
        </w:rPr>
        <mc:AlternateContent>
          <mc:Choice Requires="wps">
            <w:drawing>
              <wp:anchor distT="0" distB="0" distL="114300" distR="114300" simplePos="0" relativeHeight="251675648" behindDoc="0" locked="0" layoutInCell="1" allowOverlap="1" wp14:anchorId="69E730C8" wp14:editId="0289A964">
                <wp:simplePos x="0" y="0"/>
                <wp:positionH relativeFrom="column">
                  <wp:posOffset>2399831</wp:posOffset>
                </wp:positionH>
                <wp:positionV relativeFrom="paragraph">
                  <wp:posOffset>868546</wp:posOffset>
                </wp:positionV>
                <wp:extent cx="1997610" cy="2558716"/>
                <wp:effectExtent l="25400" t="38100" r="0" b="32385"/>
                <wp:wrapNone/>
                <wp:docPr id="19" name="Straight Connector 19"/>
                <wp:cNvGraphicFramePr/>
                <a:graphic xmlns:a="http://schemas.openxmlformats.org/drawingml/2006/main">
                  <a:graphicData uri="http://schemas.microsoft.com/office/word/2010/wordprocessingShape">
                    <wps:wsp>
                      <wps:cNvCnPr/>
                      <wps:spPr>
                        <a:xfrm flipH="1">
                          <a:off x="0" y="0"/>
                          <a:ext cx="1997610" cy="255871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19"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95pt,68.4pt" to="346.25pt,26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" strokecolor="#4472c4 [3204]" strokeweight="7.5pt">
                <v:stroke endarrow="block" joinstyle="miter"/>
              </v:line>
            </w:pict>
          </mc:Fallback>
        </mc:AlternateContent>
      </w:r>
      <w:r w:rsidR="00FC35C0">
        <w:rPr>
          <w:noProof/>
          <w:sz w:val="32"/>
          <w:lang w:val="en-US" w:eastAsia="zh-TW"/>
        </w:rPr>
        <mc:AlternateContent>
          <mc:Choice Requires="wps">
            <w:drawing>
              <wp:anchor distT="0" distB="0" distL="114300" distR="114300" simplePos="0" relativeHeight="251668480" behindDoc="0" locked="0" layoutInCell="1" allowOverlap="1" wp14:anchorId="64001327" wp14:editId="71EB9ABA">
                <wp:simplePos x="0" y="0"/>
                <wp:positionH relativeFrom="column">
                  <wp:posOffset>460674</wp:posOffset>
                </wp:positionH>
                <wp:positionV relativeFrom="paragraph">
                  <wp:posOffset>-5936</wp:posOffset>
                </wp:positionV>
                <wp:extent cx="5486400" cy="5029200"/>
                <wp:effectExtent l="0" t="0" r="25400" b="25400"/>
                <wp:wrapNone/>
                <wp:docPr id="8" name="Rectangle 8"/>
                <wp:cNvGraphicFramePr/>
                <a:graphic xmlns:a="http://schemas.openxmlformats.org/drawingml/2006/main">
                  <a:graphicData uri="http://schemas.microsoft.com/office/word/2010/wordprocessingShape">
                    <wps:wsp>
                      <wps:cNvSpPr/>
                      <wps:spPr>
                        <a:xfrm>
                          <a:off x="0" y="0"/>
                          <a:ext cx="5486400" cy="5029200"/>
                        </a:xfrm>
                        <a:prstGeom prst="rect">
                          <a:avLst/>
                        </a:prstGeom>
                        <a:no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ect id="Rectangle 8" o:spid="_x0000_s1026" style="position:absolute;margin-left:36.25pt;margin-top:-.4pt;width:6in;height:396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" filled="f" strokecolor="#4472c4 [3204]"/>
            </w:pict>
          </mc:Fallback>
        </mc:AlternateContent>
      </w:r>
      <w:r w:rsidR="00FC35C0">
        <w:rPr>
          <w:sz w:val="32"/>
        </w:rPr>
        <w:tab/>
      </w:r>
      <w:r w:rsidR="00FC35C0">
        <w:rPr>
          <w:noProof/>
          <w:sz w:val="32"/>
          <w:lang w:val="en-US" w:eastAsia="zh-TW"/>
        </w:rPr>
        <w:drawing>
          <wp:inline distT="0" distB="0" distL="0" distR="0" wp14:anchorId="769BD06C" wp14:editId="5297AD01">
            <wp:extent cx="5486400" cy="303951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06-25 at 20.56.13.png"/>
                    <pic:cNvPicPr/>
                  </pic:nvPicPr>
                  <pic:blipFill>
                    <a:blip r:embed="rId19" cstate="print">
                      <a:extLst>
                        <a:ext uri="{28A0092B-C50C-407E-A947-70E740481C1C}">
                          <a14:useLocalDpi xmlns:a14="http://schemas.microsoft.com/office/drawing/2010/main"/>
                        </a:ext>
                      </a:extLst>
                    </a:blip>
                    <a:stretch>
                      <a:fillRect/>
                    </a:stretch>
                  </pic:blipFill>
                  <pic:spPr>
                    <a:xfrm>
                      <a:off x="0" y="0"/>
                      <a:ext cx="5486400" cy="3039518"/>
                    </a:xfrm>
                    <a:prstGeom prst="rect">
                      <a:avLst/>
                    </a:prstGeom>
                  </pic:spPr>
                </pic:pic>
              </a:graphicData>
            </a:graphic>
          </wp:inline>
        </w:drawing>
      </w:r>
    </w:p>
    <w:p w14:paraId="53DCD1C1" w14:textId="77777777" w:rsidR="00FC35C0" w:rsidRPr="008B4B16" w:rsidRDefault="00FC35C0" w:rsidP="00FC35C0">
      <w:pPr>
        <w:ind w:firstLine="720"/>
        <w:rPr>
          <w:sz w:val="32"/>
        </w:rPr>
      </w:pPr>
      <w:r>
        <w:rPr>
          <w:noProof/>
          <w:sz w:val="32"/>
          <w:lang w:val="en-US" w:eastAsia="zh-TW"/>
        </w:rPr>
        <w:drawing>
          <wp:inline distT="0" distB="0" distL="0" distR="0" wp14:anchorId="1FD4DD40" wp14:editId="4438AA94">
            <wp:extent cx="5486400" cy="19639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06-25 at 20.56.23.png"/>
                    <pic:cNvPicPr/>
                  </pic:nvPicPr>
                  <pic:blipFill>
                    <a:blip r:embed="rId20" cstate="print">
                      <a:extLst>
                        <a:ext uri="{28A0092B-C50C-407E-A947-70E740481C1C}">
                          <a14:useLocalDpi xmlns:a14="http://schemas.microsoft.com/office/drawing/2010/main"/>
                        </a:ext>
                      </a:extLst>
                    </a:blip>
                    <a:stretch>
                      <a:fillRect/>
                    </a:stretch>
                  </pic:blipFill>
                  <pic:spPr>
                    <a:xfrm>
                      <a:off x="0" y="0"/>
                      <a:ext cx="5486400" cy="1963972"/>
                    </a:xfrm>
                    <a:prstGeom prst="rect">
                      <a:avLst/>
                    </a:prstGeom>
                  </pic:spPr>
                </pic:pic>
              </a:graphicData>
            </a:graphic>
          </wp:inline>
        </w:drawing>
      </w:r>
      <w:r>
        <w:rPr>
          <w:sz w:val="32"/>
        </w:rPr>
        <w:br/>
      </w:r>
      <w:r>
        <w:rPr>
          <w:sz w:val="32"/>
        </w:rPr>
        <w:br/>
      </w:r>
      <w:r>
        <w:rPr>
          <w:sz w:val="32"/>
        </w:rPr>
        <w:lastRenderedPageBreak/>
        <w:br/>
      </w:r>
    </w:p>
    <w:p w14:paraId="5967A96D" w14:textId="77777777" w:rsidR="00FC35C0" w:rsidRDefault="00FC35C0" w:rsidP="00FC35C0"/>
    <w:p w14:paraId="38B5155C" w14:textId="77777777" w:rsidR="00896D2D" w:rsidRDefault="008D6B46"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到目前為止，你做了哪些事情？</w:t>
      </w:r>
    </w:p>
    <w:p w14:paraId="78DBA0B9" w14:textId="16014790"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CB1C927" w14:textId="77777777" w:rsidR="00FC35C0"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14540A62" w14:textId="0C14CE5E" w:rsidR="007103CF" w:rsidRPr="0066410F" w:rsidRDefault="007103CF"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你已經開始訓練電腦辨別善意和惡意的訊息。我們不使用制定規則的方式，而是蒐集範例讓電腦學習。這些範例被用來訓練一個機器學習『模型』。</w:t>
      </w:r>
    </w:p>
    <w:p w14:paraId="6B7E9F07"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started to train a computer to recognise text as being kind or mean. Instead of trying to write rules to be able to do this, you are doing it by collecting examples. These examples are being used to train a machine learning “model”. </w:t>
      </w:r>
    </w:p>
    <w:p w14:paraId="73A7C2C8" w14:textId="77777777" w:rsidR="00FC35C0"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3CC831F3" w14:textId="6E793F5D" w:rsidR="008B0EED" w:rsidRPr="0066410F" w:rsidRDefault="008B0EED"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roofErr w:type="spellStart"/>
      <w:r>
        <w:rPr>
          <w:rFonts w:ascii="新細明體" w:eastAsia="新細明體" w:cs="新細明體" w:hint="eastAsia"/>
          <w:color w:val="000000"/>
          <w:sz w:val="36"/>
          <w:szCs w:val="36"/>
          <w:lang w:val="en-US"/>
        </w:rPr>
        <w:t>這就是所謂的『監督式學習</w:t>
      </w:r>
      <w:proofErr w:type="spellEnd"/>
      <w:proofErr w:type="gramStart"/>
      <w:r>
        <w:rPr>
          <w:rFonts w:ascii="新細明體" w:eastAsia="新細明體" w:cs="新細明體" w:hint="eastAsia"/>
          <w:color w:val="000000"/>
          <w:sz w:val="36"/>
          <w:szCs w:val="36"/>
          <w:lang w:val="en-US"/>
        </w:rPr>
        <w:t>』</w:t>
      </w:r>
      <w:r>
        <w:rPr>
          <w:rFonts w:ascii="Garamond" w:eastAsia="新細明體" w:hAnsi="Garamond" w:cs="Garamond"/>
          <w:color w:val="000000"/>
          <w:sz w:val="36"/>
          <w:szCs w:val="36"/>
          <w:lang w:val="en-US"/>
        </w:rPr>
        <w:t>(</w:t>
      </w:r>
      <w:proofErr w:type="gramEnd"/>
      <w:r>
        <w:rPr>
          <w:rFonts w:ascii="Garamond" w:eastAsia="新細明體" w:hAnsi="Garamond" w:cs="Garamond"/>
          <w:color w:val="000000"/>
          <w:sz w:val="36"/>
          <w:szCs w:val="36"/>
          <w:lang w:val="en-US"/>
        </w:rPr>
        <w:t>supervised learning)</w:t>
      </w:r>
      <w:r>
        <w:rPr>
          <w:rFonts w:ascii="新細明體" w:eastAsia="新細明體" w:hAnsi="Garamond" w:cs="新細明體" w:hint="eastAsia"/>
          <w:color w:val="000000"/>
          <w:sz w:val="36"/>
          <w:szCs w:val="36"/>
          <w:lang w:val="en-US"/>
        </w:rPr>
        <w:t>，</w:t>
      </w:r>
      <w:proofErr w:type="spellStart"/>
      <w:r>
        <w:rPr>
          <w:rFonts w:ascii="新細明體" w:eastAsia="新細明體" w:hAnsi="Garamond" w:cs="新細明體" w:hint="eastAsia"/>
          <w:color w:val="000000"/>
          <w:sz w:val="36"/>
          <w:szCs w:val="36"/>
          <w:lang w:val="en-US"/>
        </w:rPr>
        <w:t>因為你給電腦訓練用的範例都確保是正確的，就像是在監督它一樣</w:t>
      </w:r>
      <w:proofErr w:type="spellEnd"/>
      <w:r>
        <w:rPr>
          <w:rFonts w:ascii="新細明體" w:eastAsia="新細明體" w:hAnsi="Garamond" w:cs="新細明體" w:hint="eastAsia"/>
          <w:color w:val="000000"/>
          <w:sz w:val="36"/>
          <w:szCs w:val="36"/>
          <w:lang w:val="en-US"/>
        </w:rPr>
        <w:t>。</w:t>
      </w:r>
    </w:p>
    <w:p w14:paraId="05E85A96" w14:textId="77777777" w:rsidR="00FC35C0"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3DE7DD92" w14:textId="77777777" w:rsidR="00FC35C0"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440A85A3" w14:textId="218CB56A" w:rsidR="005D1B30" w:rsidRPr="0066410F" w:rsidRDefault="006941B4"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電腦從範例中尋找共通的模式，例如文字與撰寫風格。這些會被用來辨識新訊息。</w:t>
      </w:r>
    </w:p>
    <w:p w14:paraId="032C02E8"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computer will learn from patterns in the examples you’ve given it, such as the choice of words, and the way sentences are structured.  These will be used to be able to recognise new messages. </w:t>
      </w:r>
    </w:p>
    <w:p w14:paraId="4A784217" w14:textId="77777777" w:rsidR="00FC35C0" w:rsidRPr="00413816" w:rsidRDefault="00FC35C0" w:rsidP="00FC35C0">
      <w:pPr>
        <w:rPr>
          <w:sz w:val="32"/>
        </w:rPr>
      </w:pPr>
    </w:p>
    <w:p w14:paraId="0BA1B692" w14:textId="30CAC660" w:rsidR="00E024D0" w:rsidRDefault="00E024D0" w:rsidP="00FC35C0">
      <w:pPr>
        <w:pStyle w:val="a7"/>
        <w:numPr>
          <w:ilvl w:val="0"/>
          <w:numId w:val="1"/>
        </w:numPr>
        <w:rPr>
          <w:sz w:val="32"/>
        </w:rPr>
      </w:pPr>
      <w:proofErr w:type="spellStart"/>
      <w:r>
        <w:rPr>
          <w:rFonts w:hint="eastAsia"/>
          <w:sz w:val="32"/>
        </w:rPr>
        <w:t>點選</w:t>
      </w:r>
      <w:proofErr w:type="spellEnd"/>
      <w:r w:rsidRPr="008B4B16">
        <w:rPr>
          <w:b/>
          <w:sz w:val="32"/>
        </w:rPr>
        <w:t>“&lt; Back to project</w:t>
      </w:r>
      <w:r>
        <w:rPr>
          <w:sz w:val="32"/>
        </w:rPr>
        <w:t>”</w:t>
      </w:r>
    </w:p>
    <w:p w14:paraId="32F886CE" w14:textId="032BFF4E" w:rsidR="003649B5" w:rsidRDefault="00FC35C0" w:rsidP="00E024D0">
      <w:pPr>
        <w:pStyle w:val="a7"/>
        <w:ind w:firstLine="720"/>
        <w:rPr>
          <w:sz w:val="32"/>
        </w:rPr>
      </w:pPr>
      <w:r>
        <w:rPr>
          <w:sz w:val="32"/>
        </w:rPr>
        <w:t xml:space="preserve">Click the </w:t>
      </w:r>
      <w:r w:rsidRPr="008B4B16">
        <w:rPr>
          <w:b/>
          <w:sz w:val="32"/>
        </w:rPr>
        <w:t>“&lt; Back to project</w:t>
      </w:r>
      <w:r>
        <w:rPr>
          <w:sz w:val="32"/>
        </w:rPr>
        <w:t>” link</w:t>
      </w:r>
      <w:r w:rsidR="003649B5">
        <w:rPr>
          <w:sz w:val="32"/>
        </w:rPr>
        <w:br/>
      </w:r>
    </w:p>
    <w:p w14:paraId="776A3F49" w14:textId="291B8F04" w:rsidR="008C3427" w:rsidRDefault="008C3427" w:rsidP="00FC35C0">
      <w:pPr>
        <w:pStyle w:val="a7"/>
        <w:numPr>
          <w:ilvl w:val="0"/>
          <w:numId w:val="1"/>
        </w:numPr>
        <w:rPr>
          <w:sz w:val="32"/>
        </w:rPr>
      </w:pPr>
      <w:proofErr w:type="spellStart"/>
      <w:r>
        <w:rPr>
          <w:rFonts w:hint="eastAsia"/>
          <w:sz w:val="32"/>
        </w:rPr>
        <w:t>點選</w:t>
      </w:r>
      <w:proofErr w:type="spellEnd"/>
      <w:r>
        <w:rPr>
          <w:sz w:val="32"/>
        </w:rPr>
        <w:t>“</w:t>
      </w:r>
      <w:r w:rsidRPr="003649B5">
        <w:rPr>
          <w:b/>
          <w:sz w:val="32"/>
        </w:rPr>
        <w:t>Make</w:t>
      </w:r>
      <w:r>
        <w:rPr>
          <w:sz w:val="32"/>
        </w:rPr>
        <w:t>”</w:t>
      </w:r>
      <w:proofErr w:type="spellStart"/>
      <w:r>
        <w:rPr>
          <w:rFonts w:hint="eastAsia"/>
          <w:sz w:val="32"/>
        </w:rPr>
        <w:t>按鈕</w:t>
      </w:r>
      <w:proofErr w:type="spellEnd"/>
    </w:p>
    <w:p w14:paraId="19569AAA" w14:textId="49EE06BD" w:rsidR="003649B5" w:rsidRDefault="003649B5" w:rsidP="008C3427">
      <w:pPr>
        <w:pStyle w:val="a7"/>
        <w:ind w:firstLine="720"/>
        <w:rPr>
          <w:sz w:val="32"/>
        </w:rPr>
      </w:pPr>
      <w:r>
        <w:rPr>
          <w:sz w:val="32"/>
        </w:rPr>
        <w:t>Click the “</w:t>
      </w:r>
      <w:r w:rsidRPr="003649B5">
        <w:rPr>
          <w:b/>
          <w:sz w:val="32"/>
        </w:rPr>
        <w:t>Make</w:t>
      </w:r>
      <w:r>
        <w:rPr>
          <w:sz w:val="32"/>
        </w:rPr>
        <w:t>” button</w:t>
      </w:r>
      <w:r w:rsidR="00FC35C0">
        <w:rPr>
          <w:sz w:val="32"/>
        </w:rPr>
        <w:t xml:space="preserve"> </w:t>
      </w:r>
      <w:r>
        <w:rPr>
          <w:sz w:val="32"/>
        </w:rPr>
        <w:br/>
      </w:r>
    </w:p>
    <w:p w14:paraId="492AF238" w14:textId="6F52609D" w:rsidR="00693D02" w:rsidRPr="000074D0" w:rsidRDefault="00693D02" w:rsidP="00FC35C0">
      <w:pPr>
        <w:pStyle w:val="a7"/>
        <w:numPr>
          <w:ilvl w:val="0"/>
          <w:numId w:val="1"/>
        </w:numPr>
        <w:rPr>
          <w:sz w:val="32"/>
        </w:rPr>
      </w:pPr>
      <w:r>
        <w:rPr>
          <w:rFonts w:hint="eastAsia"/>
          <w:sz w:val="32"/>
          <w:lang w:val="en-US" w:eastAsia="zh-TW"/>
        </w:rPr>
        <w:t>點選</w:t>
      </w:r>
      <w:r>
        <w:rPr>
          <w:sz w:val="32"/>
        </w:rPr>
        <w:t>“</w:t>
      </w:r>
      <w:r w:rsidRPr="008B4B16">
        <w:rPr>
          <w:b/>
          <w:sz w:val="32"/>
        </w:rPr>
        <w:t>Scratch</w:t>
      </w:r>
      <w:r>
        <w:rPr>
          <w:sz w:val="32"/>
        </w:rPr>
        <w:t>”</w:t>
      </w:r>
      <w:r>
        <w:rPr>
          <w:rFonts w:hint="eastAsia"/>
          <w:sz w:val="32"/>
          <w:lang w:val="en-US" w:eastAsia="zh-TW"/>
        </w:rPr>
        <w:t>按鈕</w:t>
      </w:r>
    </w:p>
    <w:p w14:paraId="59EB2A47" w14:textId="2ABD1ED9" w:rsidR="000074D0" w:rsidRPr="000074D0" w:rsidRDefault="000074D0" w:rsidP="000074D0">
      <w:pPr>
        <w:pStyle w:val="a7"/>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新細明體" w:eastAsia="新細明體" w:hAnsi="Calibri Italic" w:cs="新細明體"/>
          <w:i/>
          <w:color w:val="000000"/>
          <w:sz w:val="28"/>
          <w:szCs w:val="28"/>
          <w:lang w:val="en-US" w:eastAsia="zh-TW"/>
        </w:rPr>
      </w:pPr>
      <w:r>
        <w:rPr>
          <w:rFonts w:ascii="新細明體" w:eastAsia="新細明體" w:cs="新細明體" w:hint="eastAsia"/>
          <w:i/>
          <w:color w:val="000000"/>
          <w:sz w:val="28"/>
          <w:szCs w:val="28"/>
          <w:lang w:val="en-US" w:eastAsia="zh-TW"/>
        </w:rPr>
        <w:lastRenderedPageBreak/>
        <w:tab/>
      </w:r>
      <w:r w:rsidRPr="000074D0">
        <w:rPr>
          <w:rFonts w:ascii="新細明體" w:eastAsia="新細明體" w:cs="新細明體" w:hint="eastAsia"/>
          <w:i/>
          <w:color w:val="000000"/>
          <w:sz w:val="28"/>
          <w:szCs w:val="28"/>
          <w:lang w:val="en-US" w:eastAsia="zh-TW"/>
        </w:rPr>
        <w:t>此頁有如何使用</w:t>
      </w:r>
      <w:r w:rsidRPr="000074D0">
        <w:rPr>
          <w:rFonts w:ascii="Calibri Italic" w:eastAsia="新細明體" w:hAnsi="Calibri Italic" w:cs="Calibri Italic"/>
          <w:i/>
          <w:iCs/>
          <w:color w:val="000000"/>
          <w:sz w:val="28"/>
          <w:szCs w:val="28"/>
          <w:lang w:val="en-US" w:eastAsia="zh-TW"/>
        </w:rPr>
        <w:t>Scratch</w:t>
      </w:r>
      <w:r w:rsidRPr="000074D0">
        <w:rPr>
          <w:rFonts w:ascii="新細明體" w:eastAsia="新細明體" w:hAnsi="Calibri Italic" w:cs="新細明體" w:hint="eastAsia"/>
          <w:i/>
          <w:color w:val="000000"/>
          <w:sz w:val="28"/>
          <w:szCs w:val="28"/>
          <w:lang w:val="en-US" w:eastAsia="zh-TW"/>
        </w:rPr>
        <w:t>新積木的教學</w:t>
      </w:r>
      <w:r>
        <w:rPr>
          <w:rFonts w:ascii="新細明體" w:eastAsia="新細明體" w:hAnsi="Calibri Italic" w:cs="新細明體" w:hint="eastAsia"/>
          <w:i/>
          <w:color w:val="000000"/>
          <w:sz w:val="28"/>
          <w:szCs w:val="28"/>
          <w:lang w:val="en-US" w:eastAsia="zh-TW"/>
        </w:rPr>
        <w:t>，如果你有需要可以參考。</w:t>
      </w:r>
    </w:p>
    <w:p w14:paraId="13A45E48" w14:textId="77777777" w:rsidR="000074D0" w:rsidRDefault="000074D0" w:rsidP="000074D0">
      <w:pPr>
        <w:pStyle w:val="a7"/>
        <w:ind w:left="1440"/>
        <w:rPr>
          <w:sz w:val="32"/>
          <w:lang w:eastAsia="zh-TW"/>
        </w:rPr>
      </w:pPr>
    </w:p>
    <w:p w14:paraId="028C54F6" w14:textId="173CC7B8" w:rsidR="00FC35C0" w:rsidRPr="006812AE" w:rsidRDefault="003649B5" w:rsidP="00693D02">
      <w:pPr>
        <w:pStyle w:val="a7"/>
        <w:ind w:firstLine="720"/>
        <w:rPr>
          <w:sz w:val="32"/>
        </w:rPr>
      </w:pPr>
      <w:r>
        <w:rPr>
          <w:sz w:val="32"/>
        </w:rPr>
        <w:t xml:space="preserve">Click </w:t>
      </w:r>
      <w:r w:rsidR="00FC35C0">
        <w:rPr>
          <w:sz w:val="32"/>
        </w:rPr>
        <w:t>the “</w:t>
      </w:r>
      <w:r w:rsidR="00FC35C0" w:rsidRPr="008B4B16">
        <w:rPr>
          <w:b/>
          <w:sz w:val="32"/>
        </w:rPr>
        <w:t>Scratch</w:t>
      </w:r>
      <w:r w:rsidR="00FC35C0">
        <w:rPr>
          <w:sz w:val="32"/>
        </w:rPr>
        <w:t xml:space="preserve">” button. </w:t>
      </w:r>
      <w:r w:rsidR="00FC35C0">
        <w:rPr>
          <w:sz w:val="32"/>
        </w:rPr>
        <w:br/>
      </w:r>
      <w:r w:rsidR="00FC35C0">
        <w:rPr>
          <w:i/>
          <w:sz w:val="32"/>
        </w:rPr>
        <w:t xml:space="preserve">This page has instructions on how to use the new blocks in Scratch. </w:t>
      </w:r>
      <w:r w:rsidR="00FC35C0">
        <w:rPr>
          <w:i/>
          <w:sz w:val="32"/>
        </w:rPr>
        <w:br/>
        <w:t>Keep the page open if you need to check back on how to use them.</w:t>
      </w:r>
    </w:p>
    <w:p w14:paraId="5CA41B5C" w14:textId="77777777" w:rsidR="00FC35C0" w:rsidRDefault="00FC35C0" w:rsidP="00FC35C0"/>
    <w:p w14:paraId="151D65AE" w14:textId="5BC4914A" w:rsidR="00B960D5" w:rsidRPr="00432965" w:rsidRDefault="00B960D5" w:rsidP="00432965">
      <w:pPr>
        <w:pStyle w:val="a7"/>
        <w:numPr>
          <w:ilvl w:val="0"/>
          <w:numId w:val="1"/>
        </w:numPr>
        <w:rPr>
          <w:sz w:val="32"/>
        </w:rPr>
      </w:pPr>
      <w:proofErr w:type="spellStart"/>
      <w:r>
        <w:rPr>
          <w:rFonts w:hint="eastAsia"/>
          <w:sz w:val="32"/>
        </w:rPr>
        <w:t>點選</w:t>
      </w:r>
      <w:proofErr w:type="spellEnd"/>
      <w:r>
        <w:rPr>
          <w:sz w:val="32"/>
        </w:rPr>
        <w:t>“</w:t>
      </w:r>
      <w:r w:rsidRPr="00FD7DD3">
        <w:rPr>
          <w:b/>
          <w:sz w:val="32"/>
        </w:rPr>
        <w:t>Open in Scratch</w:t>
      </w:r>
      <w:r>
        <w:rPr>
          <w:sz w:val="32"/>
        </w:rPr>
        <w:t>”</w:t>
      </w:r>
      <w:r>
        <w:rPr>
          <w:rFonts w:hint="eastAsia"/>
          <w:sz w:val="32"/>
          <w:lang w:eastAsia="zh-TW"/>
        </w:rPr>
        <w:t>按鈕，</w:t>
      </w:r>
      <w:r w:rsidR="00432965">
        <w:rPr>
          <w:rFonts w:hint="eastAsia"/>
          <w:noProof/>
          <w:sz w:val="32"/>
          <w:lang w:val="en-US" w:eastAsia="zh-TW"/>
        </w:rPr>
        <w:t>你會</w:t>
      </w:r>
      <w:r w:rsidR="00432965" w:rsidRPr="00647527">
        <w:rPr>
          <w:rFonts w:hint="eastAsia"/>
          <w:noProof/>
          <w:sz w:val="32"/>
          <w:lang w:val="en-US" w:eastAsia="zh-TW"/>
        </w:rPr>
        <w:t>在</w:t>
      </w:r>
      <w:r w:rsidR="00432965">
        <w:rPr>
          <w:rFonts w:hint="eastAsia"/>
          <w:sz w:val="32"/>
          <w:lang w:eastAsia="zh-TW"/>
        </w:rPr>
        <w:t>專案裡</w:t>
      </w:r>
      <w:r w:rsidR="00432965" w:rsidRPr="00647527">
        <w:rPr>
          <w:rFonts w:hint="eastAsia"/>
          <w:sz w:val="32"/>
          <w:lang w:eastAsia="zh-TW"/>
        </w:rPr>
        <w:t>的『更多積木』</w:t>
      </w:r>
      <w:r w:rsidR="00432965" w:rsidRPr="00647527">
        <w:rPr>
          <w:sz w:val="32"/>
          <w:lang w:val="en-US" w:eastAsia="zh-TW"/>
        </w:rPr>
        <w:t>(More blocks)</w:t>
      </w:r>
      <w:r w:rsidR="00432965" w:rsidRPr="00647527">
        <w:rPr>
          <w:rFonts w:hint="eastAsia"/>
          <w:sz w:val="32"/>
          <w:lang w:val="en-US" w:eastAsia="zh-TW"/>
        </w:rPr>
        <w:t>區看到新積</w:t>
      </w:r>
      <w:r w:rsidR="00432965" w:rsidRPr="00432965">
        <w:rPr>
          <w:rFonts w:hint="eastAsia"/>
          <w:sz w:val="32"/>
          <w:lang w:val="en-US" w:eastAsia="zh-TW"/>
        </w:rPr>
        <w:t>木</w:t>
      </w:r>
      <w:r w:rsidR="00432965">
        <w:rPr>
          <w:rFonts w:hint="eastAsia"/>
          <w:sz w:val="32"/>
          <w:lang w:val="en-US" w:eastAsia="zh-TW"/>
        </w:rPr>
        <w:t>。</w:t>
      </w:r>
    </w:p>
    <w:p w14:paraId="57744922" w14:textId="23D26EB3" w:rsidR="00FB7C8B" w:rsidRPr="0056699A" w:rsidRDefault="00FC35C0" w:rsidP="00B960D5">
      <w:pPr>
        <w:pStyle w:val="a7"/>
        <w:rPr>
          <w:sz w:val="32"/>
        </w:rPr>
      </w:pPr>
      <w:r>
        <w:rPr>
          <w:noProof/>
          <w:sz w:val="32"/>
          <w:lang w:val="en-US" w:eastAsia="zh-TW"/>
        </w:rPr>
        <mc:AlternateContent>
          <mc:Choice Requires="wps">
            <w:drawing>
              <wp:anchor distT="0" distB="0" distL="114300" distR="114300" simplePos="0" relativeHeight="251669504" behindDoc="0" locked="0" layoutInCell="1" allowOverlap="1" wp14:anchorId="4CF4D0CC" wp14:editId="06130F04">
                <wp:simplePos x="0" y="0"/>
                <wp:positionH relativeFrom="column">
                  <wp:posOffset>985506</wp:posOffset>
                </wp:positionH>
                <wp:positionV relativeFrom="paragraph">
                  <wp:posOffset>1612116</wp:posOffset>
                </wp:positionV>
                <wp:extent cx="2279406" cy="911665"/>
                <wp:effectExtent l="25400" t="50800" r="32385" b="79375"/>
                <wp:wrapNone/>
                <wp:docPr id="9" name="Straight Connector 9"/>
                <wp:cNvGraphicFramePr/>
                <a:graphic xmlns:a="http://schemas.openxmlformats.org/drawingml/2006/main">
                  <a:graphicData uri="http://schemas.microsoft.com/office/word/2010/wordprocessingShape">
                    <wps:wsp>
                      <wps:cNvCnPr/>
                      <wps:spPr>
                        <a:xfrm>
                          <a:off x="0" y="0"/>
                          <a:ext cx="2279406" cy="91166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9"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6pt,126.95pt" to="257.1pt,19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" strokecolor="#4472c4 [3204]" strokeweight="7.5pt">
                <v:stroke endarrow="block" joinstyle="miter"/>
              </v:line>
            </w:pict>
          </mc:Fallback>
        </mc:AlternateContent>
      </w:r>
      <w:r w:rsidR="00B960D5">
        <w:rPr>
          <w:rFonts w:hint="eastAsia"/>
          <w:sz w:val="32"/>
          <w:lang w:eastAsia="zh-TW"/>
        </w:rPr>
        <w:tab/>
      </w:r>
      <w:r>
        <w:rPr>
          <w:sz w:val="32"/>
        </w:rPr>
        <w:t>Click the “</w:t>
      </w:r>
      <w:r w:rsidRPr="00FD7DD3">
        <w:rPr>
          <w:b/>
          <w:sz w:val="32"/>
        </w:rPr>
        <w:t>Open in Scratch</w:t>
      </w:r>
      <w:r>
        <w:rPr>
          <w:sz w:val="32"/>
        </w:rPr>
        <w:t xml:space="preserve">” button </w:t>
      </w:r>
      <w:r>
        <w:rPr>
          <w:sz w:val="32"/>
        </w:rPr>
        <w:br/>
      </w:r>
      <w:r w:rsidRPr="00FD7DD3">
        <w:rPr>
          <w:i/>
          <w:sz w:val="32"/>
        </w:rPr>
        <w:t>You should see blocks in “More blocks” from your project.</w:t>
      </w:r>
      <w:r>
        <w:rPr>
          <w:sz w:val="32"/>
        </w:rPr>
        <w:br/>
      </w:r>
      <w:r w:rsidRPr="00F91105">
        <w:rPr>
          <w:noProof/>
          <w:sz w:val="32"/>
          <w:lang w:val="en-US" w:eastAsia="zh-TW"/>
        </w:rPr>
        <w:drawing>
          <wp:inline distT="0" distB="0" distL="0" distR="0" wp14:anchorId="46EAFC14" wp14:editId="38216153">
            <wp:extent cx="4621747" cy="2376000"/>
            <wp:effectExtent l="12700" t="12700" r="1397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a:ext>
                      </a:extLst>
                    </a:blip>
                    <a:srcRect b="15214"/>
                    <a:stretch/>
                  </pic:blipFill>
                  <pic:spPr bwMode="auto">
                    <a:xfrm>
                      <a:off x="0" y="0"/>
                      <a:ext cx="4621747" cy="2376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9CDFE55" w14:textId="43E76F69" w:rsidR="00270208" w:rsidRDefault="00270208" w:rsidP="006812AE">
      <w:pPr>
        <w:pStyle w:val="a7"/>
        <w:numPr>
          <w:ilvl w:val="0"/>
          <w:numId w:val="1"/>
        </w:numPr>
        <w:rPr>
          <w:sz w:val="32"/>
          <w:lang w:eastAsia="zh-TW"/>
        </w:rPr>
      </w:pPr>
      <w:r>
        <w:rPr>
          <w:rFonts w:hint="eastAsia"/>
          <w:sz w:val="32"/>
          <w:lang w:eastAsia="zh-TW"/>
        </w:rPr>
        <w:t>點選角色區的『畫筆』，畫一個新角色。</w:t>
      </w:r>
    </w:p>
    <w:p w14:paraId="20A9FAE5" w14:textId="6B0E550B" w:rsidR="00270208" w:rsidRPr="00270208" w:rsidRDefault="00270208" w:rsidP="00270208">
      <w:pPr>
        <w:pStyle w:val="a7"/>
        <w:ind w:left="1440"/>
        <w:rPr>
          <w:i/>
          <w:sz w:val="28"/>
          <w:szCs w:val="28"/>
          <w:lang w:val="en-US" w:eastAsia="zh-TW"/>
        </w:rPr>
      </w:pPr>
      <w:r>
        <w:rPr>
          <w:i/>
          <w:sz w:val="28"/>
          <w:szCs w:val="28"/>
          <w:lang w:val="en-US" w:eastAsia="zh-TW"/>
        </w:rPr>
        <w:t>Scratch</w:t>
      </w:r>
      <w:r>
        <w:rPr>
          <w:rFonts w:hint="eastAsia"/>
          <w:i/>
          <w:sz w:val="28"/>
          <w:szCs w:val="28"/>
          <w:lang w:val="en-US" w:eastAsia="zh-TW"/>
        </w:rPr>
        <w:t>中有很多個相似的畫筆按鈕，</w:t>
      </w:r>
      <w:r w:rsidR="00BA3E1B">
        <w:rPr>
          <w:rFonts w:hint="eastAsia"/>
          <w:i/>
          <w:sz w:val="28"/>
          <w:szCs w:val="28"/>
          <w:lang w:val="en-US" w:eastAsia="zh-TW"/>
        </w:rPr>
        <w:t>確認</w:t>
      </w:r>
      <w:r w:rsidR="00D15971">
        <w:rPr>
          <w:rFonts w:hint="eastAsia"/>
          <w:i/>
          <w:sz w:val="28"/>
          <w:szCs w:val="28"/>
          <w:lang w:val="en-US" w:eastAsia="zh-TW"/>
        </w:rPr>
        <w:t>你選擇的是正確</w:t>
      </w:r>
      <w:r w:rsidR="00F92335">
        <w:rPr>
          <w:rFonts w:hint="eastAsia"/>
          <w:i/>
          <w:sz w:val="28"/>
          <w:szCs w:val="28"/>
          <w:lang w:val="en-US" w:eastAsia="zh-TW"/>
        </w:rPr>
        <w:t>的按鈕。</w:t>
      </w:r>
    </w:p>
    <w:p w14:paraId="110B0F56" w14:textId="0EA2CD37" w:rsidR="00A611EC" w:rsidRPr="00A611EC" w:rsidRDefault="00FB7C8B" w:rsidP="00270208">
      <w:pPr>
        <w:pStyle w:val="a7"/>
        <w:rPr>
          <w:sz w:val="32"/>
        </w:rPr>
      </w:pPr>
      <w:r>
        <w:rPr>
          <w:noProof/>
          <w:sz w:val="32"/>
          <w:lang w:val="en-US" w:eastAsia="zh-TW"/>
        </w:rPr>
        <mc:AlternateContent>
          <mc:Choice Requires="wps">
            <w:drawing>
              <wp:anchor distT="0" distB="0" distL="114300" distR="114300" simplePos="0" relativeHeight="251664384" behindDoc="0" locked="0" layoutInCell="1" allowOverlap="1" wp14:anchorId="3D4F6DDE" wp14:editId="4C5759EE">
                <wp:simplePos x="0" y="0"/>
                <wp:positionH relativeFrom="column">
                  <wp:posOffset>2269489</wp:posOffset>
                </wp:positionH>
                <wp:positionV relativeFrom="paragraph">
                  <wp:posOffset>3202940</wp:posOffset>
                </wp:positionV>
                <wp:extent cx="2487295" cy="754380"/>
                <wp:effectExtent l="0" t="127000" r="27305" b="58420"/>
                <wp:wrapNone/>
                <wp:docPr id="5" name="Straight Connector 5"/>
                <wp:cNvGraphicFramePr/>
                <a:graphic xmlns:a="http://schemas.openxmlformats.org/drawingml/2006/main">
                  <a:graphicData uri="http://schemas.microsoft.com/office/word/2010/wordprocessingShape">
                    <wps:wsp>
                      <wps:cNvCnPr/>
                      <wps:spPr>
                        <a:xfrm flipH="1" flipV="1">
                          <a:off x="0" y="0"/>
                          <a:ext cx="2487295" cy="7543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5"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7pt,252.2pt" to="374.55pt,311.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" strokecolor="#4472c4 [3204]" strokeweight="7.5pt">
                <v:stroke endarrow="block" joinstyle="miter"/>
              </v:line>
            </w:pict>
          </mc:Fallback>
        </mc:AlternateContent>
      </w:r>
      <w:r w:rsidR="00270208">
        <w:rPr>
          <w:rFonts w:hint="eastAsia"/>
          <w:sz w:val="32"/>
          <w:lang w:eastAsia="zh-TW"/>
        </w:rPr>
        <w:tab/>
      </w:r>
      <w:r w:rsidR="00A611EC">
        <w:rPr>
          <w:sz w:val="32"/>
        </w:rPr>
        <w:t xml:space="preserve">Create a new sprite by clicking the paintbrush icon in the Sprites window. </w:t>
      </w:r>
      <w:r w:rsidR="00A611EC">
        <w:rPr>
          <w:sz w:val="32"/>
        </w:rPr>
        <w:br/>
      </w:r>
      <w:r w:rsidR="00A611EC">
        <w:rPr>
          <w:i/>
          <w:sz w:val="32"/>
        </w:rPr>
        <w:t xml:space="preserve">There are a few similar looking paintbrush buttons – make sure you click </w:t>
      </w:r>
      <w:r w:rsidR="00A611EC">
        <w:rPr>
          <w:i/>
          <w:sz w:val="32"/>
        </w:rPr>
        <w:lastRenderedPageBreak/>
        <w:t>the one marked below.</w:t>
      </w:r>
      <w:r w:rsidR="00A611EC">
        <w:rPr>
          <w:i/>
          <w:sz w:val="32"/>
        </w:rPr>
        <w:br/>
      </w:r>
      <w:r w:rsidR="00ED3BA6" w:rsidRPr="00ED3BA6">
        <w:rPr>
          <w:noProof/>
          <w:sz w:val="32"/>
          <w:lang w:val="en-US" w:eastAsia="zh-TW"/>
        </w:rPr>
        <w:drawing>
          <wp:inline distT="0" distB="0" distL="0" distR="0" wp14:anchorId="326FF88E" wp14:editId="2AEAD8FB">
            <wp:extent cx="5760000" cy="3143234"/>
            <wp:effectExtent l="12700" t="1270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00" cy="314323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CB8E6AB" w14:textId="06772FAC" w:rsidR="00A611EC" w:rsidRPr="00A611EC" w:rsidRDefault="00FB7C8B" w:rsidP="00A611EC">
      <w:pPr>
        <w:rPr>
          <w:sz w:val="32"/>
        </w:rPr>
      </w:pPr>
      <w:r>
        <w:rPr>
          <w:sz w:val="32"/>
        </w:rPr>
        <w:br/>
      </w:r>
    </w:p>
    <w:p w14:paraId="5094F8F6" w14:textId="1B826248" w:rsidR="00353E9A" w:rsidRDefault="00353E9A" w:rsidP="00EF5F6C">
      <w:pPr>
        <w:pStyle w:val="a7"/>
        <w:numPr>
          <w:ilvl w:val="0"/>
          <w:numId w:val="1"/>
        </w:numPr>
        <w:rPr>
          <w:sz w:val="32"/>
          <w:lang w:eastAsia="zh-TW"/>
        </w:rPr>
      </w:pPr>
      <w:r>
        <w:rPr>
          <w:rFonts w:hint="eastAsia"/>
          <w:sz w:val="32"/>
          <w:lang w:eastAsia="zh-TW"/>
        </w:rPr>
        <w:t>在右方的畫布區畫一張沒有嘴巴的臉</w:t>
      </w:r>
    </w:p>
    <w:p w14:paraId="5E6350F2" w14:textId="4E21EC68" w:rsidR="00EF5F6C" w:rsidRPr="00536743" w:rsidRDefault="00EF5F6C" w:rsidP="00353E9A">
      <w:pPr>
        <w:pStyle w:val="a7"/>
        <w:ind w:firstLine="720"/>
        <w:rPr>
          <w:sz w:val="32"/>
        </w:rPr>
      </w:pPr>
      <w:r w:rsidRPr="00536743">
        <w:rPr>
          <w:sz w:val="32"/>
        </w:rPr>
        <w:t xml:space="preserve">Draw a face, without a mouth, in the </w:t>
      </w:r>
      <w:proofErr w:type="gramStart"/>
      <w:r w:rsidRPr="00536743">
        <w:rPr>
          <w:sz w:val="32"/>
        </w:rPr>
        <w:t>sprites</w:t>
      </w:r>
      <w:proofErr w:type="gramEnd"/>
      <w:r w:rsidRPr="00536743">
        <w:rPr>
          <w:sz w:val="32"/>
        </w:rPr>
        <w:t xml:space="preserve"> editor on the right. </w:t>
      </w:r>
      <w:r w:rsidRPr="00536743">
        <w:rPr>
          <w:sz w:val="32"/>
        </w:rPr>
        <w:br/>
      </w:r>
      <w:r w:rsidRPr="0000474B">
        <w:rPr>
          <w:noProof/>
          <w:lang w:val="en-US" w:eastAsia="zh-TW"/>
        </w:rPr>
        <w:drawing>
          <wp:inline distT="0" distB="0" distL="0" distR="0" wp14:anchorId="41C0218C" wp14:editId="6E110B77">
            <wp:extent cx="5760000" cy="3238850"/>
            <wp:effectExtent l="12700" t="12700" r="635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extLst>
                        <a:ext uri="{28A0092B-C50C-407E-A947-70E740481C1C}">
                          <a14:useLocalDpi xmlns:a14="http://schemas.microsoft.com/office/drawing/2010/main"/>
                        </a:ext>
                      </a:extLst>
                    </a:blip>
                    <a:stretch>
                      <a:fillRect/>
                    </a:stretch>
                  </pic:blipFill>
                  <pic:spPr>
                    <a:xfrm>
                      <a:off x="0" y="0"/>
                      <a:ext cx="5760000" cy="3238850"/>
                    </a:xfrm>
                    <a:prstGeom prst="rect">
                      <a:avLst/>
                    </a:prstGeom>
                    <a:ln>
                      <a:solidFill>
                        <a:schemeClr val="accent1"/>
                      </a:solidFill>
                    </a:ln>
                  </pic:spPr>
                </pic:pic>
              </a:graphicData>
            </a:graphic>
          </wp:inline>
        </w:drawing>
      </w:r>
      <w:r w:rsidRPr="00536743">
        <w:rPr>
          <w:sz w:val="32"/>
        </w:rPr>
        <w:t xml:space="preserve"> </w:t>
      </w:r>
      <w:r w:rsidRPr="00536743">
        <w:rPr>
          <w:sz w:val="32"/>
        </w:rPr>
        <w:br/>
        <w:t xml:space="preserve"> </w:t>
      </w:r>
    </w:p>
    <w:p w14:paraId="4A6566B1" w14:textId="1443B5D5" w:rsidR="006017AF" w:rsidRDefault="00820C7F" w:rsidP="00EF5F6C">
      <w:pPr>
        <w:pStyle w:val="a7"/>
        <w:numPr>
          <w:ilvl w:val="0"/>
          <w:numId w:val="1"/>
        </w:numPr>
        <w:rPr>
          <w:sz w:val="32"/>
          <w:lang w:eastAsia="zh-TW"/>
        </w:rPr>
      </w:pPr>
      <w:r>
        <w:rPr>
          <w:rFonts w:hint="eastAsia"/>
          <w:sz w:val="32"/>
          <w:lang w:eastAsia="zh-TW"/>
        </w:rPr>
        <w:t>在造型</w:t>
      </w:r>
      <w:r w:rsidR="006017AF">
        <w:rPr>
          <w:rFonts w:hint="eastAsia"/>
          <w:sz w:val="32"/>
          <w:lang w:eastAsia="zh-TW"/>
        </w:rPr>
        <w:t>上點右鍵，選擇『複製』。</w:t>
      </w:r>
    </w:p>
    <w:p w14:paraId="271A41C6" w14:textId="02C9F89C" w:rsidR="006017AF" w:rsidRDefault="006017AF" w:rsidP="006017AF">
      <w:pPr>
        <w:pStyle w:val="a7"/>
        <w:ind w:left="1440"/>
        <w:rPr>
          <w:sz w:val="32"/>
          <w:lang w:eastAsia="zh-TW"/>
        </w:rPr>
      </w:pPr>
      <w:r>
        <w:rPr>
          <w:rFonts w:hint="eastAsia"/>
          <w:sz w:val="32"/>
          <w:lang w:eastAsia="zh-TW"/>
        </w:rPr>
        <w:t>再複製一次，到目前為止你應該會有三個</w:t>
      </w:r>
      <w:r w:rsidR="00820C7F">
        <w:rPr>
          <w:rFonts w:hint="eastAsia"/>
          <w:sz w:val="32"/>
          <w:lang w:eastAsia="zh-TW"/>
        </w:rPr>
        <w:t>長得一樣的造型</w:t>
      </w:r>
      <w:r w:rsidR="00F83DD6">
        <w:rPr>
          <w:rFonts w:hint="eastAsia"/>
          <w:sz w:val="32"/>
          <w:lang w:eastAsia="zh-TW"/>
        </w:rPr>
        <w:t>。</w:t>
      </w:r>
    </w:p>
    <w:p w14:paraId="19532C3A" w14:textId="73103F7E" w:rsidR="00F83DD6" w:rsidRPr="00F83DD6" w:rsidRDefault="00F83DD6" w:rsidP="006017AF">
      <w:pPr>
        <w:pStyle w:val="a7"/>
        <w:ind w:left="1440"/>
        <w:rPr>
          <w:i/>
          <w:sz w:val="28"/>
          <w:szCs w:val="28"/>
          <w:lang w:eastAsia="zh-TW"/>
        </w:rPr>
      </w:pPr>
      <w:r>
        <w:rPr>
          <w:rFonts w:hint="eastAsia"/>
          <w:i/>
          <w:sz w:val="28"/>
          <w:szCs w:val="28"/>
          <w:lang w:eastAsia="zh-TW"/>
        </w:rPr>
        <w:t>確認你是複製『造型』，而不是複製『角色』</w:t>
      </w:r>
      <w:r w:rsidR="00EA4285">
        <w:rPr>
          <w:rFonts w:hint="eastAsia"/>
          <w:i/>
          <w:sz w:val="28"/>
          <w:szCs w:val="28"/>
          <w:lang w:eastAsia="zh-TW"/>
        </w:rPr>
        <w:t>，如果你不確定，請詢問你的老師</w:t>
      </w:r>
    </w:p>
    <w:p w14:paraId="23253061" w14:textId="616B7252" w:rsidR="00EF5F6C" w:rsidRPr="006017AF" w:rsidRDefault="00EF5F6C" w:rsidP="006017AF">
      <w:pPr>
        <w:ind w:left="720" w:firstLine="720"/>
        <w:rPr>
          <w:sz w:val="32"/>
        </w:rPr>
      </w:pPr>
      <w:r w:rsidRPr="006017AF">
        <w:rPr>
          <w:sz w:val="32"/>
        </w:rPr>
        <w:lastRenderedPageBreak/>
        <w:t xml:space="preserve">Right-click on the </w:t>
      </w:r>
      <w:proofErr w:type="gramStart"/>
      <w:r w:rsidRPr="006017AF">
        <w:rPr>
          <w:sz w:val="32"/>
        </w:rPr>
        <w:t>costume, and</w:t>
      </w:r>
      <w:proofErr w:type="gramEnd"/>
      <w:r w:rsidRPr="006017AF">
        <w:rPr>
          <w:sz w:val="32"/>
        </w:rPr>
        <w:t xml:space="preserve"> click “Duplicate”. </w:t>
      </w:r>
      <w:r w:rsidR="005F6CCC" w:rsidRPr="006017AF">
        <w:rPr>
          <w:sz w:val="32"/>
        </w:rPr>
        <w:br/>
      </w:r>
      <w:r w:rsidRPr="006017AF">
        <w:rPr>
          <w:sz w:val="32"/>
        </w:rPr>
        <w:t xml:space="preserve">Do that again so you have </w:t>
      </w:r>
      <w:r w:rsidRPr="006017AF">
        <w:rPr>
          <w:b/>
          <w:sz w:val="32"/>
        </w:rPr>
        <w:t>three</w:t>
      </w:r>
      <w:r w:rsidRPr="006017AF">
        <w:rPr>
          <w:sz w:val="32"/>
        </w:rPr>
        <w:t xml:space="preserve"> copies of the costume. </w:t>
      </w:r>
      <w:r w:rsidR="0056699A" w:rsidRPr="006017AF">
        <w:rPr>
          <w:sz w:val="32"/>
        </w:rPr>
        <w:br/>
      </w:r>
      <w:r w:rsidR="0056699A" w:rsidRPr="006017AF">
        <w:rPr>
          <w:sz w:val="32"/>
        </w:rPr>
        <w:br/>
      </w:r>
      <w:r w:rsidR="0056699A" w:rsidRPr="006017AF">
        <w:rPr>
          <w:i/>
          <w:sz w:val="32"/>
        </w:rPr>
        <w:t xml:space="preserve">Make sure you are duplicating the costume, </w:t>
      </w:r>
      <w:r w:rsidR="0056699A" w:rsidRPr="006017AF">
        <w:rPr>
          <w:b/>
          <w:i/>
          <w:sz w:val="32"/>
        </w:rPr>
        <w:t xml:space="preserve">not </w:t>
      </w:r>
      <w:r w:rsidR="0056699A" w:rsidRPr="006017AF">
        <w:rPr>
          <w:i/>
          <w:sz w:val="32"/>
        </w:rPr>
        <w:t xml:space="preserve">the sprite. </w:t>
      </w:r>
      <w:r w:rsidR="0056699A" w:rsidRPr="006017AF">
        <w:rPr>
          <w:i/>
          <w:sz w:val="32"/>
        </w:rPr>
        <w:br/>
        <w:t xml:space="preserve">Ask your teacher if you’re not sure. </w:t>
      </w:r>
      <w:r w:rsidR="000E7954" w:rsidRPr="006017AF">
        <w:rPr>
          <w:sz w:val="32"/>
        </w:rPr>
        <w:br/>
      </w:r>
      <w:r w:rsidR="000E7954" w:rsidRPr="000E7954">
        <w:rPr>
          <w:noProof/>
          <w:lang w:val="en-US" w:eastAsia="zh-TW"/>
        </w:rPr>
        <w:drawing>
          <wp:inline distT="0" distB="0" distL="0" distR="0" wp14:anchorId="2C292658" wp14:editId="34AB30B7">
            <wp:extent cx="3223199" cy="2844000"/>
            <wp:effectExtent l="12700" t="12700" r="15875"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3223199" cy="2844000"/>
                    </a:xfrm>
                    <a:prstGeom prst="rect">
                      <a:avLst/>
                    </a:prstGeom>
                    <a:ln>
                      <a:solidFill>
                        <a:schemeClr val="accent1"/>
                      </a:solidFill>
                    </a:ln>
                  </pic:spPr>
                </pic:pic>
              </a:graphicData>
            </a:graphic>
          </wp:inline>
        </w:drawing>
      </w:r>
    </w:p>
    <w:p w14:paraId="64BDB242" w14:textId="252DF52A" w:rsidR="00EF5F6C" w:rsidRPr="00610D47" w:rsidRDefault="00A249BA" w:rsidP="00EF5F6C">
      <w:pPr>
        <w:rPr>
          <w:sz w:val="32"/>
        </w:rPr>
      </w:pPr>
      <w:r>
        <w:rPr>
          <w:sz w:val="32"/>
        </w:rPr>
        <w:br/>
      </w:r>
    </w:p>
    <w:p w14:paraId="7B8C5546" w14:textId="28E43E13" w:rsidR="00E74190" w:rsidRDefault="00E74190" w:rsidP="00EF5F6C">
      <w:pPr>
        <w:pStyle w:val="a7"/>
        <w:numPr>
          <w:ilvl w:val="0"/>
          <w:numId w:val="1"/>
        </w:numPr>
        <w:rPr>
          <w:sz w:val="32"/>
        </w:rPr>
      </w:pPr>
      <w:proofErr w:type="spellStart"/>
      <w:r>
        <w:rPr>
          <w:rFonts w:hint="eastAsia"/>
          <w:sz w:val="32"/>
        </w:rPr>
        <w:t>將三個造型分別命名成</w:t>
      </w:r>
      <w:proofErr w:type="spellEnd"/>
      <w:r>
        <w:rPr>
          <w:sz w:val="32"/>
        </w:rPr>
        <w:t>“not sure”</w:t>
      </w:r>
      <w:r>
        <w:rPr>
          <w:rFonts w:hint="eastAsia"/>
          <w:sz w:val="32"/>
        </w:rPr>
        <w:t>、</w:t>
      </w:r>
      <w:r w:rsidRPr="00E74190">
        <w:rPr>
          <w:sz w:val="32"/>
        </w:rPr>
        <w:t xml:space="preserve"> </w:t>
      </w:r>
      <w:r>
        <w:rPr>
          <w:sz w:val="32"/>
        </w:rPr>
        <w:t>“happy”</w:t>
      </w:r>
      <w:r>
        <w:rPr>
          <w:rFonts w:hint="eastAsia"/>
          <w:sz w:val="32"/>
        </w:rPr>
        <w:t>和</w:t>
      </w:r>
      <w:r>
        <w:rPr>
          <w:sz w:val="32"/>
        </w:rPr>
        <w:t>“sad”</w:t>
      </w:r>
      <w:r>
        <w:rPr>
          <w:rFonts w:hint="eastAsia"/>
          <w:sz w:val="32"/>
        </w:rPr>
        <w:t>。</w:t>
      </w:r>
    </w:p>
    <w:p w14:paraId="5C6C7095" w14:textId="51B05D95" w:rsidR="00EF5F6C" w:rsidRDefault="00FB7C8B" w:rsidP="00E74190">
      <w:pPr>
        <w:pStyle w:val="a7"/>
        <w:rPr>
          <w:sz w:val="32"/>
        </w:rPr>
      </w:pPr>
      <w:r>
        <w:rPr>
          <w:noProof/>
          <w:sz w:val="32"/>
          <w:lang w:val="en-US" w:eastAsia="zh-TW"/>
        </w:rPr>
        <mc:AlternateContent>
          <mc:Choice Requires="wps">
            <w:drawing>
              <wp:anchor distT="0" distB="0" distL="114300" distR="114300" simplePos="0" relativeHeight="251662336" behindDoc="0" locked="0" layoutInCell="1" allowOverlap="1" wp14:anchorId="2C11C5DF" wp14:editId="02C1B16C">
                <wp:simplePos x="0" y="0"/>
                <wp:positionH relativeFrom="column">
                  <wp:posOffset>2071296</wp:posOffset>
                </wp:positionH>
                <wp:positionV relativeFrom="paragraph">
                  <wp:posOffset>1075188</wp:posOffset>
                </wp:positionV>
                <wp:extent cx="1113203" cy="1641559"/>
                <wp:effectExtent l="50800" t="50800" r="55245" b="34925"/>
                <wp:wrapNone/>
                <wp:docPr id="4" name="Straight Connector 4"/>
                <wp:cNvGraphicFramePr/>
                <a:graphic xmlns:a="http://schemas.openxmlformats.org/drawingml/2006/main">
                  <a:graphicData uri="http://schemas.microsoft.com/office/word/2010/wordprocessingShape">
                    <wps:wsp>
                      <wps:cNvCnPr/>
                      <wps:spPr>
                        <a:xfrm flipH="1" flipV="1">
                          <a:off x="0" y="0"/>
                          <a:ext cx="1113203" cy="164155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4"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1pt,84.65pt" to="250.75pt,213.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" strokecolor="#4472c4 [3204]" strokeweight="7.5pt">
                <v:stroke endarrow="block" joinstyle="miter"/>
              </v:line>
            </w:pict>
          </mc:Fallback>
        </mc:AlternateContent>
      </w:r>
      <w:r w:rsidR="00E74190">
        <w:rPr>
          <w:rFonts w:hint="eastAsia"/>
          <w:sz w:val="32"/>
          <w:lang w:eastAsia="zh-TW"/>
        </w:rPr>
        <w:tab/>
      </w:r>
      <w:r w:rsidR="000E7954">
        <w:rPr>
          <w:sz w:val="32"/>
        </w:rPr>
        <w:t>N</w:t>
      </w:r>
      <w:r w:rsidR="00EF5F6C">
        <w:rPr>
          <w:sz w:val="32"/>
        </w:rPr>
        <w:t>ame the three costumes “not sure”, “happy” and “sad”</w:t>
      </w:r>
      <w:r w:rsidR="006C56B4">
        <w:rPr>
          <w:sz w:val="32"/>
        </w:rPr>
        <w:br/>
      </w:r>
      <w:r w:rsidR="006C56B4">
        <w:rPr>
          <w:i/>
          <w:sz w:val="32"/>
        </w:rPr>
        <w:t>Type the name</w:t>
      </w:r>
      <w:r w:rsidR="00617794">
        <w:rPr>
          <w:i/>
          <w:sz w:val="32"/>
        </w:rPr>
        <w:t>s</w:t>
      </w:r>
      <w:r w:rsidR="006C56B4">
        <w:rPr>
          <w:i/>
          <w:sz w:val="32"/>
        </w:rPr>
        <w:t xml:space="preserve"> into the white box shown by the arrow below. </w:t>
      </w:r>
      <w:r w:rsidR="00EF5F6C">
        <w:rPr>
          <w:sz w:val="32"/>
        </w:rPr>
        <w:br/>
      </w:r>
      <w:r w:rsidR="00EF5F6C" w:rsidRPr="001E05A9">
        <w:rPr>
          <w:noProof/>
          <w:sz w:val="32"/>
          <w:lang w:val="en-US" w:eastAsia="zh-TW"/>
        </w:rPr>
        <w:drawing>
          <wp:inline distT="0" distB="0" distL="0" distR="0" wp14:anchorId="1288388E" wp14:editId="4D8F18FF">
            <wp:extent cx="4952640" cy="3168000"/>
            <wp:effectExtent l="12700" t="12700" r="1333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4952640" cy="3168000"/>
                    </a:xfrm>
                    <a:prstGeom prst="rect">
                      <a:avLst/>
                    </a:prstGeom>
                    <a:ln>
                      <a:solidFill>
                        <a:schemeClr val="accent1"/>
                      </a:solidFill>
                    </a:ln>
                  </pic:spPr>
                </pic:pic>
              </a:graphicData>
            </a:graphic>
          </wp:inline>
        </w:drawing>
      </w:r>
    </w:p>
    <w:p w14:paraId="4727DF77" w14:textId="6F231DB4" w:rsidR="00EF5F6C" w:rsidRPr="0000474B" w:rsidRDefault="00A249BA" w:rsidP="00EF5F6C">
      <w:pPr>
        <w:rPr>
          <w:sz w:val="32"/>
        </w:rPr>
      </w:pPr>
      <w:r>
        <w:rPr>
          <w:sz w:val="32"/>
        </w:rPr>
        <w:br/>
      </w:r>
    </w:p>
    <w:p w14:paraId="74ACBE11" w14:textId="1F4A60FB" w:rsidR="00E378B4" w:rsidRDefault="00E378B4" w:rsidP="00EF5F6C">
      <w:pPr>
        <w:pStyle w:val="a7"/>
        <w:numPr>
          <w:ilvl w:val="0"/>
          <w:numId w:val="1"/>
        </w:numPr>
        <w:rPr>
          <w:sz w:val="32"/>
        </w:rPr>
      </w:pPr>
      <w:proofErr w:type="spellStart"/>
      <w:r>
        <w:rPr>
          <w:rFonts w:hint="eastAsia"/>
          <w:sz w:val="32"/>
        </w:rPr>
        <w:lastRenderedPageBreak/>
        <w:t>幫每個造型畫上嘴巴</w:t>
      </w:r>
      <w:proofErr w:type="spellEnd"/>
      <w:r w:rsidR="00A2739D">
        <w:rPr>
          <w:rFonts w:hint="eastAsia"/>
          <w:sz w:val="32"/>
        </w:rPr>
        <w:t>。</w:t>
      </w:r>
    </w:p>
    <w:p w14:paraId="03774C63" w14:textId="2436BAEC" w:rsidR="00A2739D" w:rsidRPr="00A2739D" w:rsidRDefault="001B3F4D" w:rsidP="00A2739D">
      <w:pPr>
        <w:pStyle w:val="a7"/>
        <w:ind w:left="1440"/>
        <w:rPr>
          <w:i/>
          <w:sz w:val="28"/>
          <w:szCs w:val="28"/>
          <w:lang w:eastAsia="zh-TW"/>
        </w:rPr>
      </w:pPr>
      <w:r>
        <w:rPr>
          <w:rFonts w:hint="eastAsia"/>
          <w:i/>
          <w:sz w:val="32"/>
          <w:lang w:eastAsia="zh-TW"/>
        </w:rPr>
        <w:t>造型</w:t>
      </w:r>
      <w:r w:rsidRPr="00573CA4">
        <w:rPr>
          <w:i/>
          <w:sz w:val="32"/>
        </w:rPr>
        <w:t>“not sure”</w:t>
      </w:r>
      <w:r>
        <w:rPr>
          <w:rFonts w:hint="eastAsia"/>
          <w:i/>
          <w:sz w:val="32"/>
          <w:lang w:eastAsia="zh-TW"/>
        </w:rPr>
        <w:t>畫上一條橫線，造型</w:t>
      </w:r>
      <w:r w:rsidRPr="00573CA4">
        <w:rPr>
          <w:i/>
          <w:sz w:val="32"/>
        </w:rPr>
        <w:t>“happy”</w:t>
      </w:r>
      <w:r>
        <w:rPr>
          <w:rFonts w:hint="eastAsia"/>
          <w:i/>
          <w:sz w:val="32"/>
          <w:lang w:eastAsia="zh-TW"/>
        </w:rPr>
        <w:t>畫上一個微笑，造型</w:t>
      </w:r>
      <w:r w:rsidRPr="00573CA4">
        <w:rPr>
          <w:i/>
          <w:sz w:val="32"/>
        </w:rPr>
        <w:t>“sad”</w:t>
      </w:r>
      <w:r>
        <w:rPr>
          <w:rFonts w:hint="eastAsia"/>
          <w:i/>
          <w:sz w:val="32"/>
          <w:lang w:eastAsia="zh-TW"/>
        </w:rPr>
        <w:t>則畫上悲傷的表情</w:t>
      </w:r>
      <w:r w:rsidR="00AE2132">
        <w:rPr>
          <w:rFonts w:hint="eastAsia"/>
          <w:i/>
          <w:sz w:val="32"/>
          <w:lang w:eastAsia="zh-TW"/>
        </w:rPr>
        <w:t>。</w:t>
      </w:r>
    </w:p>
    <w:p w14:paraId="5FB4C22D" w14:textId="1C1D2BF9" w:rsidR="00EF5F6C" w:rsidRDefault="00EF5F6C" w:rsidP="00E378B4">
      <w:pPr>
        <w:pStyle w:val="a7"/>
        <w:ind w:firstLine="720"/>
        <w:rPr>
          <w:sz w:val="32"/>
        </w:rPr>
      </w:pPr>
      <w:r>
        <w:rPr>
          <w:sz w:val="32"/>
        </w:rPr>
        <w:t xml:space="preserve">Draw a mouth on each of the costumes. </w:t>
      </w:r>
      <w:r>
        <w:rPr>
          <w:sz w:val="32"/>
        </w:rPr>
        <w:br/>
      </w:r>
      <w:r w:rsidRPr="00573CA4">
        <w:rPr>
          <w:i/>
          <w:sz w:val="32"/>
        </w:rPr>
        <w:t xml:space="preserve">The “not sure” face should be a straight line. </w:t>
      </w:r>
      <w:r w:rsidRPr="00573CA4">
        <w:rPr>
          <w:i/>
          <w:sz w:val="32"/>
        </w:rPr>
        <w:br/>
        <w:t xml:space="preserve">The “happy” face should have a smile. </w:t>
      </w:r>
      <w:r w:rsidRPr="00573CA4">
        <w:rPr>
          <w:i/>
          <w:sz w:val="32"/>
        </w:rPr>
        <w:br/>
        <w:t>The “sad” face should look sad.</w:t>
      </w:r>
      <w:r>
        <w:rPr>
          <w:sz w:val="32"/>
        </w:rPr>
        <w:br/>
      </w:r>
      <w:r w:rsidRPr="000724DF">
        <w:rPr>
          <w:noProof/>
          <w:sz w:val="32"/>
          <w:lang w:val="en-US" w:eastAsia="zh-TW"/>
        </w:rPr>
        <w:drawing>
          <wp:inline distT="0" distB="0" distL="0" distR="0" wp14:anchorId="6BE0A85A" wp14:editId="24A76894">
            <wp:extent cx="4443984" cy="3291840"/>
            <wp:effectExtent l="25400" t="25400" r="26670" b="355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4443984" cy="3291840"/>
                    </a:xfrm>
                    <a:prstGeom prst="rect">
                      <a:avLst/>
                    </a:prstGeom>
                    <a:ln>
                      <a:solidFill>
                        <a:schemeClr val="accent1"/>
                      </a:solidFill>
                    </a:ln>
                  </pic:spPr>
                </pic:pic>
              </a:graphicData>
            </a:graphic>
          </wp:inline>
        </w:drawing>
      </w:r>
    </w:p>
    <w:p w14:paraId="348A3268" w14:textId="3BC5D1F9" w:rsidR="00EF5F6C" w:rsidRPr="00B0101E" w:rsidRDefault="003062DF" w:rsidP="00EF5F6C">
      <w:pPr>
        <w:pStyle w:val="a7"/>
        <w:rPr>
          <w:sz w:val="32"/>
        </w:rPr>
      </w:pPr>
      <w:r>
        <w:rPr>
          <w:sz w:val="32"/>
        </w:rPr>
        <w:br/>
      </w:r>
    </w:p>
    <w:p w14:paraId="5EDDA2A7" w14:textId="7C629E66" w:rsidR="00E95356" w:rsidRDefault="00E95356" w:rsidP="0056699A">
      <w:pPr>
        <w:pStyle w:val="a7"/>
        <w:numPr>
          <w:ilvl w:val="0"/>
          <w:numId w:val="1"/>
        </w:numPr>
        <w:rPr>
          <w:sz w:val="32"/>
          <w:lang w:eastAsia="zh-TW"/>
        </w:rPr>
      </w:pPr>
      <w:r>
        <w:rPr>
          <w:rFonts w:hint="eastAsia"/>
          <w:sz w:val="32"/>
          <w:lang w:eastAsia="zh-TW"/>
        </w:rPr>
        <w:t>點選『程式』</w:t>
      </w:r>
      <w:r w:rsidR="004B46A9">
        <w:rPr>
          <w:rFonts w:hint="eastAsia"/>
          <w:sz w:val="32"/>
          <w:lang w:eastAsia="zh-TW"/>
        </w:rPr>
        <w:t>，拖曳程式積木（如下圖）</w:t>
      </w:r>
    </w:p>
    <w:p w14:paraId="5DA23531" w14:textId="39EFD58E" w:rsidR="004B46A9" w:rsidRPr="004B46A9" w:rsidRDefault="004B46A9" w:rsidP="004B46A9">
      <w:pPr>
        <w:pStyle w:val="a7"/>
        <w:ind w:left="1440"/>
        <w:rPr>
          <w:i/>
          <w:sz w:val="32"/>
          <w:lang w:eastAsia="zh-TW"/>
        </w:rPr>
      </w:pPr>
      <w:r w:rsidRPr="003D57C0">
        <w:rPr>
          <w:i/>
          <w:sz w:val="32"/>
          <w:lang w:eastAsia="zh-TW"/>
        </w:rPr>
        <w:t>“recognise text … (label)”</w:t>
      </w:r>
      <w:r>
        <w:rPr>
          <w:rFonts w:hint="eastAsia"/>
          <w:i/>
          <w:sz w:val="32"/>
          <w:lang w:eastAsia="zh-TW"/>
        </w:rPr>
        <w:t>是此專案新增的積木，當你給他一段訊息，他會根據先前的訓練辨別這條訊息是善意或是惡意的。我們利用這個積木來決定角色要擺什麼表情。</w:t>
      </w:r>
    </w:p>
    <w:p w14:paraId="410959AF" w14:textId="2D2B00B1" w:rsidR="00EF5F6C" w:rsidRPr="0056699A" w:rsidRDefault="00EF5F6C" w:rsidP="00E95356">
      <w:pPr>
        <w:pStyle w:val="a7"/>
        <w:ind w:firstLine="720"/>
        <w:rPr>
          <w:sz w:val="32"/>
        </w:rPr>
      </w:pPr>
      <w:r>
        <w:rPr>
          <w:sz w:val="32"/>
        </w:rPr>
        <w:t>Click the “</w:t>
      </w:r>
      <w:r w:rsidRPr="0079300E">
        <w:rPr>
          <w:b/>
          <w:sz w:val="32"/>
        </w:rPr>
        <w:t>Scripts</w:t>
      </w:r>
      <w:r>
        <w:rPr>
          <w:sz w:val="32"/>
        </w:rPr>
        <w:t>” tab, and enter the following script.</w:t>
      </w:r>
      <w:r w:rsidR="0056699A">
        <w:rPr>
          <w:sz w:val="32"/>
        </w:rPr>
        <w:br/>
      </w:r>
      <w:r w:rsidR="0056699A" w:rsidRPr="003D57C0">
        <w:rPr>
          <w:i/>
          <w:sz w:val="32"/>
        </w:rPr>
        <w:t xml:space="preserve">The “recognise text … (label)” block is a new block added by your project. If you give it text, it will </w:t>
      </w:r>
      <w:r w:rsidR="0056699A">
        <w:rPr>
          <w:i/>
          <w:sz w:val="32"/>
        </w:rPr>
        <w:t>recognise it as</w:t>
      </w:r>
      <w:r w:rsidR="0056699A" w:rsidRPr="003D57C0">
        <w:rPr>
          <w:i/>
          <w:sz w:val="32"/>
        </w:rPr>
        <w:t xml:space="preserve"> “kind things” or “mean things” based on the training you’ve given to the computer. </w:t>
      </w:r>
      <w:r w:rsidR="0056699A" w:rsidRPr="003D57C0">
        <w:rPr>
          <w:i/>
          <w:sz w:val="32"/>
        </w:rPr>
        <w:br/>
      </w:r>
      <w:r w:rsidR="0056699A" w:rsidRPr="003D57C0">
        <w:rPr>
          <w:i/>
          <w:sz w:val="32"/>
        </w:rPr>
        <w:lastRenderedPageBreak/>
        <w:t>You can use this to choose the costume to switch to.</w:t>
      </w:r>
      <w:r w:rsidR="0056699A" w:rsidRPr="003D57C0">
        <w:rPr>
          <w:sz w:val="32"/>
        </w:rPr>
        <w:br/>
      </w:r>
      <w:r w:rsidR="0056699A" w:rsidRPr="00273D18">
        <w:rPr>
          <w:noProof/>
          <w:sz w:val="32"/>
          <w:lang w:val="en-US" w:eastAsia="zh-TW"/>
        </w:rPr>
        <w:drawing>
          <wp:inline distT="0" distB="0" distL="0" distR="0" wp14:anchorId="1F050014" wp14:editId="1DE0D031">
            <wp:extent cx="4936490" cy="2785403"/>
            <wp:effectExtent l="25400" t="25400" r="16510" b="342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951" t="5471" r="2909" b="4251"/>
                    <a:stretch/>
                  </pic:blipFill>
                  <pic:spPr bwMode="auto">
                    <a:xfrm>
                      <a:off x="0" y="0"/>
                      <a:ext cx="4937722" cy="278609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56699A" w:rsidRPr="003D57C0">
        <w:rPr>
          <w:noProof/>
          <w:sz w:val="32"/>
          <w:lang w:eastAsia="en-GB"/>
        </w:rPr>
        <w:t xml:space="preserve"> </w:t>
      </w:r>
    </w:p>
    <w:p w14:paraId="378A576A" w14:textId="1602806A" w:rsidR="000B6439" w:rsidRDefault="000B6439" w:rsidP="001E5AF5">
      <w:pPr>
        <w:pStyle w:val="a7"/>
        <w:numPr>
          <w:ilvl w:val="0"/>
          <w:numId w:val="1"/>
        </w:numPr>
        <w:rPr>
          <w:sz w:val="32"/>
        </w:rPr>
      </w:pPr>
      <w:proofErr w:type="spellStart"/>
      <w:r>
        <w:rPr>
          <w:rFonts w:hint="eastAsia"/>
          <w:sz w:val="32"/>
        </w:rPr>
        <w:t>點擊綠旗</w:t>
      </w:r>
      <w:proofErr w:type="spellEnd"/>
    </w:p>
    <w:p w14:paraId="118B95E2" w14:textId="49119C91" w:rsidR="001E5AF5" w:rsidRDefault="00487753" w:rsidP="000B6439">
      <w:pPr>
        <w:pStyle w:val="a7"/>
        <w:ind w:firstLine="720"/>
        <w:rPr>
          <w:sz w:val="32"/>
        </w:rPr>
      </w:pPr>
      <w:r>
        <w:rPr>
          <w:sz w:val="32"/>
        </w:rPr>
        <w:t xml:space="preserve">Click the </w:t>
      </w:r>
      <w:r w:rsidRPr="007D337F">
        <w:rPr>
          <w:b/>
          <w:sz w:val="32"/>
        </w:rPr>
        <w:t>green flag</w:t>
      </w:r>
      <w:r>
        <w:rPr>
          <w:sz w:val="32"/>
        </w:rPr>
        <w:t xml:space="preserve"> to test. </w:t>
      </w:r>
      <w:r w:rsidR="00AD680D">
        <w:rPr>
          <w:sz w:val="32"/>
        </w:rPr>
        <w:t xml:space="preserve"> </w:t>
      </w:r>
      <w:r w:rsidR="00A13F48">
        <w:rPr>
          <w:noProof/>
          <w:lang w:val="en-US" w:eastAsia="zh-TW"/>
        </w:rPr>
        <w:drawing>
          <wp:inline distT="0" distB="0" distL="0" distR="0" wp14:anchorId="336FEC19" wp14:editId="7D825384">
            <wp:extent cx="4251195" cy="2651760"/>
            <wp:effectExtent l="25400" t="25400" r="1651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6-25 at 20.31.12.png"/>
                    <pic:cNvPicPr/>
                  </pic:nvPicPr>
                  <pic:blipFill>
                    <a:blip r:embed="rId28" cstate="print">
                      <a:extLst>
                        <a:ext uri="{28A0092B-C50C-407E-A947-70E740481C1C}">
                          <a14:useLocalDpi xmlns:a14="http://schemas.microsoft.com/office/drawing/2010/main"/>
                        </a:ext>
                      </a:extLst>
                    </a:blip>
                    <a:stretch>
                      <a:fillRect/>
                    </a:stretch>
                  </pic:blipFill>
                  <pic:spPr>
                    <a:xfrm>
                      <a:off x="0" y="0"/>
                      <a:ext cx="4251195" cy="2651760"/>
                    </a:xfrm>
                    <a:prstGeom prst="rect">
                      <a:avLst/>
                    </a:prstGeom>
                    <a:ln>
                      <a:solidFill>
                        <a:schemeClr val="accent1"/>
                      </a:solidFill>
                    </a:ln>
                  </pic:spPr>
                </pic:pic>
              </a:graphicData>
            </a:graphic>
          </wp:inline>
        </w:drawing>
      </w:r>
    </w:p>
    <w:p w14:paraId="2B38D46A" w14:textId="77777777" w:rsidR="00A13F48" w:rsidRPr="00A13F48" w:rsidRDefault="00A13F48" w:rsidP="00A13F48">
      <w:pPr>
        <w:rPr>
          <w:sz w:val="32"/>
        </w:rPr>
      </w:pPr>
    </w:p>
    <w:p w14:paraId="005BDF68" w14:textId="332D71B3" w:rsidR="00872C19" w:rsidRDefault="00872C19" w:rsidP="00A13F48">
      <w:pPr>
        <w:pStyle w:val="a7"/>
        <w:numPr>
          <w:ilvl w:val="0"/>
          <w:numId w:val="1"/>
        </w:numPr>
        <w:rPr>
          <w:sz w:val="32"/>
          <w:lang w:eastAsia="zh-TW"/>
        </w:rPr>
      </w:pPr>
      <w:r>
        <w:rPr>
          <w:rFonts w:hint="eastAsia"/>
          <w:sz w:val="32"/>
          <w:lang w:eastAsia="zh-TW"/>
        </w:rPr>
        <w:t>輸入一條訊息並觀察結果！</w:t>
      </w:r>
    </w:p>
    <w:p w14:paraId="716FBAB1" w14:textId="6880CE3F" w:rsidR="00872C19" w:rsidRDefault="00872C19" w:rsidP="00872C19">
      <w:pPr>
        <w:pStyle w:val="a7"/>
        <w:ind w:left="1440"/>
        <w:rPr>
          <w:i/>
          <w:sz w:val="28"/>
          <w:szCs w:val="28"/>
          <w:lang w:eastAsia="zh-TW"/>
        </w:rPr>
      </w:pPr>
      <w:r>
        <w:rPr>
          <w:rFonts w:hint="eastAsia"/>
          <w:i/>
          <w:sz w:val="28"/>
          <w:szCs w:val="28"/>
          <w:lang w:eastAsia="zh-TW"/>
        </w:rPr>
        <w:t>輸入一條善意的訊息，角色應該會微笑。</w:t>
      </w:r>
    </w:p>
    <w:p w14:paraId="307535C8" w14:textId="64E573FE" w:rsidR="00872C19" w:rsidRDefault="00872C19" w:rsidP="00872C19">
      <w:pPr>
        <w:pStyle w:val="a7"/>
        <w:ind w:left="1440"/>
        <w:rPr>
          <w:i/>
          <w:sz w:val="28"/>
          <w:szCs w:val="28"/>
          <w:lang w:eastAsia="zh-TW"/>
        </w:rPr>
      </w:pPr>
      <w:r>
        <w:rPr>
          <w:rFonts w:hint="eastAsia"/>
          <w:i/>
          <w:sz w:val="28"/>
          <w:szCs w:val="28"/>
          <w:lang w:eastAsia="zh-TW"/>
        </w:rPr>
        <w:t>再次點擊綠旗，這次輸入一條惡意訊息，角色應該會擺出悲傷的表情。</w:t>
      </w:r>
    </w:p>
    <w:p w14:paraId="519FB801" w14:textId="28EA1396" w:rsidR="00872C19" w:rsidRPr="00872C19" w:rsidRDefault="00872C19" w:rsidP="00872C19">
      <w:pPr>
        <w:pStyle w:val="a7"/>
        <w:ind w:left="1440"/>
        <w:rPr>
          <w:b/>
          <w:i/>
          <w:sz w:val="28"/>
          <w:szCs w:val="28"/>
          <w:lang w:eastAsia="zh-TW"/>
        </w:rPr>
      </w:pPr>
    </w:p>
    <w:p w14:paraId="6EF2E2BE" w14:textId="77777777" w:rsidR="005F5FFA" w:rsidRPr="005F5FFA" w:rsidRDefault="00A13F48" w:rsidP="00872C19">
      <w:pPr>
        <w:pStyle w:val="a7"/>
        <w:ind w:firstLine="720"/>
        <w:rPr>
          <w:sz w:val="32"/>
        </w:rPr>
      </w:pPr>
      <w:r>
        <w:rPr>
          <w:sz w:val="32"/>
        </w:rPr>
        <w:t>Type in a message and watch it react!</w:t>
      </w:r>
      <w:r>
        <w:rPr>
          <w:sz w:val="32"/>
        </w:rPr>
        <w:br/>
      </w:r>
      <w:r w:rsidR="005F5FFA" w:rsidRPr="005F56B2">
        <w:rPr>
          <w:i/>
          <w:sz w:val="32"/>
        </w:rPr>
        <w:t xml:space="preserve">Type a kind message and press enter. The character should smile. </w:t>
      </w:r>
      <w:r w:rsidR="005F5FFA">
        <w:rPr>
          <w:i/>
          <w:sz w:val="32"/>
        </w:rPr>
        <w:br/>
        <w:t xml:space="preserve">Click the green flag again. </w:t>
      </w:r>
      <w:r w:rsidR="005F5FFA" w:rsidRPr="005F56B2">
        <w:rPr>
          <w:i/>
          <w:sz w:val="32"/>
        </w:rPr>
        <w:t xml:space="preserve">Type a mean </w:t>
      </w:r>
      <w:r w:rsidR="005F5FFA">
        <w:rPr>
          <w:i/>
          <w:sz w:val="32"/>
        </w:rPr>
        <w:t xml:space="preserve">and </w:t>
      </w:r>
      <w:r w:rsidR="005F5FFA" w:rsidRPr="005F56B2">
        <w:rPr>
          <w:i/>
          <w:sz w:val="32"/>
        </w:rPr>
        <w:t xml:space="preserve">unkind message and press enter. The character should look sad. </w:t>
      </w:r>
      <w:r w:rsidR="005F5FFA">
        <w:rPr>
          <w:i/>
          <w:sz w:val="32"/>
        </w:rPr>
        <w:br/>
      </w:r>
      <w:r w:rsidR="005F5FFA" w:rsidRPr="006E75ED">
        <w:rPr>
          <w:b/>
          <w:i/>
          <w:sz w:val="32"/>
        </w:rPr>
        <w:t>This should work for messages that you didn’t include in your training.</w:t>
      </w:r>
    </w:p>
    <w:p w14:paraId="78A79039" w14:textId="3B2A272C" w:rsidR="00747916" w:rsidRPr="008B4B16" w:rsidRDefault="00747916" w:rsidP="005F5FFA">
      <w:pPr>
        <w:rPr>
          <w:sz w:val="32"/>
        </w:rPr>
      </w:pPr>
    </w:p>
    <w:p w14:paraId="598A428B" w14:textId="77777777" w:rsidR="00413816" w:rsidRDefault="00413816" w:rsidP="00413816"/>
    <w:p w14:paraId="56C9E287" w14:textId="1A043B3F" w:rsidR="005231FC" w:rsidRDefault="005231FC"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到目前為止，你做了哪些事情？</w:t>
      </w:r>
    </w:p>
    <w:p w14:paraId="2827A3EB" w14:textId="690A64CE"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sidRPr="0066410F">
        <w:rPr>
          <w:rFonts w:ascii="Garamond" w:hAnsi="Garamond"/>
          <w:b/>
          <w:color w:val="385623" w:themeColor="accent6" w:themeShade="80"/>
          <w:sz w:val="40"/>
          <w:lang w:eastAsia="zh-TW"/>
        </w:rPr>
        <w:t xml:space="preserve">What have </w:t>
      </w:r>
      <w:r w:rsidR="004456AF">
        <w:rPr>
          <w:rFonts w:ascii="Garamond" w:hAnsi="Garamond"/>
          <w:b/>
          <w:color w:val="385623" w:themeColor="accent6" w:themeShade="80"/>
          <w:sz w:val="40"/>
          <w:lang w:eastAsia="zh-TW"/>
        </w:rPr>
        <w:t>you</w:t>
      </w:r>
      <w:r w:rsidRPr="0066410F">
        <w:rPr>
          <w:rFonts w:ascii="Garamond" w:hAnsi="Garamond"/>
          <w:b/>
          <w:color w:val="385623" w:themeColor="accent6" w:themeShade="80"/>
          <w:sz w:val="40"/>
          <w:lang w:eastAsia="zh-TW"/>
        </w:rPr>
        <w:t xml:space="preserve"> done?</w:t>
      </w:r>
    </w:p>
    <w:p w14:paraId="368E90B2" w14:textId="77777777" w:rsidR="003D57C0" w:rsidRPr="0066410F" w:rsidRDefault="003D57C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1C0D93FE" w14:textId="77777777" w:rsidR="00574F85" w:rsidRPr="0066410F" w:rsidRDefault="00574F85" w:rsidP="00574F8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你已經開始訓練電腦辨別善意和惡意的訊息。我們不使用制定規則的方式，而是蒐集範例讓電腦學習。這些範例被用來訓練一個機器學習『模型』。</w:t>
      </w:r>
    </w:p>
    <w:p w14:paraId="4FF33311" w14:textId="77777777" w:rsidR="00574F85" w:rsidRPr="0066410F" w:rsidRDefault="00574F85" w:rsidP="00574F8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started to train a computer to recognise text as being kind or mean. Instead of trying to write rules to be able to do this, you are doing it by collecting examples. These examples are being used to train a machine learning “model”. </w:t>
      </w:r>
    </w:p>
    <w:p w14:paraId="3FFAEB11" w14:textId="77777777" w:rsidR="00574F85" w:rsidRDefault="00574F85" w:rsidP="00574F8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1818C77D" w14:textId="77777777" w:rsidR="00574F85" w:rsidRPr="0066410F" w:rsidRDefault="00574F85" w:rsidP="00574F8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roofErr w:type="spellStart"/>
      <w:r>
        <w:rPr>
          <w:rFonts w:ascii="新細明體" w:eastAsia="新細明體" w:cs="新細明體" w:hint="eastAsia"/>
          <w:color w:val="000000"/>
          <w:sz w:val="36"/>
          <w:szCs w:val="36"/>
          <w:lang w:val="en-US"/>
        </w:rPr>
        <w:t>這就是所謂的『監督式學習</w:t>
      </w:r>
      <w:proofErr w:type="spellEnd"/>
      <w:proofErr w:type="gramStart"/>
      <w:r>
        <w:rPr>
          <w:rFonts w:ascii="新細明體" w:eastAsia="新細明體" w:cs="新細明體" w:hint="eastAsia"/>
          <w:color w:val="000000"/>
          <w:sz w:val="36"/>
          <w:szCs w:val="36"/>
          <w:lang w:val="en-US"/>
        </w:rPr>
        <w:t>』</w:t>
      </w:r>
      <w:r>
        <w:rPr>
          <w:rFonts w:ascii="Garamond" w:eastAsia="新細明體" w:hAnsi="Garamond" w:cs="Garamond"/>
          <w:color w:val="000000"/>
          <w:sz w:val="36"/>
          <w:szCs w:val="36"/>
          <w:lang w:val="en-US"/>
        </w:rPr>
        <w:t>(</w:t>
      </w:r>
      <w:proofErr w:type="gramEnd"/>
      <w:r>
        <w:rPr>
          <w:rFonts w:ascii="Garamond" w:eastAsia="新細明體" w:hAnsi="Garamond" w:cs="Garamond"/>
          <w:color w:val="000000"/>
          <w:sz w:val="36"/>
          <w:szCs w:val="36"/>
          <w:lang w:val="en-US"/>
        </w:rPr>
        <w:t>supervised learning)</w:t>
      </w:r>
      <w:r>
        <w:rPr>
          <w:rFonts w:ascii="新細明體" w:eastAsia="新細明體" w:hAnsi="Garamond" w:cs="新細明體" w:hint="eastAsia"/>
          <w:color w:val="000000"/>
          <w:sz w:val="36"/>
          <w:szCs w:val="36"/>
          <w:lang w:val="en-US"/>
        </w:rPr>
        <w:t>，</w:t>
      </w:r>
      <w:proofErr w:type="spellStart"/>
      <w:r>
        <w:rPr>
          <w:rFonts w:ascii="新細明體" w:eastAsia="新細明體" w:hAnsi="Garamond" w:cs="新細明體" w:hint="eastAsia"/>
          <w:color w:val="000000"/>
          <w:sz w:val="36"/>
          <w:szCs w:val="36"/>
          <w:lang w:val="en-US"/>
        </w:rPr>
        <w:t>因為你給電腦訓練用的範例都確保是正確的，就像是在監督它一樣</w:t>
      </w:r>
      <w:proofErr w:type="spellEnd"/>
      <w:r>
        <w:rPr>
          <w:rFonts w:ascii="新細明體" w:eastAsia="新細明體" w:hAnsi="Garamond" w:cs="新細明體" w:hint="eastAsia"/>
          <w:color w:val="000000"/>
          <w:sz w:val="36"/>
          <w:szCs w:val="36"/>
          <w:lang w:val="en-US"/>
        </w:rPr>
        <w:t>。</w:t>
      </w:r>
    </w:p>
    <w:p w14:paraId="09A9D7DC" w14:textId="77777777" w:rsidR="00574F85" w:rsidRDefault="00574F85" w:rsidP="00574F8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53CAD768" w14:textId="77777777" w:rsidR="00574F85" w:rsidRDefault="00574F85" w:rsidP="00574F8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27B68B5F" w14:textId="77777777" w:rsidR="00574F85" w:rsidRPr="0066410F" w:rsidRDefault="00574F85" w:rsidP="00574F8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電腦從範例中尋找共通的模式，例如文字與撰寫風格。這些會被用來辨識新訊息。</w:t>
      </w:r>
    </w:p>
    <w:p w14:paraId="210D8624" w14:textId="77777777" w:rsidR="00574F85" w:rsidRPr="0066410F" w:rsidRDefault="00574F85" w:rsidP="00574F8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computer will learn from patterns in the examples you’ve given it, such as the choice of words, and the way sentences are structured.  These will be used to be able to recognise new messages. </w:t>
      </w:r>
    </w:p>
    <w:p w14:paraId="3BD601BD" w14:textId="77777777" w:rsidR="00574F85" w:rsidRDefault="00574F85"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64B24351" w14:textId="25CD5EAF" w:rsidR="00C91A37" w:rsidRDefault="00C91A37"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t>延伸活動</w:t>
      </w: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lang w:eastAsia="zh-TW"/>
        </w:rPr>
      </w:pPr>
    </w:p>
    <w:p w14:paraId="00133C1B" w14:textId="61089184" w:rsidR="007F3DB1" w:rsidRDefault="007F3DB1" w:rsidP="00384420">
      <w:pPr>
        <w:rPr>
          <w:sz w:val="32"/>
          <w:lang w:eastAsia="zh-TW"/>
        </w:rPr>
      </w:pPr>
      <w:r>
        <w:rPr>
          <w:rFonts w:hint="eastAsia"/>
          <w:sz w:val="32"/>
          <w:lang w:eastAsia="zh-TW"/>
        </w:rPr>
        <w:t>現在你已經完成了這個專案，要不要試試下面這些點子？或者想出其他點子？</w:t>
      </w: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727E8F75" w14:textId="2ED636D6" w:rsidR="00D608A3" w:rsidRDefault="00D608A3" w:rsidP="004F1D88">
      <w:pPr>
        <w:pBdr>
          <w:top w:val="single" w:sz="4" w:space="6" w:color="auto" w:shadow="1"/>
          <w:left w:val="single" w:sz="4" w:space="6" w:color="auto" w:shadow="1"/>
          <w:bottom w:val="single" w:sz="4" w:space="6" w:color="auto" w:shadow="1"/>
          <w:right w:val="single" w:sz="4" w:space="6" w:color="auto" w:shadow="1"/>
        </w:pBdr>
        <w:ind w:left="360" w:right="560"/>
        <w:rPr>
          <w:b/>
          <w:sz w:val="32"/>
          <w:lang w:eastAsia="zh-TW"/>
        </w:rPr>
      </w:pPr>
      <w:r>
        <w:rPr>
          <w:rFonts w:hint="eastAsia"/>
          <w:b/>
          <w:sz w:val="32"/>
          <w:lang w:eastAsia="zh-TW"/>
        </w:rPr>
        <w:t>回覆訊息</w:t>
      </w:r>
    </w:p>
    <w:p w14:paraId="641BC3BD" w14:textId="0F5CBDC0"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Write a reply</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p>
    <w:p w14:paraId="023F8B4A" w14:textId="0DFF2DA4" w:rsidR="008B2739" w:rsidRDefault="008B2739"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除了改變表情，試著讓你的角色依據訊息給出不同的回覆吧！</w:t>
      </w:r>
    </w:p>
    <w:p w14:paraId="2D2EE25A" w14:textId="4C1CA7CE"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Instead of just changing the way they look, make your character reply, based on what it recognises in the message!</w:t>
      </w:r>
    </w:p>
    <w:p w14:paraId="3BA23832" w14:textId="77777777" w:rsidR="00E679AD" w:rsidRDefault="00E679AD" w:rsidP="004F1D88">
      <w:pPr>
        <w:ind w:left="360" w:right="560"/>
        <w:rPr>
          <w:sz w:val="32"/>
        </w:rPr>
      </w:pPr>
    </w:p>
    <w:p w14:paraId="14D9332E" w14:textId="6B8D3237" w:rsidR="00603CBE" w:rsidRDefault="00603CBE" w:rsidP="004F1D88">
      <w:pPr>
        <w:pBdr>
          <w:top w:val="single" w:sz="4" w:space="6" w:color="auto" w:shadow="1"/>
          <w:left w:val="single" w:sz="4" w:space="6" w:color="auto" w:shadow="1"/>
          <w:bottom w:val="single" w:sz="4" w:space="6" w:color="auto" w:shadow="1"/>
          <w:right w:val="single" w:sz="4" w:space="6" w:color="auto" w:shadow="1"/>
        </w:pBdr>
        <w:ind w:left="360" w:right="560"/>
        <w:rPr>
          <w:b/>
          <w:sz w:val="32"/>
          <w:lang w:eastAsia="zh-TW"/>
        </w:rPr>
      </w:pPr>
      <w:r>
        <w:rPr>
          <w:rFonts w:hint="eastAsia"/>
          <w:b/>
          <w:sz w:val="32"/>
          <w:lang w:eastAsia="zh-TW"/>
        </w:rPr>
        <w:t>試試其他角色</w:t>
      </w:r>
    </w:p>
    <w:p w14:paraId="5434E1C1" w14:textId="6C74948A" w:rsidR="00E679AD" w:rsidRPr="00384420"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a different character</w:t>
      </w:r>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p>
    <w:p w14:paraId="49FF76AE" w14:textId="6A0EB7AA" w:rsidR="009347AC" w:rsidRDefault="009347AC"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除了人臉，要不要試試看其他不一樣的臉，比如動物的臉？</w:t>
      </w:r>
    </w:p>
    <w:p w14:paraId="42277B90" w14:textId="77777777" w:rsidR="0000386C"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a person’s face, why not try </w:t>
      </w:r>
      <w:r w:rsidR="0000386C">
        <w:rPr>
          <w:sz w:val="32"/>
        </w:rPr>
        <w:t>something different, like an animal?</w:t>
      </w:r>
    </w:p>
    <w:p w14:paraId="6E91D485"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p>
    <w:p w14:paraId="51A8E4DA" w14:textId="0088EA40" w:rsidR="009347AC" w:rsidRDefault="009347AC"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舉例來說，你可以選擇小狗，當他辨識到善意的訊息時就會搖尾巴！</w:t>
      </w:r>
    </w:p>
    <w:p w14:paraId="3593816A" w14:textId="3FD1CA5E" w:rsidR="00E679AD"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For example, you could make a dog that wags their tail if you say something kind to it!</w:t>
      </w:r>
      <w:r w:rsidR="00E679AD" w:rsidRPr="00384420">
        <w:rPr>
          <w:sz w:val="32"/>
        </w:rPr>
        <w:t xml:space="preserve"> </w:t>
      </w:r>
    </w:p>
    <w:p w14:paraId="573594DF" w14:textId="77777777" w:rsidR="004F1D88" w:rsidRDefault="004F1D88" w:rsidP="004F1D88">
      <w:pPr>
        <w:ind w:right="560"/>
        <w:rPr>
          <w:sz w:val="32"/>
        </w:rPr>
      </w:pPr>
    </w:p>
    <w:p w14:paraId="45223D0E" w14:textId="25AA72D3" w:rsidR="00EA389E" w:rsidRPr="00EA389E" w:rsidRDefault="00EA389E" w:rsidP="004F1D88">
      <w:pPr>
        <w:pBdr>
          <w:top w:val="single" w:sz="4" w:space="6" w:color="auto" w:shadow="1"/>
          <w:left w:val="single" w:sz="4" w:space="6" w:color="auto" w:shadow="1"/>
          <w:bottom w:val="single" w:sz="4" w:space="6" w:color="auto" w:shadow="1"/>
          <w:right w:val="single" w:sz="4" w:space="6" w:color="auto" w:shadow="1"/>
        </w:pBdr>
        <w:ind w:left="360" w:right="560"/>
        <w:rPr>
          <w:b/>
          <w:sz w:val="32"/>
          <w:lang w:val="en-US" w:eastAsia="zh-TW"/>
        </w:rPr>
      </w:pPr>
      <w:r>
        <w:rPr>
          <w:rFonts w:hint="eastAsia"/>
          <w:b/>
          <w:sz w:val="32"/>
          <w:lang w:eastAsia="zh-TW"/>
        </w:rPr>
        <w:t>使用</w:t>
      </w:r>
      <w:r w:rsidRPr="00CD4555">
        <w:rPr>
          <w:rFonts w:hint="eastAsia"/>
          <w:b/>
          <w:color w:val="FF0000"/>
          <w:sz w:val="32"/>
          <w:lang w:eastAsia="zh-TW"/>
        </w:rPr>
        <w:t>信心</w:t>
      </w:r>
      <w:r w:rsidR="00D35B88">
        <w:rPr>
          <w:rFonts w:hint="eastAsia"/>
          <w:b/>
          <w:color w:val="FF0000"/>
          <w:sz w:val="32"/>
          <w:lang w:eastAsia="zh-TW"/>
        </w:rPr>
        <w:t>分數</w:t>
      </w:r>
      <w:bookmarkStart w:id="11" w:name="_GoBack"/>
      <w:bookmarkEnd w:id="11"/>
      <w:r>
        <w:rPr>
          <w:rFonts w:hint="eastAsia"/>
          <w:b/>
          <w:sz w:val="32"/>
          <w:lang w:eastAsia="zh-TW"/>
        </w:rPr>
        <w:t xml:space="preserve"> </w:t>
      </w:r>
      <w:r>
        <w:rPr>
          <w:b/>
          <w:sz w:val="32"/>
          <w:lang w:val="en-US" w:eastAsia="zh-TW"/>
        </w:rPr>
        <w:t>(</w:t>
      </w:r>
      <w:r w:rsidRPr="002C0594">
        <w:rPr>
          <w:b/>
          <w:color w:val="FF0000"/>
          <w:sz w:val="32"/>
          <w:lang w:val="en-US" w:eastAsia="zh-TW"/>
        </w:rPr>
        <w:t>confidence score</w:t>
      </w:r>
      <w:r>
        <w:rPr>
          <w:b/>
          <w:sz w:val="32"/>
          <w:lang w:val="en-US" w:eastAsia="zh-TW"/>
        </w:rPr>
        <w:t>)</w:t>
      </w:r>
    </w:p>
    <w:p w14:paraId="24ABA6FA" w14:textId="16BCF91C" w:rsidR="0000386C" w:rsidRPr="00384420" w:rsidRDefault="0072673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lastRenderedPageBreak/>
        <w:t>Use the confidence score</w:t>
      </w:r>
    </w:p>
    <w:p w14:paraId="68318149"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9EC5B74" w14:textId="5D7ED736" w:rsidR="00D35B88" w:rsidRDefault="00D35B88"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專案裡還有其他積木可以對辨別結果的把握程度給出一個分數。你可以怎麼使用這個積木來處理那些既非善意也非惡意的訊息呢？</w:t>
      </w:r>
    </w:p>
    <w:p w14:paraId="4E39BDC3" w14:textId="6A8E464A" w:rsidR="0000386C" w:rsidRPr="00D35B88" w:rsidRDefault="0072673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sidRPr="00D35B88">
        <w:rPr>
          <w:sz w:val="32"/>
        </w:rPr>
        <w:t>The other new Scratch block from your project gives the score for how sure your machine learning model is that it has recognised the message. How can you use this for messages that aren’t compliments or insults?</w:t>
      </w:r>
    </w:p>
    <w:p w14:paraId="044410B2" w14:textId="2811BC42" w:rsidR="00F82390" w:rsidRDefault="00F82390" w:rsidP="0000386C"/>
    <w:p w14:paraId="06E48ACE" w14:textId="08ADB118" w:rsidR="00234446" w:rsidRDefault="00234446" w:rsidP="000B7916">
      <w:pPr>
        <w:pBdr>
          <w:top w:val="single" w:sz="4" w:space="6" w:color="auto" w:shadow="1"/>
          <w:left w:val="single" w:sz="4" w:space="6" w:color="auto" w:shadow="1"/>
          <w:bottom w:val="single" w:sz="4" w:space="6" w:color="auto" w:shadow="1"/>
          <w:right w:val="single" w:sz="4" w:space="6" w:color="auto" w:shadow="1"/>
        </w:pBdr>
        <w:ind w:left="360" w:right="560"/>
        <w:rPr>
          <w:b/>
          <w:sz w:val="32"/>
          <w:lang w:eastAsia="zh-TW"/>
        </w:rPr>
      </w:pPr>
      <w:r>
        <w:rPr>
          <w:rFonts w:hint="eastAsia"/>
          <w:b/>
          <w:sz w:val="32"/>
          <w:lang w:eastAsia="zh-TW"/>
        </w:rPr>
        <w:t>真實情緒分析</w:t>
      </w:r>
    </w:p>
    <w:p w14:paraId="7A4E647B" w14:textId="5BADE296"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Real world sentiment analysis</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color w:val="FF0000"/>
          <w:sz w:val="32"/>
          <w:lang w:eastAsia="zh-TW"/>
        </w:rPr>
      </w:pPr>
    </w:p>
    <w:p w14:paraId="723B1682" w14:textId="3E3DFF8E" w:rsidR="00246624" w:rsidRDefault="00246624" w:rsidP="000B7916">
      <w:pPr>
        <w:pBdr>
          <w:top w:val="single" w:sz="4" w:space="6" w:color="auto" w:shadow="1"/>
          <w:left w:val="single" w:sz="4" w:space="6" w:color="auto" w:shadow="1"/>
          <w:bottom w:val="single" w:sz="4" w:space="6" w:color="auto" w:shadow="1"/>
          <w:right w:val="single" w:sz="4" w:space="6" w:color="auto" w:shadow="1"/>
        </w:pBdr>
        <w:ind w:left="360" w:right="560"/>
        <w:rPr>
          <w:color w:val="FF0000"/>
          <w:sz w:val="32"/>
          <w:lang w:val="en-US" w:eastAsia="zh-TW"/>
        </w:rPr>
      </w:pPr>
      <w:r>
        <w:rPr>
          <w:rFonts w:hint="eastAsia"/>
          <w:color w:val="FF0000"/>
          <w:sz w:val="32"/>
          <w:lang w:val="en-US" w:eastAsia="zh-TW"/>
        </w:rPr>
        <w:t>你能想出一些</w:t>
      </w:r>
      <w:del w:id="12" w:author="Sung-Shine Lee" w:date="2018-12-16T17:34:00Z">
        <w:r w:rsidDel="00E70607">
          <w:rPr>
            <w:rFonts w:hint="eastAsia"/>
            <w:color w:val="FF0000"/>
            <w:sz w:val="32"/>
            <w:lang w:val="en-US" w:eastAsia="zh-TW"/>
          </w:rPr>
          <w:delText>範例，</w:delText>
        </w:r>
      </w:del>
      <w:r>
        <w:rPr>
          <w:rFonts w:hint="eastAsia"/>
          <w:color w:val="FF0000"/>
          <w:sz w:val="32"/>
          <w:lang w:val="en-US" w:eastAsia="zh-TW"/>
        </w:rPr>
        <w:t>可以</w:t>
      </w:r>
      <w:ins w:id="13" w:author="Sung-Shine Lee" w:date="2018-12-16T17:35:00Z">
        <w:r w:rsidR="00E70607">
          <w:rPr>
            <w:rFonts w:hint="eastAsia"/>
            <w:color w:val="FF0000"/>
            <w:sz w:val="32"/>
            <w:lang w:val="en-US" w:eastAsia="zh-TW"/>
          </w:rPr>
          <w:t>用來</w:t>
        </w:r>
      </w:ins>
      <w:r>
        <w:rPr>
          <w:rFonts w:hint="eastAsia"/>
          <w:color w:val="FF0000"/>
          <w:sz w:val="32"/>
          <w:lang w:val="en-US" w:eastAsia="zh-TW"/>
        </w:rPr>
        <w:t>訓練電腦有效辨識出文字中的情緒</w:t>
      </w:r>
      <w:ins w:id="14" w:author="Sung-Shine Lee" w:date="2018-12-16T17:35:00Z">
        <w:r w:rsidR="00E70607">
          <w:rPr>
            <w:rFonts w:hint="eastAsia"/>
            <w:color w:val="FF0000"/>
            <w:sz w:val="32"/>
            <w:lang w:val="en-US" w:eastAsia="zh-TW"/>
          </w:rPr>
          <w:t>的範例</w:t>
        </w:r>
      </w:ins>
      <w:r>
        <w:rPr>
          <w:rFonts w:hint="eastAsia"/>
          <w:color w:val="FF0000"/>
          <w:sz w:val="32"/>
          <w:lang w:val="en-US" w:eastAsia="zh-TW"/>
        </w:rPr>
        <w:t>嗎？</w:t>
      </w:r>
    </w:p>
    <w:p w14:paraId="24458517" w14:textId="73B141ED" w:rsidR="000B7916" w:rsidRPr="00CB56A4"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color w:val="FF0000"/>
          <w:sz w:val="32"/>
        </w:rPr>
      </w:pPr>
      <w:r w:rsidRPr="00CB56A4">
        <w:rPr>
          <w:color w:val="FF0000"/>
          <w:sz w:val="32"/>
        </w:rPr>
        <w:t>Can</w:t>
      </w:r>
      <w:r w:rsidR="00B30B12" w:rsidRPr="00CB56A4">
        <w:rPr>
          <w:color w:val="FF0000"/>
          <w:sz w:val="32"/>
        </w:rPr>
        <w:t xml:space="preserve"> you think of examples where </w:t>
      </w:r>
      <w:r w:rsidRPr="00CB56A4">
        <w:rPr>
          <w:color w:val="FF0000"/>
          <w:sz w:val="32"/>
        </w:rPr>
        <w:t>it’s useful to be able to train a computer to recognise the emotion in writing</w:t>
      </w:r>
      <w:r w:rsidR="00B30B12" w:rsidRPr="00CB56A4">
        <w:rPr>
          <w:color w:val="FF0000"/>
          <w:sz w:val="32"/>
        </w:rPr>
        <w:t>?</w:t>
      </w:r>
      <w:r w:rsidRPr="00CB56A4">
        <w:rPr>
          <w:color w:val="FF0000"/>
          <w:sz w:val="32"/>
        </w:rPr>
        <w:t xml:space="preserve"> </w:t>
      </w:r>
    </w:p>
    <w:p w14:paraId="1A0F9A93" w14:textId="77777777" w:rsidR="000B7916" w:rsidRDefault="000B7916" w:rsidP="000B7916"/>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C7C3D0" w14:textId="77777777" w:rsidR="00F976DA" w:rsidRDefault="00F976DA" w:rsidP="00F82390">
      <w:r>
        <w:separator/>
      </w:r>
    </w:p>
  </w:endnote>
  <w:endnote w:type="continuationSeparator" w:id="0">
    <w:p w14:paraId="0FAFF837" w14:textId="77777777" w:rsidR="00F976DA" w:rsidRDefault="00F976DA"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Garamond">
    <w:panose1 w:val="02020404030301010803"/>
    <w:charset w:val="00"/>
    <w:family w:val="roman"/>
    <w:pitch w:val="variable"/>
    <w:sig w:usb0="00000287" w:usb1="00000000" w:usb2="00000000" w:usb3="00000000" w:csb0="0000009F" w:csb1="00000000"/>
  </w:font>
  <w:font w:name="Calibri Italic">
    <w:altName w:val="Calibri"/>
    <w:panose1 w:val="020B0604020202020204"/>
    <w:charset w:val="00"/>
    <w:family w:val="auto"/>
    <w:notTrueType/>
    <w:pitch w:val="default"/>
    <w:sig w:usb0="000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353AC4C3" w:rsidR="00F82390" w:rsidRDefault="00F82390" w:rsidP="00530865">
    <w:pPr>
      <w:pStyle w:val="a5"/>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246624">
      <w:rPr>
        <w:rFonts w:ascii="Times New Roman" w:hAnsi="Times New Roman" w:cs="Times New Roman"/>
        <w:noProof/>
      </w:rPr>
      <w:t>16</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246624">
      <w:rPr>
        <w:rFonts w:ascii="Times New Roman" w:hAnsi="Times New Roman" w:cs="Times New Roman"/>
        <w:noProof/>
      </w:rPr>
      <w:t>16</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E70607">
      <w:rPr>
        <w:rFonts w:ascii="Times New Roman" w:hAnsi="Times New Roman" w:cs="Times New Roman"/>
        <w:noProof/>
      </w:rPr>
      <w:t>16 December 2018</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30BBC0" w14:textId="77777777" w:rsidR="00F976DA" w:rsidRDefault="00F976DA" w:rsidP="00F82390">
      <w:r>
        <w:separator/>
      </w:r>
    </w:p>
  </w:footnote>
  <w:footnote w:type="continuationSeparator" w:id="0">
    <w:p w14:paraId="63CF584E" w14:textId="77777777" w:rsidR="00F976DA" w:rsidRDefault="00F976DA"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ung-Shine Lee">
    <w15:presenceInfo w15:providerId="AD" w15:userId="S::s469lee@uwaterloo.ca::1ac6e247-52ca-4568-8c2d-90ddabaee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27"/>
  <w:bordersDoNotSurroundHeader/>
  <w:bordersDoNotSurroundFooter/>
  <w:proofState w:spelling="clean" w:grammar="clean"/>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82390"/>
    <w:rsid w:val="000019A9"/>
    <w:rsid w:val="0000386C"/>
    <w:rsid w:val="0000474B"/>
    <w:rsid w:val="000074D0"/>
    <w:rsid w:val="000107A7"/>
    <w:rsid w:val="00010C13"/>
    <w:rsid w:val="0001188E"/>
    <w:rsid w:val="0003246E"/>
    <w:rsid w:val="000560E0"/>
    <w:rsid w:val="00061680"/>
    <w:rsid w:val="000724DF"/>
    <w:rsid w:val="000724FB"/>
    <w:rsid w:val="0009668B"/>
    <w:rsid w:val="000B6439"/>
    <w:rsid w:val="000B7916"/>
    <w:rsid w:val="000C42DB"/>
    <w:rsid w:val="000C49FC"/>
    <w:rsid w:val="000C503F"/>
    <w:rsid w:val="000D1F4D"/>
    <w:rsid w:val="000D61F5"/>
    <w:rsid w:val="000E20AF"/>
    <w:rsid w:val="000E7954"/>
    <w:rsid w:val="000F4710"/>
    <w:rsid w:val="00101920"/>
    <w:rsid w:val="001608B9"/>
    <w:rsid w:val="00167119"/>
    <w:rsid w:val="001707E4"/>
    <w:rsid w:val="00185721"/>
    <w:rsid w:val="001868D7"/>
    <w:rsid w:val="001944C3"/>
    <w:rsid w:val="001B0679"/>
    <w:rsid w:val="001B3F4D"/>
    <w:rsid w:val="001D63FA"/>
    <w:rsid w:val="001E05A9"/>
    <w:rsid w:val="001E2D2D"/>
    <w:rsid w:val="001E5AF5"/>
    <w:rsid w:val="001F0A1D"/>
    <w:rsid w:val="00207CA1"/>
    <w:rsid w:val="00230BCF"/>
    <w:rsid w:val="00234446"/>
    <w:rsid w:val="002356C3"/>
    <w:rsid w:val="002461D3"/>
    <w:rsid w:val="00246624"/>
    <w:rsid w:val="002477C2"/>
    <w:rsid w:val="002635D3"/>
    <w:rsid w:val="00270208"/>
    <w:rsid w:val="00273D18"/>
    <w:rsid w:val="00284F60"/>
    <w:rsid w:val="00291500"/>
    <w:rsid w:val="002A1BC0"/>
    <w:rsid w:val="002C0594"/>
    <w:rsid w:val="002D2266"/>
    <w:rsid w:val="002D5D2D"/>
    <w:rsid w:val="002E55EF"/>
    <w:rsid w:val="003062DF"/>
    <w:rsid w:val="003104D9"/>
    <w:rsid w:val="00312AAF"/>
    <w:rsid w:val="003162DE"/>
    <w:rsid w:val="0033759C"/>
    <w:rsid w:val="00352D79"/>
    <w:rsid w:val="00353E9A"/>
    <w:rsid w:val="003649B5"/>
    <w:rsid w:val="00384420"/>
    <w:rsid w:val="003C3420"/>
    <w:rsid w:val="003C4838"/>
    <w:rsid w:val="003D39B7"/>
    <w:rsid w:val="003D57C0"/>
    <w:rsid w:val="003F743B"/>
    <w:rsid w:val="00400750"/>
    <w:rsid w:val="00410EF9"/>
    <w:rsid w:val="00413816"/>
    <w:rsid w:val="00432965"/>
    <w:rsid w:val="00433DA9"/>
    <w:rsid w:val="00434056"/>
    <w:rsid w:val="004456AF"/>
    <w:rsid w:val="004521A5"/>
    <w:rsid w:val="0048631E"/>
    <w:rsid w:val="00487753"/>
    <w:rsid w:val="004A0BE1"/>
    <w:rsid w:val="004A112B"/>
    <w:rsid w:val="004A75D7"/>
    <w:rsid w:val="004A774F"/>
    <w:rsid w:val="004B46A9"/>
    <w:rsid w:val="004B4CE1"/>
    <w:rsid w:val="004D18C9"/>
    <w:rsid w:val="004E74C1"/>
    <w:rsid w:val="004F1D88"/>
    <w:rsid w:val="004F2D53"/>
    <w:rsid w:val="0050141D"/>
    <w:rsid w:val="005020A3"/>
    <w:rsid w:val="00516A34"/>
    <w:rsid w:val="005231FC"/>
    <w:rsid w:val="00530865"/>
    <w:rsid w:val="00536743"/>
    <w:rsid w:val="0056699A"/>
    <w:rsid w:val="005736DE"/>
    <w:rsid w:val="00573CA4"/>
    <w:rsid w:val="00574F85"/>
    <w:rsid w:val="005C0201"/>
    <w:rsid w:val="005D1B30"/>
    <w:rsid w:val="005F54A9"/>
    <w:rsid w:val="005F56B2"/>
    <w:rsid w:val="005F5FFA"/>
    <w:rsid w:val="005F6CCC"/>
    <w:rsid w:val="006017AF"/>
    <w:rsid w:val="00603CBE"/>
    <w:rsid w:val="00610D47"/>
    <w:rsid w:val="00617794"/>
    <w:rsid w:val="006273D9"/>
    <w:rsid w:val="006301DF"/>
    <w:rsid w:val="00651B69"/>
    <w:rsid w:val="006638F5"/>
    <w:rsid w:val="0066410F"/>
    <w:rsid w:val="006812AE"/>
    <w:rsid w:val="00686727"/>
    <w:rsid w:val="00693D02"/>
    <w:rsid w:val="006941B4"/>
    <w:rsid w:val="006A377B"/>
    <w:rsid w:val="006B703B"/>
    <w:rsid w:val="006C3CE8"/>
    <w:rsid w:val="006C56B4"/>
    <w:rsid w:val="006C5982"/>
    <w:rsid w:val="006E75ED"/>
    <w:rsid w:val="006F2A41"/>
    <w:rsid w:val="0070784D"/>
    <w:rsid w:val="007103CF"/>
    <w:rsid w:val="007117F2"/>
    <w:rsid w:val="00716966"/>
    <w:rsid w:val="007176B2"/>
    <w:rsid w:val="007225C7"/>
    <w:rsid w:val="0072673C"/>
    <w:rsid w:val="00731986"/>
    <w:rsid w:val="00733205"/>
    <w:rsid w:val="00740BD6"/>
    <w:rsid w:val="0074367F"/>
    <w:rsid w:val="00747916"/>
    <w:rsid w:val="00761C7B"/>
    <w:rsid w:val="00790D60"/>
    <w:rsid w:val="0079300E"/>
    <w:rsid w:val="007941CE"/>
    <w:rsid w:val="007A6BDA"/>
    <w:rsid w:val="007D337F"/>
    <w:rsid w:val="007E2879"/>
    <w:rsid w:val="007E7639"/>
    <w:rsid w:val="007F3DB1"/>
    <w:rsid w:val="00820C7F"/>
    <w:rsid w:val="00824029"/>
    <w:rsid w:val="00835730"/>
    <w:rsid w:val="008364EE"/>
    <w:rsid w:val="00844608"/>
    <w:rsid w:val="00845B1F"/>
    <w:rsid w:val="00851D47"/>
    <w:rsid w:val="00856D1D"/>
    <w:rsid w:val="00872C19"/>
    <w:rsid w:val="00877301"/>
    <w:rsid w:val="008800DA"/>
    <w:rsid w:val="00881BA8"/>
    <w:rsid w:val="0089600F"/>
    <w:rsid w:val="00896D2D"/>
    <w:rsid w:val="008A2866"/>
    <w:rsid w:val="008B0EED"/>
    <w:rsid w:val="008B0F49"/>
    <w:rsid w:val="008B2739"/>
    <w:rsid w:val="008B4B16"/>
    <w:rsid w:val="008B753B"/>
    <w:rsid w:val="008C1041"/>
    <w:rsid w:val="008C3427"/>
    <w:rsid w:val="008C41C4"/>
    <w:rsid w:val="008C797E"/>
    <w:rsid w:val="008C7DE4"/>
    <w:rsid w:val="008D6B46"/>
    <w:rsid w:val="008E2EAC"/>
    <w:rsid w:val="008E307A"/>
    <w:rsid w:val="008E63CB"/>
    <w:rsid w:val="008E7A3A"/>
    <w:rsid w:val="00913B9D"/>
    <w:rsid w:val="009347AC"/>
    <w:rsid w:val="009474DB"/>
    <w:rsid w:val="00955E00"/>
    <w:rsid w:val="00961ADE"/>
    <w:rsid w:val="0096439F"/>
    <w:rsid w:val="00994423"/>
    <w:rsid w:val="009B373B"/>
    <w:rsid w:val="009B3A2A"/>
    <w:rsid w:val="009E3EA1"/>
    <w:rsid w:val="009E77BF"/>
    <w:rsid w:val="00A06130"/>
    <w:rsid w:val="00A13F48"/>
    <w:rsid w:val="00A249BA"/>
    <w:rsid w:val="00A2739D"/>
    <w:rsid w:val="00A47DC4"/>
    <w:rsid w:val="00A55FCF"/>
    <w:rsid w:val="00A57286"/>
    <w:rsid w:val="00A574D3"/>
    <w:rsid w:val="00A6051E"/>
    <w:rsid w:val="00A611EC"/>
    <w:rsid w:val="00A61436"/>
    <w:rsid w:val="00A6271C"/>
    <w:rsid w:val="00A63831"/>
    <w:rsid w:val="00AC57A8"/>
    <w:rsid w:val="00AD5AA3"/>
    <w:rsid w:val="00AD680D"/>
    <w:rsid w:val="00AE2132"/>
    <w:rsid w:val="00B0101E"/>
    <w:rsid w:val="00B14B32"/>
    <w:rsid w:val="00B172B0"/>
    <w:rsid w:val="00B25414"/>
    <w:rsid w:val="00B30B12"/>
    <w:rsid w:val="00B35695"/>
    <w:rsid w:val="00B60644"/>
    <w:rsid w:val="00B63375"/>
    <w:rsid w:val="00B709A1"/>
    <w:rsid w:val="00B77EC3"/>
    <w:rsid w:val="00B8136F"/>
    <w:rsid w:val="00B907AF"/>
    <w:rsid w:val="00B960D5"/>
    <w:rsid w:val="00B968AB"/>
    <w:rsid w:val="00BA3E1B"/>
    <w:rsid w:val="00BB32E5"/>
    <w:rsid w:val="00BB49C8"/>
    <w:rsid w:val="00BB66A7"/>
    <w:rsid w:val="00BC762E"/>
    <w:rsid w:val="00BE6770"/>
    <w:rsid w:val="00BF0E63"/>
    <w:rsid w:val="00BF3060"/>
    <w:rsid w:val="00BF4647"/>
    <w:rsid w:val="00C152E5"/>
    <w:rsid w:val="00C557C1"/>
    <w:rsid w:val="00C91A37"/>
    <w:rsid w:val="00CB3B5F"/>
    <w:rsid w:val="00CB56A4"/>
    <w:rsid w:val="00CC167A"/>
    <w:rsid w:val="00CC6DC8"/>
    <w:rsid w:val="00CD4555"/>
    <w:rsid w:val="00CE2911"/>
    <w:rsid w:val="00CF3170"/>
    <w:rsid w:val="00CF6CA9"/>
    <w:rsid w:val="00D052D1"/>
    <w:rsid w:val="00D079A9"/>
    <w:rsid w:val="00D07A12"/>
    <w:rsid w:val="00D120BC"/>
    <w:rsid w:val="00D15971"/>
    <w:rsid w:val="00D35B88"/>
    <w:rsid w:val="00D475FF"/>
    <w:rsid w:val="00D608A3"/>
    <w:rsid w:val="00DB310B"/>
    <w:rsid w:val="00DB6A2D"/>
    <w:rsid w:val="00DE7BB8"/>
    <w:rsid w:val="00E024D0"/>
    <w:rsid w:val="00E02C69"/>
    <w:rsid w:val="00E378B4"/>
    <w:rsid w:val="00E472E2"/>
    <w:rsid w:val="00E60B58"/>
    <w:rsid w:val="00E6688F"/>
    <w:rsid w:val="00E679AD"/>
    <w:rsid w:val="00E70607"/>
    <w:rsid w:val="00E74190"/>
    <w:rsid w:val="00E81DCE"/>
    <w:rsid w:val="00E95356"/>
    <w:rsid w:val="00EA389E"/>
    <w:rsid w:val="00EA4285"/>
    <w:rsid w:val="00EC1117"/>
    <w:rsid w:val="00EC565C"/>
    <w:rsid w:val="00ED3BA6"/>
    <w:rsid w:val="00ED6E67"/>
    <w:rsid w:val="00EF4D81"/>
    <w:rsid w:val="00EF5B62"/>
    <w:rsid w:val="00EF5F6C"/>
    <w:rsid w:val="00EF77BE"/>
    <w:rsid w:val="00F065F4"/>
    <w:rsid w:val="00F10C93"/>
    <w:rsid w:val="00F22413"/>
    <w:rsid w:val="00F30503"/>
    <w:rsid w:val="00F32D1B"/>
    <w:rsid w:val="00F33079"/>
    <w:rsid w:val="00F3607F"/>
    <w:rsid w:val="00F46FF9"/>
    <w:rsid w:val="00F51E4D"/>
    <w:rsid w:val="00F74BBD"/>
    <w:rsid w:val="00F8058C"/>
    <w:rsid w:val="00F82390"/>
    <w:rsid w:val="00F83DD6"/>
    <w:rsid w:val="00F91105"/>
    <w:rsid w:val="00F9118F"/>
    <w:rsid w:val="00F92335"/>
    <w:rsid w:val="00F96134"/>
    <w:rsid w:val="00F976DA"/>
    <w:rsid w:val="00FA2E3A"/>
    <w:rsid w:val="00FB2E7E"/>
    <w:rsid w:val="00FB74E7"/>
    <w:rsid w:val="00FB7C8B"/>
    <w:rsid w:val="00FB7C8D"/>
    <w:rsid w:val="00FC35C0"/>
    <w:rsid w:val="00FC6BB6"/>
    <w:rsid w:val="00FD2113"/>
    <w:rsid w:val="00FD42B3"/>
    <w:rsid w:val="00FD7DD3"/>
    <w:rsid w:val="00FE26AF"/>
    <w:rsid w:val="00FF4324"/>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8E9D311"/>
  <w14:defaultImageDpi w14:val="32767"/>
  <w15:docId w15:val="{600D07ED-7F69-0C4F-8919-F16989D08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82390"/>
    <w:pPr>
      <w:tabs>
        <w:tab w:val="center" w:pos="4513"/>
        <w:tab w:val="right" w:pos="9026"/>
      </w:tabs>
    </w:pPr>
  </w:style>
  <w:style w:type="character" w:customStyle="1" w:styleId="a4">
    <w:name w:val="頁首 字元"/>
    <w:basedOn w:val="a0"/>
    <w:link w:val="a3"/>
    <w:uiPriority w:val="99"/>
    <w:rsid w:val="00F82390"/>
  </w:style>
  <w:style w:type="paragraph" w:styleId="a5">
    <w:name w:val="footer"/>
    <w:basedOn w:val="a"/>
    <w:link w:val="a6"/>
    <w:uiPriority w:val="99"/>
    <w:unhideWhenUsed/>
    <w:rsid w:val="00F82390"/>
    <w:pPr>
      <w:tabs>
        <w:tab w:val="center" w:pos="4513"/>
        <w:tab w:val="right" w:pos="9026"/>
      </w:tabs>
    </w:pPr>
  </w:style>
  <w:style w:type="character" w:customStyle="1" w:styleId="a6">
    <w:name w:val="頁尾 字元"/>
    <w:basedOn w:val="a0"/>
    <w:link w:val="a5"/>
    <w:uiPriority w:val="99"/>
    <w:rsid w:val="00F82390"/>
  </w:style>
  <w:style w:type="paragraph" w:styleId="a7">
    <w:name w:val="List Paragraph"/>
    <w:basedOn w:val="a"/>
    <w:uiPriority w:val="34"/>
    <w:qFormat/>
    <w:rsid w:val="00384420"/>
    <w:pPr>
      <w:ind w:left="720"/>
      <w:contextualSpacing/>
    </w:pPr>
  </w:style>
  <w:style w:type="character" w:styleId="a8">
    <w:name w:val="Hyperlink"/>
    <w:basedOn w:val="a0"/>
    <w:uiPriority w:val="99"/>
    <w:unhideWhenUsed/>
    <w:rsid w:val="0001188E"/>
    <w:rPr>
      <w:color w:val="0563C1" w:themeColor="hyperlink"/>
      <w:u w:val="single"/>
    </w:rPr>
  </w:style>
  <w:style w:type="paragraph" w:styleId="a9">
    <w:name w:val="Balloon Text"/>
    <w:basedOn w:val="a"/>
    <w:link w:val="aa"/>
    <w:uiPriority w:val="99"/>
    <w:semiHidden/>
    <w:unhideWhenUsed/>
    <w:rsid w:val="008C41C4"/>
    <w:rPr>
      <w:rFonts w:ascii="Times New Roman" w:hAnsi="Times New Roman"/>
      <w:sz w:val="18"/>
      <w:szCs w:val="18"/>
    </w:rPr>
  </w:style>
  <w:style w:type="character" w:customStyle="1" w:styleId="aa">
    <w:name w:val="註解方塊文字 字元"/>
    <w:basedOn w:val="a0"/>
    <w:link w:val="a9"/>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tiff"/><Relationship Id="rId3" Type="http://schemas.openxmlformats.org/officeDocument/2006/relationships/settings" Target="settings.xml"/><Relationship Id="rId21" Type="http://schemas.openxmlformats.org/officeDocument/2006/relationships/image" Target="media/image11.tiff"/><Relationship Id="rId7" Type="http://schemas.openxmlformats.org/officeDocument/2006/relationships/image" Target="media/image1.png"/><Relationship Id="rId12" Type="http://schemas.openxmlformats.org/officeDocument/2006/relationships/hyperlink" Target="https://machinelearningforkids.co.uk/" TargetMode="External"/><Relationship Id="rId17" Type="http://schemas.openxmlformats.org/officeDocument/2006/relationships/image" Target="media/image7.png"/><Relationship Id="rId25" Type="http://schemas.openxmlformats.org/officeDocument/2006/relationships/image" Target="media/image15.tiff"/><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chinelearningforkids.co.uk/" TargetMode="External"/><Relationship Id="rId24" Type="http://schemas.openxmlformats.org/officeDocument/2006/relationships/image" Target="media/image14.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tiff"/><Relationship Id="rId28" Type="http://schemas.openxmlformats.org/officeDocument/2006/relationships/image" Target="media/image18.png"/><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TotalTime>
  <Pages>16</Pages>
  <Words>1208</Words>
  <Characters>6887</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8079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Sung-Shine Lee</cp:lastModifiedBy>
  <cp:revision>95</cp:revision>
  <cp:lastPrinted>2017-09-30T17:52:00Z</cp:lastPrinted>
  <dcterms:created xsi:type="dcterms:W3CDTF">2018-07-04T16:41:00Z</dcterms:created>
  <dcterms:modified xsi:type="dcterms:W3CDTF">2018-12-16T22:35:00Z</dcterms:modified>
</cp:coreProperties>
</file>