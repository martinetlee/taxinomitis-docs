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BEF85A4" w14:textId="6EE6BD5E" w:rsidR="00F97354" w:rsidRDefault="00F97354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臉部辨識解鎖</w:t>
      </w:r>
    </w:p>
    <w:p w14:paraId="0C847E3F" w14:textId="08FC3D89" w:rsidR="005201A7" w:rsidRPr="00F97354" w:rsidDel="009B65B6" w:rsidRDefault="00D20A9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0" w:author="Chen Aline" w:date="2018-12-06T18:26:00Z"/>
          <w:color w:val="FF0000"/>
          <w:sz w:val="96"/>
          <w:lang w:eastAsia="zh-TW"/>
        </w:rPr>
      </w:pPr>
      <w:del w:id="1" w:author="Chen Aline" w:date="2018-12-06T18:26:00Z">
        <w:r w:rsidRPr="00F97354" w:rsidDel="009B65B6">
          <w:rPr>
            <w:color w:val="FF0000"/>
            <w:sz w:val="96"/>
            <w:lang w:eastAsia="zh-TW"/>
          </w:rPr>
          <w:delText>Face Lock</w:delText>
        </w:r>
      </w:del>
    </w:p>
    <w:p w14:paraId="51EBF4DA" w14:textId="77777777" w:rsidR="00F82390" w:rsidRDefault="00F82390">
      <w:pPr>
        <w:rPr>
          <w:lang w:eastAsia="zh-TW"/>
        </w:rPr>
      </w:pPr>
    </w:p>
    <w:p w14:paraId="641D3159" w14:textId="77777777" w:rsidR="00F82390" w:rsidRDefault="00F82390">
      <w:pPr>
        <w:rPr>
          <w:lang w:eastAsia="zh-TW"/>
        </w:rPr>
      </w:pPr>
    </w:p>
    <w:p w14:paraId="6CFE3F1A" w14:textId="4270DBA6" w:rsidR="008F7C1E" w:rsidRDefault="008F7C1E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在此</w:t>
      </w:r>
      <w:r w:rsidR="00541FFF">
        <w:rPr>
          <w:sz w:val="36"/>
          <w:lang w:val="en-US" w:eastAsia="zh-TW"/>
        </w:rPr>
        <w:t>Scratch</w:t>
      </w:r>
      <w:r>
        <w:rPr>
          <w:rFonts w:hint="eastAsia"/>
          <w:sz w:val="36"/>
          <w:lang w:eastAsia="zh-TW"/>
        </w:rPr>
        <w:t>專案裡，你會實作出一隻可以使用你的臉來解鎖的虛擬手機。</w:t>
      </w:r>
    </w:p>
    <w:p w14:paraId="22943AD5" w14:textId="4656E1DB" w:rsidR="00AD4455" w:rsidDel="00063333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" w:author="Chen Aline" w:date="2018-12-06T18:28:00Z"/>
          <w:sz w:val="36"/>
        </w:rPr>
      </w:pPr>
      <w:del w:id="3" w:author="Chen Aline" w:date="2018-12-06T18:28:00Z">
        <w:r w:rsidRPr="00F82390" w:rsidDel="00063333">
          <w:rPr>
            <w:sz w:val="36"/>
          </w:rPr>
          <w:delText xml:space="preserve">In this project you will </w:delText>
        </w:r>
        <w:r w:rsidR="00AD4455" w:rsidDel="00063333">
          <w:rPr>
            <w:sz w:val="36"/>
          </w:rPr>
          <w:delText xml:space="preserve">make a Scratch project that can unlock a virtual phone using your face. </w:delText>
        </w:r>
      </w:del>
    </w:p>
    <w:p w14:paraId="78D52620" w14:textId="77777777" w:rsidR="00AA1111" w:rsidRDefault="00AA1111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24248DC4" w14:textId="71D903B6" w:rsidR="00AA1111" w:rsidRDefault="00AA1111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你會訓練一個機器學習模型來辨識人臉，並且只</w:t>
      </w:r>
      <w:r w:rsidR="00B31054">
        <w:rPr>
          <w:rFonts w:hint="eastAsia"/>
          <w:sz w:val="36"/>
          <w:lang w:eastAsia="zh-TW"/>
        </w:rPr>
        <w:t>有</w:t>
      </w:r>
      <w:r>
        <w:rPr>
          <w:rFonts w:hint="eastAsia"/>
          <w:sz w:val="36"/>
          <w:lang w:eastAsia="zh-TW"/>
        </w:rPr>
        <w:t>在辨識到正確的人時才解鎖手機。</w:t>
      </w:r>
    </w:p>
    <w:p w14:paraId="114D2C7C" w14:textId="2EC95D6B" w:rsidR="00F82390" w:rsidRPr="00F82390" w:rsidDel="00063333" w:rsidRDefault="00AD4455" w:rsidP="00AD445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" w:author="Chen Aline" w:date="2018-12-06T18:28:00Z"/>
          <w:sz w:val="36"/>
        </w:rPr>
      </w:pPr>
      <w:del w:id="5" w:author="Chen Aline" w:date="2018-12-06T18:28:00Z">
        <w:r w:rsidDel="00063333">
          <w:rPr>
            <w:sz w:val="36"/>
          </w:rPr>
          <w:delText>You’ll train a machine learning model to be able to recognise a face so that it only unlocks the phone for the right person.</w:delText>
        </w:r>
      </w:del>
    </w:p>
    <w:p w14:paraId="58B03888" w14:textId="77777777" w:rsidR="00F82390" w:rsidRDefault="00F82390"/>
    <w:p w14:paraId="700456A3" w14:textId="7AED2A80" w:rsidR="001B4B89" w:rsidRDefault="001B4B89"/>
    <w:p w14:paraId="77846B3B" w14:textId="2E12A4A8" w:rsidR="00755416" w:rsidDel="00063333" w:rsidRDefault="00755416">
      <w:pPr>
        <w:rPr>
          <w:del w:id="6" w:author="Chen Aline" w:date="2018-12-06T18:28:00Z"/>
        </w:rPr>
      </w:pPr>
    </w:p>
    <w:p w14:paraId="1C437C01" w14:textId="63F8E3F7" w:rsidR="00755416" w:rsidRDefault="00755416">
      <w:pPr>
        <w:rPr>
          <w:lang w:eastAsia="zh-TW"/>
        </w:rPr>
      </w:pPr>
    </w:p>
    <w:p w14:paraId="5E4E5E02" w14:textId="7F79666A" w:rsidR="00755416" w:rsidDel="00D80C77" w:rsidRDefault="00755416">
      <w:pPr>
        <w:rPr>
          <w:del w:id="7" w:author="Chen Aline" w:date="2018-12-06T18:33:00Z"/>
        </w:rPr>
      </w:pPr>
    </w:p>
    <w:p w14:paraId="6F5ADBBA" w14:textId="0BAC6C14" w:rsidR="00755416" w:rsidDel="00D80C77" w:rsidRDefault="00755416">
      <w:pPr>
        <w:rPr>
          <w:del w:id="8" w:author="Chen Aline" w:date="2018-12-06T18:33:00Z"/>
        </w:rPr>
      </w:pPr>
    </w:p>
    <w:p w14:paraId="70BAF854" w14:textId="77777777" w:rsidR="00755416" w:rsidRDefault="00755416">
      <w:pPr>
        <w:rPr>
          <w:lang w:eastAsia="zh-TW"/>
        </w:rPr>
      </w:pPr>
    </w:p>
    <w:p w14:paraId="717C8B92" w14:textId="77777777" w:rsidR="001B4B89" w:rsidRDefault="001B4B89"/>
    <w:p w14:paraId="357468E0" w14:textId="592E41F2" w:rsidR="00AF2A69" w:rsidRDefault="000B5DBB">
      <w:r w:rsidRPr="000B5DBB">
        <w:rPr>
          <w:noProof/>
          <w:lang w:val="en-US" w:eastAsia="zh-TW"/>
        </w:rPr>
        <w:drawing>
          <wp:inline distT="0" distB="0" distL="0" distR="0" wp14:anchorId="5EA4D666" wp14:editId="0A709C2B">
            <wp:extent cx="6572250" cy="3615055"/>
            <wp:effectExtent l="0" t="0" r="635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AF0A" w14:textId="77777777" w:rsidR="00F82390" w:rsidRDefault="00F82390"/>
    <w:p w14:paraId="4D0D688D" w14:textId="225D1DB5" w:rsidR="00AF2A69" w:rsidRDefault="00AF2A69" w:rsidP="00AF2A69">
      <w:pPr>
        <w:rPr>
          <w:sz w:val="6"/>
        </w:rPr>
      </w:pP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743232" behindDoc="0" locked="0" layoutInCell="1" allowOverlap="1" wp14:anchorId="4741F6A4" wp14:editId="489FC9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3FE479E7" w14:textId="5C9FD64D" w:rsidR="008B4B16" w:rsidRDefault="008B4B16" w:rsidP="00AD4455">
      <w:pPr>
        <w:rPr>
          <w:sz w:val="32"/>
        </w:rPr>
      </w:pPr>
    </w:p>
    <w:p w14:paraId="1E856AC6" w14:textId="41F356C3" w:rsidR="00596846" w:rsidRDefault="00596846" w:rsidP="00AD4455">
      <w:pPr>
        <w:rPr>
          <w:ins w:id="9" w:author="Chen Aline" w:date="2018-12-06T18:33:00Z"/>
          <w:sz w:val="26"/>
          <w:szCs w:val="26"/>
          <w:lang w:eastAsia="zh-TW"/>
        </w:rPr>
      </w:pPr>
      <w:r>
        <w:rPr>
          <w:rFonts w:hint="eastAsia"/>
          <w:sz w:val="26"/>
          <w:szCs w:val="26"/>
          <w:lang w:eastAsia="zh-TW"/>
        </w:rPr>
        <w:t>此專案由</w:t>
      </w:r>
      <w:r w:rsidRPr="00AD4455">
        <w:rPr>
          <w:sz w:val="26"/>
          <w:szCs w:val="26"/>
        </w:rPr>
        <w:t>Mountba</w:t>
      </w:r>
      <w:r>
        <w:rPr>
          <w:sz w:val="26"/>
          <w:szCs w:val="26"/>
        </w:rPr>
        <w:t>tten School</w:t>
      </w:r>
      <w:r>
        <w:rPr>
          <w:rFonts w:hint="eastAsia"/>
          <w:sz w:val="26"/>
          <w:szCs w:val="26"/>
          <w:lang w:eastAsia="zh-TW"/>
        </w:rPr>
        <w:t>的</w:t>
      </w:r>
      <w:r w:rsidRPr="00AD4455">
        <w:rPr>
          <w:sz w:val="26"/>
          <w:szCs w:val="26"/>
        </w:rPr>
        <w:t>Jasmine Crisp</w:t>
      </w:r>
      <w:r>
        <w:rPr>
          <w:rFonts w:hint="eastAsia"/>
          <w:sz w:val="26"/>
          <w:szCs w:val="26"/>
          <w:lang w:eastAsia="zh-TW"/>
        </w:rPr>
        <w:t>和</w:t>
      </w:r>
      <w:r w:rsidRPr="00AD4455">
        <w:rPr>
          <w:sz w:val="26"/>
          <w:szCs w:val="26"/>
        </w:rPr>
        <w:t>Daniel May</w:t>
      </w:r>
      <w:r>
        <w:rPr>
          <w:rFonts w:hint="eastAsia"/>
          <w:sz w:val="26"/>
          <w:szCs w:val="26"/>
          <w:lang w:eastAsia="zh-TW"/>
        </w:rPr>
        <w:t>所完成</w:t>
      </w:r>
    </w:p>
    <w:p w14:paraId="7439A793" w14:textId="77777777" w:rsidR="00D80C77" w:rsidRDefault="00D80C77" w:rsidP="00AD4455">
      <w:pPr>
        <w:rPr>
          <w:sz w:val="26"/>
          <w:szCs w:val="26"/>
          <w:lang w:eastAsia="zh-TW"/>
        </w:rPr>
      </w:pPr>
    </w:p>
    <w:p w14:paraId="5A2EDCD4" w14:textId="218538D0" w:rsidR="00AD4455" w:rsidRPr="00AD4455" w:rsidDel="00D80C77" w:rsidRDefault="00AD4455" w:rsidP="00AD4455">
      <w:pPr>
        <w:rPr>
          <w:del w:id="10" w:author="Chen Aline" w:date="2018-12-06T18:33:00Z"/>
          <w:sz w:val="26"/>
          <w:szCs w:val="26"/>
        </w:rPr>
        <w:sectPr w:rsidR="00AD4455" w:rsidRPr="00AD4455" w:rsidDel="00D80C77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del w:id="13" w:author="Chen Aline" w:date="2018-12-06T18:33:00Z">
        <w:r w:rsidRPr="00AD4455" w:rsidDel="00D80C77">
          <w:rPr>
            <w:sz w:val="26"/>
            <w:szCs w:val="26"/>
          </w:rPr>
          <w:lastRenderedPageBreak/>
          <w:delText>This worksheet was contributed by Jasmine Crisp and Daniel May, from Mountba</w:delText>
        </w:r>
        <w:r w:rsidDel="00D80C77">
          <w:rPr>
            <w:sz w:val="26"/>
            <w:szCs w:val="26"/>
          </w:rPr>
          <w:delText>tten School.</w:delText>
        </w:r>
      </w:del>
    </w:p>
    <w:p w14:paraId="46C9376F" w14:textId="012FA7C5" w:rsidR="004826FF" w:rsidDel="00D9387F" w:rsidRDefault="004826FF" w:rsidP="00384420">
      <w:pPr>
        <w:pStyle w:val="a5"/>
        <w:numPr>
          <w:ilvl w:val="0"/>
          <w:numId w:val="1"/>
        </w:numPr>
        <w:rPr>
          <w:del w:id="14" w:author="Chen Aline" w:date="2018-12-06T18:28:00Z"/>
          <w:sz w:val="32"/>
        </w:rPr>
      </w:pPr>
      <w:r>
        <w:rPr>
          <w:rFonts w:hint="eastAsia"/>
          <w:sz w:val="32"/>
        </w:rPr>
        <w:t>搜尋網頁：</w:t>
      </w:r>
    </w:p>
    <w:p w14:paraId="79E721D9" w14:textId="6D69D6AD" w:rsidR="00F82390" w:rsidRPr="00D9387F" w:rsidDel="00D9387F" w:rsidRDefault="0001188E">
      <w:pPr>
        <w:pStyle w:val="a5"/>
        <w:numPr>
          <w:ilvl w:val="0"/>
          <w:numId w:val="1"/>
        </w:numPr>
        <w:ind w:firstLine="720"/>
        <w:rPr>
          <w:del w:id="15" w:author="Chen Aline" w:date="2018-12-06T18:28:00Z"/>
          <w:sz w:val="32"/>
          <w:rPrChange w:id="16" w:author="Chen Aline" w:date="2018-12-06T18:28:00Z">
            <w:rPr>
              <w:del w:id="17" w:author="Chen Aline" w:date="2018-12-06T18:28:00Z"/>
            </w:rPr>
          </w:rPrChange>
        </w:rPr>
        <w:pPrChange w:id="18" w:author="Chen Aline" w:date="2018-12-06T18:28:00Z">
          <w:pPr>
            <w:pStyle w:val="a5"/>
            <w:ind w:firstLine="720"/>
          </w:pPr>
        </w:pPrChange>
      </w:pPr>
      <w:del w:id="19" w:author="Chen Aline" w:date="2018-12-06T18:28:00Z">
        <w:r w:rsidRPr="00D9387F" w:rsidDel="00D9387F">
          <w:rPr>
            <w:sz w:val="32"/>
            <w:rPrChange w:id="20" w:author="Chen Aline" w:date="2018-12-06T18:28:00Z">
              <w:rPr/>
            </w:rPrChange>
          </w:rPr>
          <w:delText xml:space="preserve">Go to </w:delText>
        </w:r>
        <w:r w:rsidR="002A1D45" w:rsidRPr="00D80C77" w:rsidDel="00D9387F">
          <w:fldChar w:fldCharType="begin"/>
        </w:r>
        <w:r w:rsidR="002A1D45" w:rsidDel="00D9387F">
          <w:delInstrText xml:space="preserve"> HYPERLINK "https://machinelearningforkids.co.uk/" </w:delInstrText>
        </w:r>
        <w:r w:rsidR="002A1D45" w:rsidRPr="00D80C77" w:rsidDel="00D9387F">
          <w:fldChar w:fldCharType="separate"/>
        </w:r>
        <w:r w:rsidR="005C0201" w:rsidRPr="00D9387F" w:rsidDel="00D9387F">
          <w:rPr>
            <w:rStyle w:val="a6"/>
            <w:sz w:val="32"/>
          </w:rPr>
          <w:delText>https://machinelearningforkids.co.uk/</w:delText>
        </w:r>
        <w:r w:rsidR="002A1D45" w:rsidRPr="00D80C77" w:rsidDel="00D9387F">
          <w:rPr>
            <w:rStyle w:val="a6"/>
            <w:sz w:val="32"/>
          </w:rPr>
          <w:fldChar w:fldCharType="end"/>
        </w:r>
        <w:r w:rsidRPr="00D9387F" w:rsidDel="00D9387F">
          <w:rPr>
            <w:sz w:val="32"/>
            <w:rPrChange w:id="21" w:author="Chen Aline" w:date="2018-12-06T18:28:00Z">
              <w:rPr/>
            </w:rPrChange>
          </w:rPr>
          <w:delText xml:space="preserve"> in a web browser</w:delText>
        </w:r>
      </w:del>
    </w:p>
    <w:p w14:paraId="66E0ED0D" w14:textId="0EE5CAB5" w:rsidR="0001188E" w:rsidRPr="0001188E" w:rsidRDefault="0001188E">
      <w:pPr>
        <w:pStyle w:val="a5"/>
        <w:numPr>
          <w:ilvl w:val="0"/>
          <w:numId w:val="1"/>
        </w:numPr>
        <w:pPrChange w:id="22" w:author="Chen Aline" w:date="2018-12-06T18:28:00Z">
          <w:pPr/>
        </w:pPrChange>
      </w:pPr>
    </w:p>
    <w:p w14:paraId="68F28974" w14:textId="6972F1F5" w:rsidR="00641501" w:rsidRDefault="00641501" w:rsidP="00384420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BF807C3" w14:textId="4DA72C0C" w:rsidR="0001188E" w:rsidDel="00D9387F" w:rsidRDefault="0001188E" w:rsidP="00641501">
      <w:pPr>
        <w:pStyle w:val="a5"/>
        <w:ind w:firstLine="720"/>
        <w:rPr>
          <w:del w:id="23" w:author="Chen Aline" w:date="2018-12-06T18:28:00Z"/>
          <w:sz w:val="32"/>
        </w:rPr>
      </w:pPr>
      <w:del w:id="24" w:author="Chen Aline" w:date="2018-12-06T18:28:00Z">
        <w:r w:rsidDel="00D9387F">
          <w:rPr>
            <w:sz w:val="32"/>
          </w:rPr>
          <w:delText>Click on “</w:delText>
        </w:r>
        <w:r w:rsidRPr="006273D9" w:rsidDel="00D9387F">
          <w:rPr>
            <w:b/>
            <w:sz w:val="32"/>
          </w:rPr>
          <w:delText>Get started</w:delText>
        </w:r>
        <w:r w:rsidDel="00D9387F">
          <w:rPr>
            <w:sz w:val="32"/>
          </w:rPr>
          <w:delText>”</w:delText>
        </w:r>
      </w:del>
    </w:p>
    <w:p w14:paraId="14FBF5F6" w14:textId="2151B109" w:rsidR="0001188E" w:rsidRPr="0001188E" w:rsidDel="00D9387F" w:rsidRDefault="0001188E" w:rsidP="0001188E">
      <w:pPr>
        <w:rPr>
          <w:del w:id="25" w:author="Chen Aline" w:date="2018-12-06T18:28:00Z"/>
          <w:sz w:val="32"/>
        </w:rPr>
      </w:pPr>
    </w:p>
    <w:p w14:paraId="34086451" w14:textId="77777777" w:rsidR="00782FF8" w:rsidRDefault="00782FF8" w:rsidP="00782FF8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40FD4F8B" w14:textId="77777777" w:rsidR="00782FF8" w:rsidRDefault="00782FF8" w:rsidP="00782FF8">
      <w:pPr>
        <w:pStyle w:val="a5"/>
        <w:ind w:left="1440"/>
        <w:rPr>
          <w:i/>
          <w:lang w:eastAsia="zh-TW"/>
        </w:rPr>
      </w:pPr>
    </w:p>
    <w:p w14:paraId="50E15259" w14:textId="77777777" w:rsidR="00782FF8" w:rsidRDefault="00782FF8" w:rsidP="00782FF8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07300740" w14:textId="6F210BC7" w:rsidR="00782FF8" w:rsidRDefault="00782FF8" w:rsidP="00782FF8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</w:t>
      </w:r>
    </w:p>
    <w:p w14:paraId="54C23BA1" w14:textId="194FF75E" w:rsidR="006812AE" w:rsidRPr="006812AE" w:rsidDel="00D9387F" w:rsidRDefault="006812AE" w:rsidP="00782FF8">
      <w:pPr>
        <w:pStyle w:val="a5"/>
        <w:ind w:firstLine="720"/>
        <w:rPr>
          <w:del w:id="26" w:author="Chen Aline" w:date="2018-12-06T18:28:00Z"/>
          <w:sz w:val="32"/>
        </w:rPr>
      </w:pPr>
      <w:del w:id="27" w:author="Chen Aline" w:date="2018-12-06T18:28:00Z">
        <w:r w:rsidDel="00D9387F">
          <w:rPr>
            <w:sz w:val="32"/>
          </w:rPr>
          <w:delText>Click on “</w:delText>
        </w:r>
        <w:r w:rsidRPr="006273D9" w:rsidDel="00D9387F">
          <w:rPr>
            <w:b/>
            <w:sz w:val="32"/>
          </w:rPr>
          <w:delText>Log In</w:delText>
        </w:r>
        <w:r w:rsidDel="00D9387F">
          <w:rPr>
            <w:sz w:val="32"/>
          </w:rPr>
          <w:delText xml:space="preserve">” and </w:delText>
        </w:r>
        <w:r w:rsidR="008A2866" w:rsidDel="00D9387F">
          <w:rPr>
            <w:sz w:val="32"/>
          </w:rPr>
          <w:delText>type in</w:delText>
        </w:r>
        <w:r w:rsidDel="00D9387F">
          <w:rPr>
            <w:sz w:val="32"/>
          </w:rPr>
          <w:delText xml:space="preserve"> your username and password</w:delText>
        </w:r>
        <w:r w:rsidDel="00D9387F">
          <w:rPr>
            <w:sz w:val="32"/>
          </w:rPr>
          <w:br/>
        </w:r>
        <w:r w:rsidDel="00D9387F">
          <w:rPr>
            <w:i/>
            <w:sz w:val="32"/>
          </w:rPr>
          <w:delText>If you can’t remember your username or password, ask your teacher or group leader to reset it for you.</w:delText>
        </w:r>
      </w:del>
    </w:p>
    <w:p w14:paraId="6D5CFA0B" w14:textId="2BD18A78" w:rsidR="006812AE" w:rsidRPr="006812AE" w:rsidDel="00D9387F" w:rsidRDefault="006812AE" w:rsidP="006812AE">
      <w:pPr>
        <w:rPr>
          <w:del w:id="28" w:author="Chen Aline" w:date="2018-12-06T18:28:00Z"/>
          <w:i/>
          <w:sz w:val="32"/>
        </w:rPr>
      </w:pPr>
    </w:p>
    <w:p w14:paraId="76A246D9" w14:textId="4A84ECBD" w:rsidR="00981E54" w:rsidDel="00D9387F" w:rsidRDefault="00981E54" w:rsidP="006812AE">
      <w:pPr>
        <w:pStyle w:val="a5"/>
        <w:numPr>
          <w:ilvl w:val="0"/>
          <w:numId w:val="1"/>
        </w:numPr>
        <w:rPr>
          <w:del w:id="29" w:author="Chen Aline" w:date="2018-12-06T18:28:00Z"/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1BBF941B" w:rsidR="006812AE" w:rsidRPr="00D9387F" w:rsidDel="00D9387F" w:rsidRDefault="006812AE">
      <w:pPr>
        <w:pStyle w:val="a5"/>
        <w:numPr>
          <w:ilvl w:val="0"/>
          <w:numId w:val="1"/>
        </w:numPr>
        <w:ind w:firstLine="720"/>
        <w:rPr>
          <w:del w:id="30" w:author="Chen Aline" w:date="2018-12-06T18:28:00Z"/>
          <w:sz w:val="32"/>
          <w:rPrChange w:id="31" w:author="Chen Aline" w:date="2018-12-06T18:28:00Z">
            <w:rPr>
              <w:del w:id="32" w:author="Chen Aline" w:date="2018-12-06T18:28:00Z"/>
            </w:rPr>
          </w:rPrChange>
        </w:rPr>
        <w:pPrChange w:id="33" w:author="Chen Aline" w:date="2018-12-06T18:28:00Z">
          <w:pPr>
            <w:pStyle w:val="a5"/>
            <w:ind w:firstLine="720"/>
          </w:pPr>
        </w:pPrChange>
      </w:pPr>
      <w:del w:id="34" w:author="Chen Aline" w:date="2018-12-06T18:28:00Z">
        <w:r w:rsidRPr="00D9387F" w:rsidDel="00D9387F">
          <w:rPr>
            <w:sz w:val="32"/>
            <w:rPrChange w:id="35" w:author="Chen Aline" w:date="2018-12-06T18:28:00Z">
              <w:rPr/>
            </w:rPrChange>
          </w:rPr>
          <w:delText>Click on “</w:delText>
        </w:r>
        <w:r w:rsidRPr="00D9387F" w:rsidDel="00D9387F">
          <w:rPr>
            <w:b/>
            <w:sz w:val="32"/>
            <w:rPrChange w:id="36" w:author="Chen Aline" w:date="2018-12-06T18:28:00Z">
              <w:rPr>
                <w:b/>
              </w:rPr>
            </w:rPrChange>
          </w:rPr>
          <w:delText>Projects</w:delText>
        </w:r>
        <w:r w:rsidRPr="00D9387F" w:rsidDel="00D9387F">
          <w:rPr>
            <w:sz w:val="32"/>
            <w:rPrChange w:id="37" w:author="Chen Aline" w:date="2018-12-06T18:28:00Z">
              <w:rPr/>
            </w:rPrChange>
          </w:rPr>
          <w:delText>” on the top menu bar</w:delText>
        </w:r>
      </w:del>
    </w:p>
    <w:p w14:paraId="7208ED1C" w14:textId="238F07D2" w:rsidR="006812AE" w:rsidRPr="006812AE" w:rsidRDefault="006812AE">
      <w:pPr>
        <w:pStyle w:val="a5"/>
        <w:numPr>
          <w:ilvl w:val="0"/>
          <w:numId w:val="1"/>
        </w:numPr>
        <w:pPrChange w:id="38" w:author="Chen Aline" w:date="2018-12-06T18:28:00Z">
          <w:pPr/>
        </w:pPrChange>
      </w:pPr>
    </w:p>
    <w:p w14:paraId="687AFCE1" w14:textId="08CCFD42" w:rsidR="00981E54" w:rsidRDefault="00981E54" w:rsidP="006812AE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6A4AB07B" w14:textId="1F43E61F" w:rsidR="006812AE" w:rsidRPr="00B72704" w:rsidDel="00D9387F" w:rsidRDefault="006812AE" w:rsidP="00981E54">
      <w:pPr>
        <w:pStyle w:val="a5"/>
        <w:ind w:firstLine="720"/>
        <w:rPr>
          <w:del w:id="39" w:author="Chen Aline" w:date="2018-12-06T18:29:00Z"/>
          <w:sz w:val="32"/>
        </w:rPr>
      </w:pPr>
      <w:del w:id="40" w:author="Chen Aline" w:date="2018-12-06T18:29:00Z">
        <w:r w:rsidDel="00D9387F">
          <w:rPr>
            <w:sz w:val="32"/>
          </w:rPr>
          <w:delText xml:space="preserve">Click on the </w:delText>
        </w:r>
        <w:r w:rsidRPr="006273D9" w:rsidDel="00D9387F">
          <w:rPr>
            <w:b/>
            <w:sz w:val="32"/>
          </w:rPr>
          <w:delText>“+ Add a new project</w:delText>
        </w:r>
        <w:r w:rsidDel="00D9387F">
          <w:rPr>
            <w:sz w:val="32"/>
          </w:rPr>
          <w:delText>” button</w:delText>
        </w:r>
        <w:r w:rsidR="00716966" w:rsidDel="00D9387F">
          <w:rPr>
            <w:sz w:val="32"/>
          </w:rPr>
          <w:delText>.</w:delText>
        </w:r>
        <w:r w:rsidR="00936E46" w:rsidRPr="00B72704" w:rsidDel="00D9387F">
          <w:rPr>
            <w:sz w:val="32"/>
          </w:rPr>
          <w:br/>
        </w:r>
      </w:del>
    </w:p>
    <w:p w14:paraId="0EB725F0" w14:textId="03EADD4B" w:rsidR="00475A6B" w:rsidRDefault="00475A6B" w:rsidP="00B72704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>
        <w:rPr>
          <w:sz w:val="32"/>
          <w:szCs w:val="32"/>
          <w:lang w:val="en-US" w:eastAsia="zh-TW"/>
        </w:rPr>
        <w:t>“face lock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Pr="005E0388">
        <w:rPr>
          <w:b/>
          <w:sz w:val="32"/>
          <w:szCs w:val="32"/>
        </w:rPr>
        <w:t>images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33D41795" w:rsidR="006812AE" w:rsidRDefault="00312AAF" w:rsidP="00475A6B">
      <w:pPr>
        <w:pStyle w:val="a5"/>
        <w:ind w:firstLine="720"/>
        <w:rPr>
          <w:sz w:val="32"/>
          <w:lang w:eastAsia="zh-TW"/>
        </w:rPr>
      </w:pPr>
      <w:del w:id="41" w:author="Chen Aline" w:date="2018-12-06T18:29:00Z">
        <w:r w:rsidDel="00D9387F">
          <w:rPr>
            <w:sz w:val="32"/>
          </w:rPr>
          <w:delText>Name</w:delText>
        </w:r>
        <w:r w:rsidR="006812AE" w:rsidDel="00D9387F">
          <w:rPr>
            <w:sz w:val="32"/>
          </w:rPr>
          <w:delText xml:space="preserve"> </w:delText>
        </w:r>
        <w:r w:rsidR="009947A4" w:rsidDel="00D9387F">
          <w:rPr>
            <w:sz w:val="32"/>
          </w:rPr>
          <w:delText>the</w:delText>
        </w:r>
        <w:r w:rsidR="006812AE" w:rsidDel="00D9387F">
          <w:rPr>
            <w:sz w:val="32"/>
          </w:rPr>
          <w:delText xml:space="preserve"> project “</w:delText>
        </w:r>
        <w:r w:rsidR="00DF6C8E" w:rsidDel="00D9387F">
          <w:rPr>
            <w:sz w:val="32"/>
          </w:rPr>
          <w:delText>face lock</w:delText>
        </w:r>
        <w:r w:rsidR="006812AE" w:rsidDel="00D9387F">
          <w:rPr>
            <w:sz w:val="32"/>
          </w:rPr>
          <w:delText xml:space="preserve">” </w:delText>
        </w:r>
        <w:r w:rsidR="009947A4" w:rsidDel="00D9387F">
          <w:rPr>
            <w:sz w:val="32"/>
          </w:rPr>
          <w:delText>&amp;</w:delText>
        </w:r>
        <w:r w:rsidR="006812AE" w:rsidDel="00D9387F">
          <w:rPr>
            <w:sz w:val="32"/>
          </w:rPr>
          <w:delText xml:space="preserve"> set it to learn to recognise “</w:delText>
        </w:r>
        <w:r w:rsidR="00DF6C8E" w:rsidDel="00D9387F">
          <w:rPr>
            <w:b/>
            <w:sz w:val="32"/>
          </w:rPr>
          <w:delText>images</w:delText>
        </w:r>
        <w:r w:rsidR="006812AE" w:rsidDel="00D9387F">
          <w:rPr>
            <w:sz w:val="32"/>
          </w:rPr>
          <w:delText>”</w:delText>
        </w:r>
        <w:r w:rsidR="006812AE" w:rsidDel="00D9387F">
          <w:rPr>
            <w:sz w:val="32"/>
          </w:rPr>
          <w:br/>
        </w:r>
      </w:del>
      <w:r w:rsidR="00B72704" w:rsidRPr="00B72704">
        <w:rPr>
          <w:noProof/>
          <w:sz w:val="32"/>
          <w:lang w:val="en-US" w:eastAsia="zh-TW"/>
        </w:rPr>
        <w:drawing>
          <wp:inline distT="0" distB="0" distL="0" distR="0" wp14:anchorId="67F58D7E" wp14:editId="7FC7825F">
            <wp:extent cx="5724000" cy="2052344"/>
            <wp:effectExtent l="12700" t="12700" r="1651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052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42" w:author="Chen Aline" w:date="2018-12-06T18:29:00Z">
        <w:r w:rsidR="00B72704" w:rsidDel="00D9387F">
          <w:rPr>
            <w:sz w:val="32"/>
          </w:rPr>
          <w:br/>
        </w:r>
      </w:del>
    </w:p>
    <w:p w14:paraId="27A78FDF" w14:textId="6D847812" w:rsidR="00F45070" w:rsidRDefault="00F45070" w:rsidP="00B7270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 w:rsidR="002C58BE">
        <w:rPr>
          <w:b/>
          <w:sz w:val="32"/>
          <w:lang w:eastAsia="zh-TW"/>
        </w:rPr>
        <w:t>face lock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79854686" w14:textId="4241C8DD" w:rsidR="00B72704" w:rsidDel="00D9387F" w:rsidRDefault="00B72704" w:rsidP="00F45070">
      <w:pPr>
        <w:pStyle w:val="a5"/>
        <w:ind w:firstLine="720"/>
        <w:rPr>
          <w:del w:id="43" w:author="Chen Aline" w:date="2018-12-06T18:29:00Z"/>
          <w:sz w:val="32"/>
        </w:rPr>
      </w:pPr>
      <w:del w:id="44" w:author="Chen Aline" w:date="2018-12-06T18:29:00Z">
        <w:r w:rsidDel="00D9387F">
          <w:rPr>
            <w:sz w:val="32"/>
          </w:rPr>
          <w:delText>You should see “face lock” in your list of projects. Click on it.</w:delText>
        </w:r>
        <w:r w:rsidDel="00D9387F">
          <w:rPr>
            <w:sz w:val="32"/>
          </w:rPr>
          <w:br/>
        </w:r>
      </w:del>
    </w:p>
    <w:p w14:paraId="2D96EC28" w14:textId="106D86BB" w:rsidR="00DB73D3" w:rsidRDefault="00DB73D3" w:rsidP="00B7270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 w:rsidRPr="00D21CB5">
        <w:rPr>
          <w:b/>
          <w:sz w:val="32"/>
          <w:lang w:val="en-US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117A1876" w14:textId="4C9DBBBB" w:rsidR="00D80C77" w:rsidRPr="00D80C77" w:rsidRDefault="009947A4">
      <w:pPr>
        <w:pStyle w:val="a5"/>
        <w:rPr>
          <w:sz w:val="32"/>
          <w:lang w:eastAsia="zh-TW"/>
          <w:rPrChange w:id="45" w:author="Chen Aline" w:date="2018-12-06T18:34:00Z">
            <w:rPr>
              <w:lang w:eastAsia="zh-TW"/>
            </w:rPr>
          </w:rPrChange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54E6FC2" wp14:editId="6B82D5B2">
                <wp:simplePos x="0" y="0"/>
                <wp:positionH relativeFrom="column">
                  <wp:posOffset>2209800</wp:posOffset>
                </wp:positionH>
                <wp:positionV relativeFrom="paragraph">
                  <wp:posOffset>616585</wp:posOffset>
                </wp:positionV>
                <wp:extent cx="1770434" cy="747408"/>
                <wp:effectExtent l="50800" t="50800" r="33020" b="9080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0434" cy="747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48.55pt" to="313.4pt,107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ins w:id="46" w:author="Chen Aline" w:date="2018-12-06T18:29:00Z">
        <w:r w:rsidR="00D9387F">
          <w:rPr>
            <w:rFonts w:hint="eastAsia"/>
            <w:sz w:val="32"/>
            <w:lang w:eastAsia="zh-TW"/>
          </w:rPr>
          <w:tab/>
        </w:r>
      </w:ins>
      <w:del w:id="47" w:author="Chen Aline" w:date="2018-12-06T18:29:00Z">
        <w:r w:rsidR="00DB73D3" w:rsidDel="00D9387F">
          <w:rPr>
            <w:sz w:val="32"/>
          </w:rPr>
          <w:tab/>
        </w:r>
        <w:r w:rsidR="00B72704" w:rsidDel="00D9387F">
          <w:rPr>
            <w:sz w:val="32"/>
          </w:rPr>
          <w:delText>Click the “</w:delText>
        </w:r>
        <w:r w:rsidR="00B72704" w:rsidRPr="00B72704" w:rsidDel="00D9387F">
          <w:rPr>
            <w:b/>
            <w:sz w:val="32"/>
          </w:rPr>
          <w:delText>Train</w:delText>
        </w:r>
        <w:r w:rsidR="00B72704" w:rsidDel="00D9387F">
          <w:rPr>
            <w:sz w:val="32"/>
          </w:rPr>
          <w:delText>” button to start collecting examples</w:delText>
        </w:r>
        <w:r w:rsidR="00B72704" w:rsidDel="00D9387F">
          <w:rPr>
            <w:sz w:val="32"/>
          </w:rPr>
          <w:br/>
        </w:r>
      </w:del>
      <w:r w:rsidRPr="009947A4">
        <w:rPr>
          <w:noProof/>
          <w:sz w:val="32"/>
          <w:lang w:val="en-US" w:eastAsia="zh-TW"/>
        </w:rPr>
        <w:drawing>
          <wp:inline distT="0" distB="0" distL="0" distR="0" wp14:anchorId="1E5566A1" wp14:editId="6DCFCF7B">
            <wp:extent cx="5400000" cy="1852174"/>
            <wp:effectExtent l="12700" t="12700" r="10795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521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43EFEA8" w14:textId="56375FF4" w:rsidR="00F437CF" w:rsidRDefault="00F437CF" w:rsidP="00B7270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>
        <w:rPr>
          <w:rFonts w:hint="eastAsia"/>
          <w:sz w:val="32"/>
          <w:lang w:val="en-US" w:eastAsia="zh-TW"/>
        </w:rPr>
        <w:t>，建立一個叫</w:t>
      </w:r>
      <w:r>
        <w:rPr>
          <w:sz w:val="32"/>
        </w:rPr>
        <w:t>“Granted”</w:t>
      </w:r>
      <w:r>
        <w:rPr>
          <w:rFonts w:hint="eastAsia"/>
          <w:sz w:val="32"/>
          <w:lang w:val="en-US" w:eastAsia="zh-TW"/>
        </w:rPr>
        <w:t>的框框</w:t>
      </w:r>
    </w:p>
    <w:p w14:paraId="7BD9D5A5" w14:textId="0030774A" w:rsidR="00B72704" w:rsidRDefault="00B72704" w:rsidP="00F437CF">
      <w:pPr>
        <w:pStyle w:val="a5"/>
        <w:ind w:firstLine="720"/>
        <w:rPr>
          <w:sz w:val="32"/>
        </w:rPr>
      </w:pPr>
      <w:del w:id="48" w:author="Chen Aline" w:date="2018-12-06T18:29:00Z">
        <w:r w:rsidDel="00B2413D">
          <w:rPr>
            <w:sz w:val="32"/>
          </w:rPr>
          <w:lastRenderedPageBreak/>
          <w:delText>Click on “</w:delText>
        </w:r>
        <w:r w:rsidRPr="00B72704" w:rsidDel="00B2413D">
          <w:rPr>
            <w:b/>
            <w:sz w:val="32"/>
          </w:rPr>
          <w:delText>+ Add new label</w:delText>
        </w:r>
        <w:r w:rsidDel="00B2413D">
          <w:rPr>
            <w:sz w:val="32"/>
          </w:rPr>
          <w:delText>”. Create a bucket called “Granted”</w:delText>
        </w:r>
        <w:r w:rsidDel="00B2413D">
          <w:rPr>
            <w:sz w:val="32"/>
          </w:rPr>
          <w:br/>
        </w:r>
      </w:del>
      <w:r w:rsidRPr="00B72704">
        <w:rPr>
          <w:noProof/>
          <w:sz w:val="32"/>
          <w:lang w:val="en-US" w:eastAsia="zh-TW"/>
        </w:rPr>
        <w:drawing>
          <wp:inline distT="0" distB="0" distL="0" distR="0" wp14:anchorId="12B70640" wp14:editId="34592ECD">
            <wp:extent cx="5400000" cy="2953043"/>
            <wp:effectExtent l="12700" t="12700" r="1079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530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4C28585" w14:textId="29A2C865" w:rsidR="00647399" w:rsidRDefault="00647399" w:rsidP="00B72704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sz w:val="32"/>
          <w:lang w:eastAsia="zh-TW"/>
        </w:rPr>
        <w:t>“</w:t>
      </w:r>
      <w:r w:rsidRPr="00B72704">
        <w:rPr>
          <w:b/>
          <w:sz w:val="32"/>
          <w:lang w:eastAsia="zh-TW"/>
        </w:rPr>
        <w:t>webcam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val="en-US" w:eastAsia="zh-TW"/>
        </w:rPr>
        <w:t>按鈕</w:t>
      </w:r>
    </w:p>
    <w:p w14:paraId="4D4AE616" w14:textId="30CB0266" w:rsidR="00361993" w:rsidRDefault="00B72704" w:rsidP="00361993">
      <w:pPr>
        <w:pStyle w:val="a5"/>
        <w:ind w:left="1440"/>
        <w:rPr>
          <w:sz w:val="32"/>
          <w:lang w:eastAsia="zh-TW"/>
        </w:rPr>
      </w:pPr>
      <w:bookmarkStart w:id="49" w:name="_GoBack"/>
      <w:bookmarkEnd w:id="49"/>
      <w:del w:id="50" w:author="Chen Aline" w:date="2018-12-17T11:39:00Z">
        <w:r w:rsidDel="001E14AC">
          <w:rPr>
            <w:sz w:val="32"/>
            <w:lang w:eastAsia="zh-TW"/>
          </w:rPr>
          <w:delText>Click “</w:delText>
        </w:r>
        <w:r w:rsidRPr="00B72704" w:rsidDel="001E14AC">
          <w:rPr>
            <w:b/>
            <w:sz w:val="32"/>
            <w:lang w:eastAsia="zh-TW"/>
          </w:rPr>
          <w:delText>webcam</w:delText>
        </w:r>
        <w:r w:rsidDel="001E14AC">
          <w:rPr>
            <w:sz w:val="32"/>
            <w:lang w:eastAsia="zh-TW"/>
          </w:rPr>
          <w:delText xml:space="preserve">”. </w:delText>
        </w:r>
        <w:r w:rsidR="00054A5F" w:rsidDel="001E14AC">
          <w:rPr>
            <w:sz w:val="32"/>
            <w:lang w:eastAsia="zh-TW"/>
          </w:rPr>
          <w:br/>
        </w:r>
      </w:del>
      <w:r w:rsidR="00361993">
        <w:rPr>
          <w:rFonts w:hint="eastAsia"/>
          <w:sz w:val="32"/>
          <w:lang w:eastAsia="zh-TW"/>
        </w:rPr>
        <w:t>預覽視窗裡會顯示出目前你的鏡頭所拍到的畫面</w:t>
      </w:r>
    </w:p>
    <w:p w14:paraId="4DF85FB2" w14:textId="0F1E4C51" w:rsidR="00361993" w:rsidRPr="00361993" w:rsidRDefault="00361993" w:rsidP="00361993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如果你的瀏覽器要求存取權，點選</w:t>
      </w:r>
      <w:r>
        <w:rPr>
          <w:rFonts w:hint="eastAsia"/>
          <w:i/>
          <w:sz w:val="32"/>
          <w:lang w:val="en-US" w:eastAsia="zh-TW"/>
        </w:rPr>
        <w:t>『</w:t>
      </w:r>
      <w:r>
        <w:rPr>
          <w:rFonts w:hint="eastAsia"/>
          <w:i/>
          <w:sz w:val="32"/>
          <w:lang w:eastAsia="zh-TW"/>
        </w:rPr>
        <w:t>允許』</w:t>
      </w:r>
    </w:p>
    <w:p w14:paraId="425FF2B7" w14:textId="3579274D" w:rsidR="00B72704" w:rsidRPr="00054A5F" w:rsidDel="00B2413D" w:rsidRDefault="00054A5F" w:rsidP="00647399">
      <w:pPr>
        <w:pStyle w:val="a5"/>
        <w:ind w:firstLine="720"/>
        <w:rPr>
          <w:del w:id="51" w:author="Chen Aline" w:date="2018-12-06T18:29:00Z"/>
          <w:sz w:val="32"/>
        </w:rPr>
      </w:pPr>
      <w:del w:id="52" w:author="Chen Aline" w:date="2018-12-06T18:29:00Z">
        <w:r w:rsidDel="00B2413D">
          <w:rPr>
            <w:sz w:val="32"/>
          </w:rPr>
          <w:delText>A preview window will show the current view from your webcam.</w:delText>
        </w:r>
        <w:r w:rsidDel="00B2413D">
          <w:rPr>
            <w:sz w:val="32"/>
          </w:rPr>
          <w:br/>
        </w:r>
        <w:r w:rsidR="00B72704" w:rsidRPr="00B72704" w:rsidDel="00B2413D">
          <w:rPr>
            <w:i/>
            <w:sz w:val="32"/>
          </w:rPr>
          <w:delText>You will need to click “Approve” or “Allow” if your web browser asks permission to use your webcam.</w:delText>
        </w:r>
        <w:r w:rsidDel="00B2413D">
          <w:rPr>
            <w:i/>
            <w:sz w:val="32"/>
          </w:rPr>
          <w:br/>
        </w:r>
      </w:del>
    </w:p>
    <w:p w14:paraId="61A77BF7" w14:textId="361AB32B" w:rsidR="00D42493" w:rsidRDefault="00D42493" w:rsidP="00054A5F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將你的臉移動到鏡頭前，按下</w:t>
      </w:r>
      <w:r>
        <w:rPr>
          <w:sz w:val="32"/>
          <w:lang w:eastAsia="zh-TW"/>
        </w:rPr>
        <w:t>“</w:t>
      </w:r>
      <w:r w:rsidRPr="00054A5F">
        <w:rPr>
          <w:b/>
          <w:sz w:val="32"/>
          <w:lang w:eastAsia="zh-TW"/>
        </w:rPr>
        <w:t>Add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拍張照</w:t>
      </w:r>
    </w:p>
    <w:p w14:paraId="39585921" w14:textId="1C94DC7E" w:rsidR="00D42493" w:rsidRPr="00D42493" w:rsidRDefault="00054A5F" w:rsidP="00D42493">
      <w:pPr>
        <w:pStyle w:val="a5"/>
        <w:ind w:left="1440"/>
        <w:rPr>
          <w:i/>
          <w:sz w:val="28"/>
          <w:szCs w:val="28"/>
          <w:lang w:val="en-US" w:eastAsia="zh-TW"/>
        </w:rPr>
      </w:pPr>
      <w:del w:id="53" w:author="Chen Aline" w:date="2018-12-06T18:29:00Z">
        <w:r w:rsidDel="00B2413D">
          <w:rPr>
            <w:sz w:val="32"/>
          </w:rPr>
          <w:delText>Put your face in front of the webcam, and click “</w:delText>
        </w:r>
        <w:r w:rsidRPr="00054A5F" w:rsidDel="00B2413D">
          <w:rPr>
            <w:b/>
            <w:sz w:val="32"/>
          </w:rPr>
          <w:delText>Add</w:delText>
        </w:r>
        <w:r w:rsidDel="00B2413D">
          <w:rPr>
            <w:sz w:val="32"/>
          </w:rPr>
          <w:delText xml:space="preserve">” to take a picture of it. </w:delText>
        </w:r>
        <w:r w:rsidDel="00B2413D">
          <w:rPr>
            <w:sz w:val="32"/>
          </w:rPr>
          <w:br/>
        </w:r>
      </w:del>
      <w:r w:rsidR="00D42493">
        <w:rPr>
          <w:rFonts w:hint="eastAsia"/>
          <w:i/>
          <w:sz w:val="28"/>
          <w:szCs w:val="28"/>
          <w:lang w:eastAsia="zh-TW"/>
        </w:rPr>
        <w:t>如果你不能</w:t>
      </w:r>
      <w:r w:rsidR="00D42493">
        <w:rPr>
          <w:i/>
          <w:sz w:val="28"/>
          <w:szCs w:val="28"/>
          <w:lang w:val="en-US" w:eastAsia="zh-TW"/>
        </w:rPr>
        <w:t>/</w:t>
      </w:r>
      <w:r w:rsidR="00D42493">
        <w:rPr>
          <w:rFonts w:hint="eastAsia"/>
          <w:i/>
          <w:sz w:val="28"/>
          <w:szCs w:val="28"/>
          <w:lang w:val="en-US" w:eastAsia="zh-TW"/>
        </w:rPr>
        <w:t>不想上傳你自己的照片，可以用玩具替代</w:t>
      </w:r>
    </w:p>
    <w:p w14:paraId="73A91CFE" w14:textId="15DB9C4D" w:rsidR="00054A5F" w:rsidRPr="00054A5F" w:rsidRDefault="00054A5F" w:rsidP="00D42493">
      <w:pPr>
        <w:pStyle w:val="a5"/>
        <w:ind w:firstLine="720"/>
        <w:rPr>
          <w:sz w:val="32"/>
        </w:rPr>
      </w:pPr>
      <w:del w:id="54" w:author="Chen Aline" w:date="2018-12-06T18:29:00Z">
        <w:r w:rsidRPr="006B6B0E" w:rsidDel="00B2413D">
          <w:rPr>
            <w:i/>
            <w:color w:val="FF0000"/>
            <w:sz w:val="32"/>
          </w:rPr>
          <w:delText xml:space="preserve">Make sure you have permission to upload photos of your face. If you don’t, use a toy with a face like we’ve done here. </w:delText>
        </w:r>
        <w:r w:rsidRPr="006B6B0E" w:rsidDel="00B2413D">
          <w:rPr>
            <w:i/>
            <w:color w:val="FF0000"/>
            <w:sz w:val="32"/>
          </w:rPr>
          <w:br/>
        </w:r>
      </w:del>
      <w:r w:rsidRPr="00054A5F">
        <w:rPr>
          <w:noProof/>
          <w:sz w:val="32"/>
          <w:lang w:val="en-US" w:eastAsia="zh-TW"/>
        </w:rPr>
        <w:drawing>
          <wp:inline distT="0" distB="0" distL="0" distR="0" wp14:anchorId="3E889552" wp14:editId="17B5A610">
            <wp:extent cx="5723014" cy="3073940"/>
            <wp:effectExtent l="12700" t="12700" r="1778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2195"/>
                    <a:stretch/>
                  </pic:blipFill>
                  <pic:spPr bwMode="auto">
                    <a:xfrm>
                      <a:off x="0" y="0"/>
                      <a:ext cx="5724000" cy="3074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B5304" w14:textId="1D4AEB89" w:rsidR="004E41F9" w:rsidRDefault="004E41F9" w:rsidP="00054A5F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重複上個步驟直到</w:t>
      </w:r>
      <w:r w:rsidR="008A6A69">
        <w:rPr>
          <w:rFonts w:hint="eastAsia"/>
          <w:sz w:val="32"/>
          <w:lang w:eastAsia="zh-TW"/>
        </w:rPr>
        <w:t>至少</w:t>
      </w:r>
      <w:r>
        <w:rPr>
          <w:rFonts w:hint="eastAsia"/>
          <w:sz w:val="32"/>
          <w:lang w:eastAsia="zh-TW"/>
        </w:rPr>
        <w:t>有</w:t>
      </w:r>
      <w:r w:rsidRPr="006B6B0E">
        <w:rPr>
          <w:sz w:val="32"/>
          <w:lang w:val="en-US" w:eastAsia="zh-TW"/>
        </w:rPr>
        <w:t>10</w:t>
      </w:r>
      <w:r w:rsidRPr="006B6B0E">
        <w:rPr>
          <w:rFonts w:hint="eastAsia"/>
          <w:sz w:val="32"/>
          <w:lang w:val="en-US" w:eastAsia="zh-TW"/>
        </w:rPr>
        <w:t>張</w:t>
      </w:r>
      <w:r>
        <w:rPr>
          <w:rFonts w:hint="eastAsia"/>
          <w:sz w:val="32"/>
          <w:lang w:val="en-US" w:eastAsia="zh-TW"/>
        </w:rPr>
        <w:t>你的臉的</w:t>
      </w:r>
      <w:r w:rsidRPr="00332022">
        <w:rPr>
          <w:rFonts w:hint="eastAsia"/>
          <w:sz w:val="32"/>
          <w:lang w:val="en-US" w:eastAsia="zh-TW"/>
        </w:rPr>
        <w:t>照片</w:t>
      </w:r>
    </w:p>
    <w:p w14:paraId="3D9A6601" w14:textId="2507F73D" w:rsidR="006B6B0E" w:rsidRPr="006B6B0E" w:rsidRDefault="00054A5F" w:rsidP="006B6B0E">
      <w:pPr>
        <w:pStyle w:val="a5"/>
        <w:ind w:left="1440"/>
        <w:rPr>
          <w:i/>
          <w:sz w:val="28"/>
          <w:szCs w:val="28"/>
          <w:lang w:eastAsia="zh-TW"/>
        </w:rPr>
      </w:pPr>
      <w:del w:id="55" w:author="Chen Aline" w:date="2018-12-06T18:29:00Z">
        <w:r w:rsidDel="00B2413D">
          <w:rPr>
            <w:sz w:val="32"/>
          </w:rPr>
          <w:delText xml:space="preserve">Repeat until you’ve got at least 10 examples of your face. </w:delText>
        </w:r>
        <w:r w:rsidDel="00B2413D">
          <w:rPr>
            <w:sz w:val="32"/>
          </w:rPr>
          <w:br/>
        </w:r>
      </w:del>
      <w:r w:rsidR="006B6B0E">
        <w:rPr>
          <w:rFonts w:hint="eastAsia"/>
          <w:i/>
          <w:sz w:val="28"/>
          <w:szCs w:val="28"/>
          <w:lang w:eastAsia="zh-TW"/>
        </w:rPr>
        <w:t>盡量讓照片有不同的背景、角度和</w:t>
      </w:r>
      <w:r w:rsidR="004D1C22">
        <w:rPr>
          <w:rFonts w:hint="eastAsia"/>
          <w:i/>
          <w:sz w:val="28"/>
          <w:szCs w:val="28"/>
          <w:lang w:eastAsia="zh-TW"/>
        </w:rPr>
        <w:t>遠近距離。差異性越高的照片越好</w:t>
      </w:r>
    </w:p>
    <w:p w14:paraId="305DC3EC" w14:textId="5DC99F41" w:rsidR="00054A5F" w:rsidRPr="00054A5F" w:rsidRDefault="00054A5F" w:rsidP="004E41F9">
      <w:pPr>
        <w:pStyle w:val="a5"/>
        <w:ind w:firstLine="720"/>
        <w:rPr>
          <w:sz w:val="32"/>
          <w:lang w:eastAsia="zh-TW"/>
        </w:rPr>
      </w:pPr>
      <w:del w:id="56" w:author="Chen Aline" w:date="2018-12-06T18:29:00Z">
        <w:r w:rsidRPr="009947A4" w:rsidDel="00B2413D">
          <w:rPr>
            <w:i/>
            <w:sz w:val="30"/>
            <w:szCs w:val="30"/>
            <w:lang w:eastAsia="zh-TW"/>
          </w:rPr>
          <w:lastRenderedPageBreak/>
          <w:delText>T</w:delText>
        </w:r>
        <w:r w:rsidR="009947A4" w:rsidRPr="009947A4" w:rsidDel="00B2413D">
          <w:rPr>
            <w:i/>
            <w:sz w:val="30"/>
            <w:szCs w:val="30"/>
            <w:lang w:eastAsia="zh-TW"/>
          </w:rPr>
          <w:delText>ake</w:delText>
        </w:r>
        <w:r w:rsidRPr="009947A4" w:rsidDel="00B2413D">
          <w:rPr>
            <w:i/>
            <w:sz w:val="30"/>
            <w:szCs w:val="30"/>
            <w:lang w:eastAsia="zh-TW"/>
          </w:rPr>
          <w:delText xml:space="preserve"> pictures with different backgrounds, angles, focuses, and distances from the webcam. The more variation the computer has to learn from, the better.</w:delText>
        </w:r>
        <w:r w:rsidDel="00B2413D">
          <w:rPr>
            <w:i/>
            <w:sz w:val="32"/>
            <w:lang w:eastAsia="zh-TW"/>
          </w:rPr>
          <w:delText xml:space="preserve"> </w:delText>
        </w:r>
        <w:r w:rsidDel="00B2413D">
          <w:rPr>
            <w:i/>
            <w:sz w:val="32"/>
            <w:lang w:eastAsia="zh-TW"/>
          </w:rPr>
          <w:br/>
        </w:r>
      </w:del>
      <w:r w:rsidRPr="00054A5F">
        <w:rPr>
          <w:noProof/>
          <w:sz w:val="32"/>
          <w:lang w:val="en-US" w:eastAsia="zh-TW"/>
        </w:rPr>
        <w:drawing>
          <wp:inline distT="0" distB="0" distL="0" distR="0" wp14:anchorId="36B0B321" wp14:editId="23592CDA">
            <wp:extent cx="5724000" cy="3125802"/>
            <wp:effectExtent l="12700" t="12700" r="16510" b="114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25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57" w:author="Chen Aline" w:date="2018-12-06T18:29:00Z">
        <w:r w:rsidR="009947A4" w:rsidDel="00B2413D">
          <w:rPr>
            <w:i/>
            <w:sz w:val="32"/>
            <w:lang w:eastAsia="zh-TW"/>
          </w:rPr>
          <w:br/>
        </w:r>
      </w:del>
    </w:p>
    <w:p w14:paraId="49FA1D70" w14:textId="4C2EC06E" w:rsidR="004D1C22" w:rsidRDefault="004D1C22" w:rsidP="00054A5F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按鈕，建立一個叫</w:t>
      </w:r>
      <w:r>
        <w:rPr>
          <w:sz w:val="32"/>
        </w:rPr>
        <w:t>“denied”</w:t>
      </w:r>
      <w:r>
        <w:rPr>
          <w:rFonts w:hint="eastAsia"/>
          <w:sz w:val="32"/>
          <w:lang w:eastAsia="zh-TW"/>
        </w:rPr>
        <w:t>的</w:t>
      </w:r>
      <w:r>
        <w:rPr>
          <w:rFonts w:hint="eastAsia"/>
          <w:sz w:val="32"/>
          <w:lang w:val="en-US" w:eastAsia="zh-TW"/>
        </w:rPr>
        <w:t>標籤</w:t>
      </w:r>
    </w:p>
    <w:p w14:paraId="2598D62B" w14:textId="07637B5F" w:rsidR="00054A5F" w:rsidDel="00B2413D" w:rsidRDefault="00054A5F" w:rsidP="004D1C22">
      <w:pPr>
        <w:pStyle w:val="a5"/>
        <w:ind w:firstLine="720"/>
        <w:rPr>
          <w:del w:id="58" w:author="Chen Aline" w:date="2018-12-06T18:29:00Z"/>
          <w:sz w:val="32"/>
        </w:rPr>
      </w:pPr>
      <w:del w:id="59" w:author="Chen Aline" w:date="2018-12-06T18:29:00Z">
        <w:r w:rsidDel="00B2413D">
          <w:rPr>
            <w:sz w:val="32"/>
          </w:rPr>
          <w:delText>Click “</w:delText>
        </w:r>
        <w:r w:rsidRPr="00BF36AC" w:rsidDel="00B2413D">
          <w:rPr>
            <w:b/>
            <w:sz w:val="32"/>
          </w:rPr>
          <w:delText>+ Add new label</w:delText>
        </w:r>
        <w:r w:rsidDel="00B2413D">
          <w:rPr>
            <w:sz w:val="32"/>
          </w:rPr>
          <w:delText>” and create one called “</w:delText>
        </w:r>
        <w:r w:rsidR="00BF36AC" w:rsidDel="00B2413D">
          <w:rPr>
            <w:sz w:val="32"/>
          </w:rPr>
          <w:delText>d</w:delText>
        </w:r>
        <w:r w:rsidDel="00B2413D">
          <w:rPr>
            <w:sz w:val="32"/>
          </w:rPr>
          <w:delText>enied”</w:delText>
        </w:r>
        <w:r w:rsidR="00BF36AC" w:rsidDel="00B2413D">
          <w:rPr>
            <w:sz w:val="32"/>
          </w:rPr>
          <w:br/>
        </w:r>
      </w:del>
    </w:p>
    <w:p w14:paraId="12AEAA81" w14:textId="38828700" w:rsidR="00980467" w:rsidRDefault="00980467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“denied”</w:t>
      </w:r>
      <w:r>
        <w:rPr>
          <w:rFonts w:hint="eastAsia"/>
          <w:sz w:val="32"/>
        </w:rPr>
        <w:t>框框下方的</w:t>
      </w:r>
      <w:r>
        <w:rPr>
          <w:sz w:val="32"/>
        </w:rPr>
        <w:t>“</w:t>
      </w:r>
      <w:r w:rsidRPr="00BF36AC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</w:rPr>
        <w:t>按鈕，拍</w:t>
      </w:r>
      <w:r>
        <w:rPr>
          <w:sz w:val="32"/>
          <w:lang w:val="en-US"/>
        </w:rPr>
        <w:t>10</w:t>
      </w:r>
      <w:r>
        <w:rPr>
          <w:rFonts w:hint="eastAsia"/>
          <w:sz w:val="32"/>
          <w:lang w:val="en-US" w:eastAsia="zh-TW"/>
        </w:rPr>
        <w:t>張其他人的臉</w:t>
      </w:r>
    </w:p>
    <w:p w14:paraId="12B10A95" w14:textId="4F51694E" w:rsidR="00C34A3C" w:rsidRPr="00C34A3C" w:rsidRDefault="00BF36AC" w:rsidP="00C34A3C">
      <w:pPr>
        <w:pStyle w:val="a5"/>
        <w:ind w:left="1440"/>
        <w:rPr>
          <w:i/>
          <w:sz w:val="28"/>
          <w:szCs w:val="28"/>
          <w:lang w:eastAsia="zh-TW"/>
        </w:rPr>
      </w:pPr>
      <w:del w:id="60" w:author="Chen Aline" w:date="2018-12-06T18:29:00Z">
        <w:r w:rsidDel="00B2413D">
          <w:rPr>
            <w:sz w:val="32"/>
          </w:rPr>
          <w:delText>Use the “</w:delText>
        </w:r>
        <w:r w:rsidRPr="00BF36AC" w:rsidDel="00B2413D">
          <w:rPr>
            <w:b/>
            <w:sz w:val="32"/>
          </w:rPr>
          <w:delText>webcam</w:delText>
        </w:r>
        <w:r w:rsidDel="00B2413D">
          <w:rPr>
            <w:sz w:val="32"/>
          </w:rPr>
          <w:delText>” button in the “denied” bucket to take 10 photos of other people’s faces</w:delText>
        </w:r>
        <w:r w:rsidDel="00B2413D">
          <w:rPr>
            <w:sz w:val="32"/>
          </w:rPr>
          <w:br/>
        </w:r>
      </w:del>
      <w:r w:rsidR="00C34A3C">
        <w:rPr>
          <w:rFonts w:hint="eastAsia"/>
          <w:i/>
          <w:sz w:val="28"/>
          <w:szCs w:val="28"/>
          <w:lang w:eastAsia="zh-TW"/>
        </w:rPr>
        <w:t>如同剛剛拍攝自己的照片一樣，從不同背景、角度、距離去拍別人的照片</w:t>
      </w:r>
    </w:p>
    <w:p w14:paraId="02642450" w14:textId="57EC0EF8" w:rsidR="00C34A3C" w:rsidDel="00B2413D" w:rsidRDefault="00BF36AC" w:rsidP="00980467">
      <w:pPr>
        <w:pStyle w:val="a5"/>
        <w:ind w:firstLine="720"/>
        <w:rPr>
          <w:del w:id="61" w:author="Chen Aline" w:date="2018-12-06T18:29:00Z"/>
          <w:i/>
          <w:sz w:val="32"/>
          <w:lang w:eastAsia="zh-TW"/>
        </w:rPr>
      </w:pPr>
      <w:del w:id="62" w:author="Chen Aline" w:date="2018-12-06T18:29:00Z">
        <w:r w:rsidDel="00B2413D">
          <w:rPr>
            <w:i/>
            <w:sz w:val="32"/>
          </w:rPr>
          <w:delText>Try to vary these pictures in the same way that you varied your first set.</w:delText>
        </w:r>
      </w:del>
    </w:p>
    <w:p w14:paraId="79C67400" w14:textId="16071896" w:rsidR="00BF36AC" w:rsidRPr="003C2AF0" w:rsidRDefault="00BF36AC" w:rsidP="00980467">
      <w:pPr>
        <w:pStyle w:val="a5"/>
        <w:ind w:firstLine="720"/>
        <w:rPr>
          <w:sz w:val="32"/>
        </w:rPr>
      </w:pPr>
      <w:del w:id="63" w:author="Chen Aline" w:date="2018-12-06T18:29:00Z">
        <w:r w:rsidDel="00B2413D">
          <w:rPr>
            <w:i/>
            <w:sz w:val="32"/>
          </w:rPr>
          <w:br/>
        </w:r>
      </w:del>
      <w:r w:rsidR="003C2AF0" w:rsidRPr="003C2AF0">
        <w:rPr>
          <w:noProof/>
          <w:sz w:val="32"/>
          <w:lang w:val="en-US" w:eastAsia="zh-TW"/>
        </w:rPr>
        <w:drawing>
          <wp:inline distT="0" distB="0" distL="0" distR="0" wp14:anchorId="48C39B52" wp14:editId="518EF955">
            <wp:extent cx="5723890" cy="3355293"/>
            <wp:effectExtent l="12700" t="12700" r="16510" b="1079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t="7687" r="13638"/>
                    <a:stretch/>
                  </pic:blipFill>
                  <pic:spPr bwMode="auto">
                    <a:xfrm>
                      <a:off x="0" y="0"/>
                      <a:ext cx="5724000" cy="33553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3776" w14:textId="56F26936" w:rsidR="007F623C" w:rsidRDefault="007F623C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&lt; Back to project</w:t>
      </w:r>
      <w:r>
        <w:rPr>
          <w:sz w:val="32"/>
        </w:rPr>
        <w:t>”</w:t>
      </w:r>
    </w:p>
    <w:p w14:paraId="345CA0C4" w14:textId="1DA07F2E" w:rsidR="003C2AF0" w:rsidDel="00B2413D" w:rsidRDefault="003C2AF0" w:rsidP="007F623C">
      <w:pPr>
        <w:pStyle w:val="a5"/>
        <w:ind w:firstLine="720"/>
        <w:rPr>
          <w:del w:id="64" w:author="Chen Aline" w:date="2018-12-06T18:29:00Z"/>
          <w:sz w:val="32"/>
        </w:rPr>
      </w:pPr>
      <w:del w:id="65" w:author="Chen Aline" w:date="2018-12-06T18:29:00Z">
        <w:r w:rsidDel="00B2413D">
          <w:rPr>
            <w:sz w:val="32"/>
          </w:rPr>
          <w:delText>Click on the “</w:delText>
        </w:r>
        <w:r w:rsidRPr="003C2AF0" w:rsidDel="00B2413D">
          <w:rPr>
            <w:b/>
            <w:sz w:val="32"/>
          </w:rPr>
          <w:delText>&lt; Back to project</w:delText>
        </w:r>
        <w:r w:rsidDel="00B2413D">
          <w:rPr>
            <w:sz w:val="32"/>
          </w:rPr>
          <w:delText>” link</w:delText>
        </w:r>
        <w:r w:rsidDel="00B2413D">
          <w:rPr>
            <w:sz w:val="32"/>
          </w:rPr>
          <w:br/>
        </w:r>
      </w:del>
    </w:p>
    <w:p w14:paraId="641E9C5B" w14:textId="2C8F497D" w:rsidR="007C5393" w:rsidRDefault="007C5393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Learn &amp; Test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296EDF7F" w14:textId="04F29360" w:rsidR="003C2AF0" w:rsidDel="00B2413D" w:rsidRDefault="003C2AF0" w:rsidP="007C5393">
      <w:pPr>
        <w:pStyle w:val="a5"/>
        <w:ind w:firstLine="720"/>
        <w:rPr>
          <w:del w:id="66" w:author="Chen Aline" w:date="2018-12-06T18:29:00Z"/>
          <w:sz w:val="32"/>
        </w:rPr>
      </w:pPr>
      <w:del w:id="67" w:author="Chen Aline" w:date="2018-12-06T18:29:00Z">
        <w:r w:rsidDel="00B2413D">
          <w:rPr>
            <w:sz w:val="32"/>
          </w:rPr>
          <w:delText>Click the “</w:delText>
        </w:r>
        <w:r w:rsidRPr="003C2AF0" w:rsidDel="00B2413D">
          <w:rPr>
            <w:b/>
            <w:sz w:val="32"/>
          </w:rPr>
          <w:delText>Learn &amp; Test</w:delText>
        </w:r>
        <w:r w:rsidDel="00B2413D">
          <w:rPr>
            <w:sz w:val="32"/>
          </w:rPr>
          <w:delText>” button</w:delText>
        </w:r>
        <w:r w:rsidDel="00B2413D">
          <w:rPr>
            <w:sz w:val="32"/>
          </w:rPr>
          <w:br/>
        </w:r>
      </w:del>
    </w:p>
    <w:p w14:paraId="7AFBF15E" w14:textId="332901D4" w:rsidR="00D30B95" w:rsidRDefault="00D30B95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Train new machine learning model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34C3B170" w14:textId="4C4C819F" w:rsidR="003C2AF0" w:rsidRDefault="009947A4" w:rsidP="00D30B9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F48FD9" wp14:editId="4A95D08D">
                <wp:simplePos x="0" y="0"/>
                <wp:positionH relativeFrom="column">
                  <wp:posOffset>2209800</wp:posOffset>
                </wp:positionH>
                <wp:positionV relativeFrom="paragraph">
                  <wp:posOffset>1028700</wp:posOffset>
                </wp:positionV>
                <wp:extent cx="1770434" cy="747408"/>
                <wp:effectExtent l="50800" t="50800" r="33020" b="9080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0434" cy="747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" o:spid="_x0000_s1026" style="position:absolute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81pt" to="313.4pt,139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ins w:id="68" w:author="Chen Aline" w:date="2018-12-06T18:30:00Z">
        <w:r w:rsidR="00B2413D">
          <w:rPr>
            <w:rFonts w:hint="eastAsia"/>
            <w:sz w:val="32"/>
            <w:lang w:eastAsia="zh-TW"/>
          </w:rPr>
          <w:tab/>
        </w:r>
      </w:ins>
      <w:del w:id="69" w:author="Chen Aline" w:date="2018-12-06T18:29:00Z">
        <w:r w:rsidR="00D30B95" w:rsidDel="00B2413D">
          <w:rPr>
            <w:rFonts w:hint="eastAsia"/>
            <w:sz w:val="32"/>
            <w:lang w:eastAsia="zh-TW"/>
          </w:rPr>
          <w:tab/>
        </w:r>
        <w:r w:rsidR="003C2AF0" w:rsidDel="00B2413D">
          <w:rPr>
            <w:sz w:val="32"/>
          </w:rPr>
          <w:delText>Click the “</w:delText>
        </w:r>
        <w:r w:rsidR="003C2AF0" w:rsidRPr="003C2AF0" w:rsidDel="00B2413D">
          <w:rPr>
            <w:b/>
            <w:sz w:val="32"/>
          </w:rPr>
          <w:delText>Train new machine learning model</w:delText>
        </w:r>
        <w:r w:rsidR="003C2AF0" w:rsidDel="00B2413D">
          <w:rPr>
            <w:sz w:val="32"/>
          </w:rPr>
          <w:delText>” button</w:delText>
        </w:r>
        <w:r w:rsidR="003C2AF0" w:rsidDel="00B2413D">
          <w:rPr>
            <w:sz w:val="32"/>
          </w:rPr>
          <w:br/>
        </w:r>
      </w:del>
      <w:r w:rsidR="003C2AF0" w:rsidRPr="003C2AF0">
        <w:rPr>
          <w:noProof/>
          <w:sz w:val="32"/>
          <w:lang w:val="en-US" w:eastAsia="zh-TW"/>
        </w:rPr>
        <w:drawing>
          <wp:inline distT="0" distB="0" distL="0" distR="0" wp14:anchorId="0CE54610" wp14:editId="29C7D14A">
            <wp:extent cx="4557641" cy="1918213"/>
            <wp:effectExtent l="12700" t="12700" r="14605" b="127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4827"/>
                    <a:stretch/>
                  </pic:blipFill>
                  <pic:spPr bwMode="auto">
                    <a:xfrm>
                      <a:off x="0" y="0"/>
                      <a:ext cx="4558794" cy="19186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0D91537" w14:textId="430F95FA" w:rsidR="001D44C3" w:rsidRDefault="001D44C3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等待訓練完成</w:t>
      </w:r>
    </w:p>
    <w:p w14:paraId="47F97E19" w14:textId="5C9F7D8F" w:rsidR="001D44C3" w:rsidRDefault="001D44C3" w:rsidP="001D44C3">
      <w:pPr>
        <w:pStyle w:val="a5"/>
        <w:ind w:left="1440"/>
        <w:rPr>
          <w:sz w:val="32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此步驟可能需要花費幾分鐘的時間</w:t>
      </w:r>
    </w:p>
    <w:p w14:paraId="2742B6EC" w14:textId="0F33C01D" w:rsidR="003C2AF0" w:rsidRPr="009947A4" w:rsidDel="00B2413D" w:rsidRDefault="003C2AF0" w:rsidP="001D44C3">
      <w:pPr>
        <w:pStyle w:val="a5"/>
        <w:ind w:firstLine="720"/>
        <w:rPr>
          <w:del w:id="70" w:author="Chen Aline" w:date="2018-12-06T18:30:00Z"/>
          <w:sz w:val="32"/>
        </w:rPr>
      </w:pPr>
      <w:del w:id="71" w:author="Chen Aline" w:date="2018-12-06T18:30:00Z">
        <w:r w:rsidDel="00B2413D">
          <w:rPr>
            <w:sz w:val="32"/>
          </w:rPr>
          <w:delText xml:space="preserve">Wait for the training to complete. </w:delText>
        </w:r>
        <w:r w:rsidDel="00B2413D">
          <w:rPr>
            <w:sz w:val="32"/>
          </w:rPr>
          <w:br/>
        </w:r>
        <w:r w:rsidRPr="003C2AF0" w:rsidDel="00B2413D">
          <w:rPr>
            <w:i/>
            <w:sz w:val="32"/>
          </w:rPr>
          <w:delText>This might take a few minutes. You’ll know when it’s done when it gives you the opportunity to test the model. Why not try doing the quiz?</w:delText>
        </w:r>
        <w:r w:rsidR="009947A4" w:rsidDel="00B2413D">
          <w:rPr>
            <w:i/>
            <w:sz w:val="32"/>
          </w:rPr>
          <w:br/>
        </w:r>
      </w:del>
    </w:p>
    <w:p w14:paraId="6DA0BFEC" w14:textId="70CFDA25" w:rsidR="001D44C3" w:rsidRDefault="001D44C3" w:rsidP="00A13F48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&lt; Back to project</w:t>
      </w:r>
      <w:r>
        <w:rPr>
          <w:sz w:val="32"/>
        </w:rPr>
        <w:t>”</w:t>
      </w:r>
    </w:p>
    <w:p w14:paraId="62272949" w14:textId="6CD946C6" w:rsidR="00A13F48" w:rsidRPr="009947A4" w:rsidRDefault="009947A4" w:rsidP="001D44C3">
      <w:pPr>
        <w:pStyle w:val="a5"/>
        <w:ind w:firstLine="720"/>
        <w:rPr>
          <w:sz w:val="32"/>
        </w:rPr>
      </w:pPr>
      <w:del w:id="72" w:author="Chen Aline" w:date="2018-12-06T18:30:00Z">
        <w:r w:rsidDel="00B2413D">
          <w:rPr>
            <w:sz w:val="32"/>
          </w:rPr>
          <w:delText>Click on the “</w:delText>
        </w:r>
        <w:r w:rsidRPr="003C2AF0" w:rsidDel="00B2413D">
          <w:rPr>
            <w:b/>
            <w:sz w:val="32"/>
          </w:rPr>
          <w:delText>&lt; Back to project</w:delText>
        </w:r>
        <w:r w:rsidDel="00B2413D">
          <w:rPr>
            <w:sz w:val="32"/>
          </w:rPr>
          <w:delText>” link</w:delText>
        </w:r>
        <w:r w:rsidDel="00B2413D">
          <w:rPr>
            <w:sz w:val="32"/>
          </w:rPr>
          <w:br/>
        </w:r>
      </w:del>
    </w:p>
    <w:p w14:paraId="0270593C" w14:textId="34365A7E" w:rsidR="000A1ACE" w:rsidRDefault="000A1AC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559B100F" w14:textId="265841C7" w:rsidR="007225C7" w:rsidRPr="0066410F" w:rsidDel="00B2413D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3" w:author="Chen Aline" w:date="2018-12-06T18:30:00Z"/>
          <w:rFonts w:ascii="Garamond" w:hAnsi="Garamond"/>
          <w:b/>
          <w:color w:val="385623" w:themeColor="accent6" w:themeShade="80"/>
          <w:sz w:val="40"/>
        </w:rPr>
      </w:pPr>
      <w:del w:id="74" w:author="Chen Aline" w:date="2018-12-06T18:30:00Z">
        <w:r w:rsidRPr="0066410F" w:rsidDel="00B2413D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C112DB" w:rsidDel="00B2413D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B2413D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510EFB2" w14:textId="5C6FAE11" w:rsidR="003E06F6" w:rsidRPr="0066410F" w:rsidRDefault="003E06F6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你已經開始訓練電腦辨識你的照片了</w:t>
      </w:r>
    </w:p>
    <w:p w14:paraId="5D46078C" w14:textId="7342CF1B" w:rsidR="003C2AF0" w:rsidDel="00B2413D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5" w:author="Chen Aline" w:date="2018-12-06T18:30:00Z"/>
          <w:rFonts w:ascii="Garamond" w:hAnsi="Garamond"/>
          <w:sz w:val="36"/>
        </w:rPr>
      </w:pPr>
      <w:del w:id="76" w:author="Chen Aline" w:date="2018-12-06T18:30:00Z">
        <w:r w:rsidDel="00B2413D">
          <w:rPr>
            <w:rFonts w:ascii="Garamond" w:hAnsi="Garamond"/>
            <w:sz w:val="36"/>
          </w:rPr>
          <w:delText>You’r</w:delText>
        </w:r>
        <w:r w:rsidR="007225C7" w:rsidRPr="0066410F" w:rsidDel="00B2413D">
          <w:rPr>
            <w:rFonts w:ascii="Garamond" w:hAnsi="Garamond"/>
            <w:sz w:val="36"/>
          </w:rPr>
          <w:delText xml:space="preserve">e </w:delText>
        </w:r>
        <w:r w:rsidR="003C2AF0" w:rsidDel="00B2413D">
          <w:rPr>
            <w:rFonts w:ascii="Garamond" w:hAnsi="Garamond"/>
            <w:sz w:val="36"/>
          </w:rPr>
          <w:delText xml:space="preserve">started to train a computer to recognise pictures of you. </w:delText>
        </w:r>
      </w:del>
    </w:p>
    <w:p w14:paraId="248EA203" w14:textId="77777777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28BFA2A" w14:textId="77777777" w:rsidR="00041E0F" w:rsidRDefault="000018BE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但你不是採用寫規則的方式來訓練，而是使用蒐集</w:t>
      </w:r>
      <w:r w:rsidR="00AC255B">
        <w:rPr>
          <w:rFonts w:ascii="Garamond" w:hAnsi="Garamond" w:hint="eastAsia"/>
          <w:sz w:val="36"/>
          <w:lang w:eastAsia="zh-TW"/>
        </w:rPr>
        <w:t>你自己的照片</w:t>
      </w:r>
      <w:r>
        <w:rPr>
          <w:rFonts w:ascii="Garamond" w:hAnsi="Garamond" w:hint="eastAsia"/>
          <w:sz w:val="36"/>
          <w:lang w:eastAsia="zh-TW"/>
        </w:rPr>
        <w:t>的方式。</w:t>
      </w:r>
    </w:p>
    <w:p w14:paraId="00D7BA11" w14:textId="3080FBDA" w:rsidR="00041E0F" w:rsidRPr="006D78D0" w:rsidRDefault="000018BE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這些蒐集來的範例會被用來訓練一個機器學習的</w:t>
      </w:r>
      <w:r>
        <w:rPr>
          <w:rFonts w:ascii="Garamond" w:hAnsi="Garamond" w:hint="eastAsia"/>
          <w:sz w:val="36"/>
          <w:lang w:eastAsia="zh-TW"/>
        </w:rPr>
        <w:t xml:space="preserve"> </w:t>
      </w:r>
      <w:r>
        <w:rPr>
          <w:rFonts w:ascii="Garamond" w:hAnsi="Garamond" w:hint="eastAsia"/>
          <w:sz w:val="36"/>
          <w:lang w:eastAsia="zh-TW"/>
        </w:rPr>
        <w:t>『模型』</w:t>
      </w:r>
      <w:r w:rsidR="006D78D0">
        <w:rPr>
          <w:rFonts w:ascii="Garamond" w:hAnsi="Garamond" w:hint="eastAsia"/>
          <w:sz w:val="36"/>
          <w:lang w:eastAsia="zh-TW"/>
        </w:rPr>
        <w:t>，</w:t>
      </w:r>
      <w:r w:rsidR="004017AE">
        <w:rPr>
          <w:rFonts w:ascii="Garamond" w:hAnsi="Garamond" w:hint="eastAsia"/>
          <w:sz w:val="36"/>
          <w:lang w:eastAsia="zh-TW"/>
        </w:rPr>
        <w:t>此方法</w:t>
      </w:r>
      <w:r w:rsidR="006D78D0">
        <w:rPr>
          <w:rFonts w:ascii="Garamond" w:hAnsi="Garamond" w:hint="eastAsia"/>
          <w:sz w:val="36"/>
          <w:lang w:eastAsia="zh-TW"/>
        </w:rPr>
        <w:t>稱為</w:t>
      </w:r>
      <w:r w:rsidR="00041E0F">
        <w:rPr>
          <w:rFonts w:ascii="Garamond" w:hAnsi="Garamond" w:hint="eastAsia"/>
          <w:sz w:val="36"/>
          <w:lang w:eastAsia="zh-TW"/>
        </w:rPr>
        <w:t>『</w:t>
      </w:r>
      <w:r w:rsidR="00041E0F">
        <w:rPr>
          <w:rFonts w:ascii="Garamond" w:hAnsi="Garamond" w:hint="eastAsia"/>
          <w:sz w:val="36"/>
          <w:lang w:val="en-US" w:eastAsia="zh-TW"/>
        </w:rPr>
        <w:t>監督式學習』</w:t>
      </w:r>
      <w:r w:rsidR="00041E0F">
        <w:rPr>
          <w:rFonts w:ascii="Garamond" w:hAnsi="Garamond" w:hint="eastAsia"/>
          <w:sz w:val="36"/>
          <w:lang w:val="en-US" w:eastAsia="zh-TW"/>
        </w:rPr>
        <w:t>(</w:t>
      </w:r>
      <w:r w:rsidR="00041E0F" w:rsidRPr="0066410F">
        <w:rPr>
          <w:rFonts w:ascii="Garamond" w:hAnsi="Garamond"/>
          <w:sz w:val="36"/>
          <w:lang w:eastAsia="zh-TW"/>
        </w:rPr>
        <w:t>supervised learning</w:t>
      </w:r>
      <w:r w:rsidR="00041E0F">
        <w:rPr>
          <w:rFonts w:ascii="Garamond" w:hAnsi="Garamond"/>
          <w:sz w:val="36"/>
          <w:lang w:eastAsia="zh-TW"/>
        </w:rPr>
        <w:t>)</w:t>
      </w:r>
      <w:r w:rsidR="00041E0F">
        <w:rPr>
          <w:rFonts w:ascii="Garamond" w:hAnsi="Garamond" w:hint="eastAsia"/>
          <w:sz w:val="36"/>
          <w:lang w:val="en-US" w:eastAsia="zh-TW"/>
        </w:rPr>
        <w:t>，因為你給電腦訓練用的範例都確保是正確的，就像是在監督它一樣。</w:t>
      </w:r>
    </w:p>
    <w:p w14:paraId="43727796" w14:textId="384BCA7F" w:rsidR="009947A4" w:rsidDel="00B2413D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7" w:author="Chen Aline" w:date="2018-12-06T18:30:00Z"/>
          <w:rFonts w:ascii="Garamond" w:hAnsi="Garamond"/>
          <w:sz w:val="36"/>
        </w:rPr>
      </w:pPr>
      <w:del w:id="78" w:author="Chen Aline" w:date="2018-12-06T18:30:00Z">
        <w:r w:rsidDel="00B2413D">
          <w:rPr>
            <w:rFonts w:ascii="Garamond" w:hAnsi="Garamond"/>
            <w:sz w:val="36"/>
          </w:rPr>
          <w:delText xml:space="preserve">Instead of trying to write rules to be able to do this, you are doing it by collecting pictures of yourself. </w:delText>
        </w:r>
      </w:del>
    </w:p>
    <w:p w14:paraId="4B6BBCA2" w14:textId="68BCCE75" w:rsidR="003C2AF0" w:rsidDel="00B2413D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79" w:author="Chen Aline" w:date="2018-12-06T18:30:00Z"/>
          <w:rFonts w:ascii="Garamond" w:hAnsi="Garamond"/>
          <w:sz w:val="36"/>
        </w:rPr>
      </w:pPr>
      <w:del w:id="80" w:author="Chen Aline" w:date="2018-12-06T18:30:00Z">
        <w:r w:rsidDel="00B2413D">
          <w:rPr>
            <w:rFonts w:ascii="Garamond" w:hAnsi="Garamond"/>
            <w:sz w:val="36"/>
          </w:rPr>
          <w:delText xml:space="preserve">These examples are being used to train a machine learning “model”. This is called “supervised learning” because of the way that you are supervising the computer’s training. </w:delText>
        </w:r>
      </w:del>
    </w:p>
    <w:p w14:paraId="01FFBA5F" w14:textId="2E494B3A" w:rsidR="003C2AF0" w:rsidDel="00B2413D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81" w:author="Chen Aline" w:date="2018-12-06T18:30:00Z"/>
          <w:rFonts w:ascii="Garamond" w:hAnsi="Garamond"/>
          <w:sz w:val="36"/>
          <w:lang w:eastAsia="zh-TW"/>
        </w:rPr>
      </w:pPr>
    </w:p>
    <w:p w14:paraId="0750D4F1" w14:textId="1F5340C0" w:rsidR="000145BD" w:rsidRPr="00A46E51" w:rsidRDefault="000145BD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電腦會從你給的範例照片中學習到一些模式</w:t>
      </w:r>
      <w:ins w:id="82" w:author="Sung-Shine Lee" w:date="2018-12-05T21:14:00Z">
        <w:r w:rsidR="0036166E">
          <w:rPr>
            <w:rFonts w:ascii="Garamond" w:hAnsi="Garamond" w:hint="eastAsia"/>
            <w:sz w:val="36"/>
            <w:lang w:val="en-US" w:eastAsia="zh-TW"/>
          </w:rPr>
          <w:t>。</w:t>
        </w:r>
      </w:ins>
      <w:del w:id="83" w:author="Sung-Shine Lee" w:date="2018-12-05T21:14:00Z">
        <w:r w:rsidDel="0036166E">
          <w:rPr>
            <w:rFonts w:ascii="Garamond" w:hAnsi="Garamond" w:hint="eastAsia"/>
            <w:sz w:val="36"/>
            <w:lang w:val="en-US" w:eastAsia="zh-TW"/>
          </w:rPr>
          <w:delText>，</w:delText>
        </w:r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幸</w:delText>
        </w:r>
      </w:del>
      <w:del w:id="84" w:author="Sung-Shine Lee" w:date="2018-12-05T21:15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運</w:delText>
        </w:r>
      </w:del>
      <w:ins w:id="85" w:author="Sung-Shine Lee" w:date="2018-12-05T21:15:00Z">
        <w:r w:rsidR="0036166E">
          <w:rPr>
            <w:rFonts w:ascii="Garamond" w:hAnsi="Garamond" w:hint="eastAsia"/>
            <w:sz w:val="36"/>
            <w:lang w:val="en-US" w:eastAsia="zh-TW"/>
          </w:rPr>
          <w:t>我們希望它會</w:t>
        </w:r>
      </w:ins>
      <w:del w:id="86" w:author="Sung-Shine Lee" w:date="2018-12-05T21:15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的話</w:delText>
        </w:r>
      </w:del>
      <w:r w:rsidR="00A46E51">
        <w:rPr>
          <w:rFonts w:ascii="Garamond" w:hAnsi="Garamond" w:hint="eastAsia"/>
          <w:sz w:val="36"/>
          <w:lang w:val="en-US" w:eastAsia="zh-TW"/>
        </w:rPr>
        <w:t>學到的是</w:t>
      </w:r>
      <w:del w:id="87" w:author="Sung-Shine Lee" w:date="2018-12-05T21:15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關於</w:delText>
        </w:r>
      </w:del>
      <w:r w:rsidR="00A46E51">
        <w:rPr>
          <w:rFonts w:ascii="Garamond" w:hAnsi="Garamond" w:hint="eastAsia"/>
          <w:sz w:val="36"/>
          <w:lang w:val="en-US" w:eastAsia="zh-TW"/>
        </w:rPr>
        <w:t>臉部特徵或頭髮，但也</w:t>
      </w:r>
      <w:ins w:id="88" w:author="Sung-Shine Lee" w:date="2018-12-05T21:16:00Z">
        <w:r w:rsidR="0036166E">
          <w:rPr>
            <w:rFonts w:ascii="Garamond" w:hAnsi="Garamond" w:hint="eastAsia"/>
            <w:sz w:val="36"/>
            <w:lang w:val="en-US" w:eastAsia="zh-TW"/>
          </w:rPr>
          <w:t>要記得它可能會學到衣服或背景</w:t>
        </w:r>
      </w:ins>
      <w:del w:id="89" w:author="Sung-Shine Lee" w:date="2018-12-05T21:16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有可</w:delText>
        </w:r>
      </w:del>
      <w:ins w:id="90" w:author="Sung-Shine Lee" w:date="2018-12-05T21:16:00Z">
        <w:r w:rsidR="0036166E">
          <w:rPr>
            <w:rFonts w:ascii="Garamond" w:hAnsi="Garamond" w:hint="eastAsia"/>
            <w:sz w:val="36"/>
            <w:lang w:val="en-US" w:eastAsia="zh-TW"/>
          </w:rPr>
          <w:t>等</w:t>
        </w:r>
      </w:ins>
      <w:del w:id="91" w:author="Sung-Shine Lee" w:date="2018-12-05T21:16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能這些</w:delText>
        </w:r>
      </w:del>
      <w:r w:rsidR="00A46E51">
        <w:rPr>
          <w:rFonts w:ascii="Garamond" w:hAnsi="Garamond" w:hint="eastAsia"/>
          <w:sz w:val="36"/>
          <w:lang w:val="en-US" w:eastAsia="zh-TW"/>
        </w:rPr>
        <w:t>模式</w:t>
      </w:r>
      <w:ins w:id="92" w:author="Sung-Shine Lee" w:date="2018-12-05T21:16:00Z">
        <w:r w:rsidR="0036166E">
          <w:rPr>
            <w:rFonts w:ascii="Garamond" w:hAnsi="Garamond" w:hint="eastAsia"/>
            <w:sz w:val="36"/>
            <w:lang w:val="en-US" w:eastAsia="zh-TW"/>
          </w:rPr>
          <w:t>。</w:t>
        </w:r>
      </w:ins>
      <w:del w:id="93" w:author="Sung-Shine Lee" w:date="2018-12-05T21:16:00Z">
        <w:r w:rsidR="00A46E51" w:rsidDel="0036166E">
          <w:rPr>
            <w:rFonts w:ascii="Garamond" w:hAnsi="Garamond" w:hint="eastAsia"/>
            <w:sz w:val="36"/>
            <w:lang w:val="en-US" w:eastAsia="zh-TW"/>
          </w:rPr>
          <w:delText>裡包括了衣服和背景</w:delText>
        </w:r>
      </w:del>
    </w:p>
    <w:p w14:paraId="609F6CAC" w14:textId="7CB37D2E" w:rsidR="003C2AF0" w:rsidRPr="00A46E51" w:rsidDel="009B65B6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94" w:author="Chen Aline" w:date="2018-12-06T18:26:00Z"/>
          <w:rFonts w:ascii="Garamond" w:hAnsi="Garamond"/>
          <w:color w:val="FF0000"/>
          <w:sz w:val="36"/>
        </w:rPr>
      </w:pPr>
      <w:del w:id="95" w:author="Chen Aline" w:date="2018-12-06T18:26:00Z">
        <w:r w:rsidRPr="00A46E51" w:rsidDel="009B65B6">
          <w:rPr>
            <w:rFonts w:ascii="Garamond" w:hAnsi="Garamond"/>
            <w:sz w:val="36"/>
          </w:rPr>
          <w:delText>The computer will learn from the patterns in the photos you’ve taken.</w:delText>
        </w:r>
        <w:r w:rsidRPr="00A46E51" w:rsidDel="009B65B6">
          <w:rPr>
            <w:rFonts w:ascii="Garamond" w:hAnsi="Garamond"/>
            <w:color w:val="FF0000"/>
            <w:sz w:val="36"/>
          </w:rPr>
          <w:delText xml:space="preserve"> Hopefully this will mostly be the facial features and hair, but beware that it might also include the clothes and background! </w:delText>
        </w:r>
      </w:del>
    </w:p>
    <w:p w14:paraId="35FC7A30" w14:textId="0E1B85FD" w:rsidR="00A46E51" w:rsidRDefault="00A46E51" w:rsidP="006812AE">
      <w:pPr>
        <w:pStyle w:val="a5"/>
        <w:numPr>
          <w:ilvl w:val="0"/>
          <w:numId w:val="1"/>
        </w:numPr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r w:rsidRPr="009947A4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0AE1204D" w14:textId="5D1AB787" w:rsidR="009947A4" w:rsidDel="00B2413D" w:rsidRDefault="009947A4" w:rsidP="00A46E51">
      <w:pPr>
        <w:pStyle w:val="a5"/>
        <w:ind w:firstLine="720"/>
        <w:rPr>
          <w:del w:id="96" w:author="Chen Aline" w:date="2018-12-06T18:30:00Z"/>
          <w:sz w:val="32"/>
        </w:rPr>
      </w:pPr>
      <w:del w:id="97" w:author="Chen Aline" w:date="2018-12-06T18:30:00Z">
        <w:r w:rsidDel="00B2413D">
          <w:rPr>
            <w:sz w:val="32"/>
          </w:rPr>
          <w:delText>Click the “</w:delText>
        </w:r>
        <w:r w:rsidRPr="009947A4" w:rsidDel="00B2413D">
          <w:rPr>
            <w:b/>
            <w:sz w:val="32"/>
          </w:rPr>
          <w:delText>Make</w:delText>
        </w:r>
        <w:r w:rsidDel="00B2413D">
          <w:rPr>
            <w:sz w:val="32"/>
          </w:rPr>
          <w:delText>” button</w:delText>
        </w:r>
        <w:r w:rsidDel="00B2413D">
          <w:rPr>
            <w:sz w:val="32"/>
          </w:rPr>
          <w:br/>
        </w:r>
      </w:del>
    </w:p>
    <w:p w14:paraId="66905613" w14:textId="7AAB0863" w:rsidR="00302948" w:rsidRDefault="00302948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A24808">
        <w:rPr>
          <w:sz w:val="32"/>
        </w:rPr>
        <w:t>“</w:t>
      </w:r>
      <w:r w:rsidRPr="00A24808">
        <w:rPr>
          <w:b/>
          <w:sz w:val="32"/>
        </w:rPr>
        <w:t>Scratch</w:t>
      </w:r>
      <w:r w:rsidRPr="00A24808">
        <w:rPr>
          <w:sz w:val="32"/>
        </w:rPr>
        <w:t>”</w:t>
      </w:r>
    </w:p>
    <w:p w14:paraId="1998CFF2" w14:textId="53785F72" w:rsidR="00BB7059" w:rsidDel="00B2413D" w:rsidRDefault="009947A4" w:rsidP="00302948">
      <w:pPr>
        <w:pStyle w:val="a5"/>
        <w:ind w:firstLine="720"/>
        <w:rPr>
          <w:del w:id="98" w:author="Chen Aline" w:date="2018-12-06T18:30:00Z"/>
          <w:sz w:val="32"/>
        </w:rPr>
      </w:pPr>
      <w:del w:id="99" w:author="Chen Aline" w:date="2018-12-06T18:30:00Z">
        <w:r w:rsidDel="00B2413D">
          <w:rPr>
            <w:sz w:val="32"/>
          </w:rPr>
          <w:delText>C</w:delText>
        </w:r>
        <w:r w:rsidR="00061680" w:rsidDel="00B2413D">
          <w:rPr>
            <w:sz w:val="32"/>
          </w:rPr>
          <w:delText xml:space="preserve">lick the </w:delText>
        </w:r>
        <w:r w:rsidR="00BB7059" w:rsidDel="00B2413D">
          <w:rPr>
            <w:b/>
            <w:sz w:val="32"/>
          </w:rPr>
          <w:delText>Scratch</w:delText>
        </w:r>
        <w:r w:rsidR="00061680" w:rsidDel="00B2413D">
          <w:rPr>
            <w:sz w:val="32"/>
          </w:rPr>
          <w:delText xml:space="preserve"> button. </w:delText>
        </w:r>
      </w:del>
    </w:p>
    <w:p w14:paraId="1CE11E8B" w14:textId="4BF28C7A" w:rsidR="00BB7059" w:rsidRPr="00BB7059" w:rsidDel="00B2413D" w:rsidRDefault="00BB7059" w:rsidP="00BB7059">
      <w:pPr>
        <w:rPr>
          <w:del w:id="100" w:author="Chen Aline" w:date="2018-12-06T18:30:00Z"/>
          <w:sz w:val="32"/>
        </w:rPr>
      </w:pPr>
    </w:p>
    <w:p w14:paraId="0E6DAF2F" w14:textId="47F3EB35" w:rsidR="00302948" w:rsidRDefault="00302948" w:rsidP="007E525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A767F">
        <w:rPr>
          <w:b/>
          <w:sz w:val="32"/>
        </w:rPr>
        <w:t>Open in Scratch</w:t>
      </w:r>
    </w:p>
    <w:p w14:paraId="466ADD58" w14:textId="4FACDC8E" w:rsidR="00061680" w:rsidRPr="007B15CF" w:rsidRDefault="009947A4" w:rsidP="0030294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69349E6" wp14:editId="13A14BF7">
                <wp:simplePos x="0" y="0"/>
                <wp:positionH relativeFrom="column">
                  <wp:posOffset>1447800</wp:posOffset>
                </wp:positionH>
                <wp:positionV relativeFrom="paragraph">
                  <wp:posOffset>685800</wp:posOffset>
                </wp:positionV>
                <wp:extent cx="2052536" cy="799303"/>
                <wp:effectExtent l="0" t="101600" r="30480" b="6477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2536" cy="79930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" o:spid="_x0000_s1026" style="position:absolute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54pt" to="275.6pt,116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ins w:id="101" w:author="Chen Aline" w:date="2018-12-06T18:30:00Z">
        <w:r w:rsidR="00B2413D">
          <w:rPr>
            <w:rFonts w:hint="eastAsia"/>
            <w:sz w:val="32"/>
            <w:lang w:eastAsia="zh-TW"/>
          </w:rPr>
          <w:tab/>
        </w:r>
        <w:r w:rsidR="00B2413D" w:rsidRPr="007E525A">
          <w:rPr>
            <w:noProof/>
            <w:sz w:val="32"/>
            <w:lang w:val="en-US" w:eastAsia="zh-TW"/>
            <w:rPrChange w:id="102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3596027D" wp14:editId="56EA3326">
              <wp:extent cx="4623784" cy="2160000"/>
              <wp:effectExtent l="12700" t="12700" r="12065" b="12065"/>
              <wp:docPr id="8" name="Picture 1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23784" cy="2160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ins>
      <w:del w:id="103" w:author="Chen Aline" w:date="2018-12-06T18:30:00Z">
        <w:r w:rsidR="00302948" w:rsidDel="00B2413D">
          <w:rPr>
            <w:rFonts w:hint="eastAsia"/>
            <w:sz w:val="32"/>
            <w:lang w:eastAsia="zh-TW"/>
          </w:rPr>
          <w:tab/>
        </w:r>
        <w:r w:rsidR="00BB7059" w:rsidDel="00B2413D">
          <w:rPr>
            <w:sz w:val="32"/>
          </w:rPr>
          <w:delText xml:space="preserve">Click the </w:delText>
        </w:r>
        <w:r w:rsidR="00BB7059" w:rsidDel="00B2413D">
          <w:rPr>
            <w:b/>
            <w:sz w:val="32"/>
          </w:rPr>
          <w:delText xml:space="preserve">Open in Scratch </w:delText>
        </w:r>
        <w:r w:rsidR="00BB7059" w:rsidDel="00B2413D">
          <w:rPr>
            <w:sz w:val="32"/>
          </w:rPr>
          <w:delText>button.</w:delText>
        </w:r>
        <w:r w:rsidR="007B15CF" w:rsidDel="00B2413D">
          <w:rPr>
            <w:sz w:val="32"/>
          </w:rPr>
          <w:br/>
        </w:r>
        <w:r w:rsidR="007E525A" w:rsidRPr="007E525A" w:rsidDel="00B2413D">
          <w:rPr>
            <w:noProof/>
            <w:sz w:val="32"/>
            <w:lang w:val="en-US" w:eastAsia="zh-TW"/>
            <w:rPrChange w:id="104">
              <w:rPr>
                <w:noProof/>
                <w:lang w:val="en-US" w:eastAsia="zh-TW"/>
              </w:rPr>
            </w:rPrChange>
          </w:rPr>
          <w:drawing>
            <wp:inline distT="0" distB="0" distL="0" distR="0" wp14:anchorId="45579C0E" wp14:editId="2241C199">
              <wp:extent cx="4623784" cy="2160000"/>
              <wp:effectExtent l="12700" t="12700" r="12065" b="12065"/>
              <wp:docPr id="119" name="Picture 119"/>
              <wp:cNvGraphicFramePr>
                <a:graphicFrameLocks xmlns:a="http://schemas.openxmlformats.org/drawingml/2006/main" noChangeAspect="1"/>
              </wp:cNvGraphicFramePr>
              <a:graphic xmlns:a="http://schemas.openxmlformats.org/drawingml/2006/main">
                <a:graphicData uri="http://schemas.openxmlformats.org/drawingml/2006/picture">
                  <pic:pic xmlns:pic="http://schemas.openxmlformats.org/drawingml/2006/picture">
                    <pic:nvPicPr>
                      <pic:cNvPr id="1" name=""/>
                      <pic:cNvPicPr/>
                    </pic:nvPicPr>
                    <pic:blipFill>
                      <a:blip r:embed="rId19"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4623784" cy="2160000"/>
                      </a:xfrm>
                      <a:prstGeom prst="rect">
                        <a:avLst/>
                      </a:prstGeom>
                      <a:ln w="9525" cap="flat" cmpd="sng" algn="ctr">
                        <a:solidFill>
                          <a:srgbClr val="4472C4"/>
                        </a:solidFill>
                        <a:prstDash val="solid"/>
                        <a:round/>
                        <a:headEnd type="none" w="med" len="med"/>
                        <a:tailEnd type="none" w="med" len="med"/>
                      </a:ln>
                    </pic:spPr>
                  </pic:pic>
                </a:graphicData>
              </a:graphic>
            </wp:inline>
          </w:drawing>
        </w:r>
      </w:del>
      <w:r>
        <w:rPr>
          <w:sz w:val="32"/>
        </w:rPr>
        <w:br/>
      </w:r>
    </w:p>
    <w:p w14:paraId="32EB920A" w14:textId="5C30D88F" w:rsidR="00F52DF8" w:rsidRPr="00285B17" w:rsidRDefault="00F52DF8" w:rsidP="000B4D0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載</w:t>
      </w:r>
      <w:proofErr w:type="spellStart"/>
      <w:r>
        <w:rPr>
          <w:rFonts w:hint="eastAsia"/>
          <w:sz w:val="32"/>
        </w:rPr>
        <w:t>入</w:t>
      </w:r>
      <w:r>
        <w:rPr>
          <w:sz w:val="32"/>
          <w:lang w:val="en-US"/>
        </w:rPr>
        <w:t>Face</w:t>
      </w:r>
      <w:proofErr w:type="spellEnd"/>
      <w:r>
        <w:rPr>
          <w:sz w:val="32"/>
          <w:lang w:val="en-US"/>
        </w:rPr>
        <w:t xml:space="preserve"> Lock</w:t>
      </w:r>
      <w:r>
        <w:rPr>
          <w:rFonts w:hint="eastAsia"/>
          <w:sz w:val="32"/>
          <w:lang w:val="en-US" w:eastAsia="zh-TW"/>
        </w:rPr>
        <w:t>專案</w:t>
      </w:r>
    </w:p>
    <w:p w14:paraId="58F0D9F0" w14:textId="656F482E" w:rsidR="00285B17" w:rsidRPr="00285B17" w:rsidRDefault="00285B17" w:rsidP="00650440">
      <w:pPr>
        <w:pStyle w:val="a5"/>
        <w:ind w:firstLine="720"/>
        <w:rPr>
          <w:sz w:val="28"/>
          <w:szCs w:val="28"/>
        </w:rPr>
      </w:pPr>
      <w:r w:rsidRPr="00650440">
        <w:rPr>
          <w:rFonts w:hint="eastAsia"/>
          <w:i/>
          <w:sz w:val="28"/>
          <w:szCs w:val="28"/>
        </w:rPr>
        <w:t>點選</w:t>
      </w:r>
      <w:r w:rsidRPr="00650440">
        <w:rPr>
          <w:b/>
          <w:i/>
          <w:sz w:val="28"/>
          <w:szCs w:val="28"/>
        </w:rPr>
        <w:t>Project templates</w:t>
      </w:r>
      <w:r w:rsidRPr="00650440">
        <w:rPr>
          <w:rFonts w:hint="eastAsia"/>
          <w:b/>
          <w:i/>
          <w:sz w:val="28"/>
          <w:szCs w:val="28"/>
          <w:lang w:eastAsia="zh-TW"/>
        </w:rPr>
        <w:t>，</w:t>
      </w:r>
      <w:r w:rsidRPr="00650440">
        <w:rPr>
          <w:rFonts w:hint="eastAsia"/>
          <w:i/>
          <w:sz w:val="28"/>
          <w:szCs w:val="28"/>
          <w:lang w:eastAsia="zh-TW"/>
        </w:rPr>
        <w:t>再點選</w:t>
      </w:r>
      <w:r w:rsidR="00650440">
        <w:rPr>
          <w:b/>
          <w:i/>
          <w:sz w:val="32"/>
        </w:rPr>
        <w:t>Face Lock</w:t>
      </w:r>
    </w:p>
    <w:p w14:paraId="141439C6" w14:textId="6CEF9E2B" w:rsidR="00B74A4A" w:rsidRPr="00B74A4A" w:rsidRDefault="000B4D03" w:rsidP="00F52DF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B6F0768" wp14:editId="1AD6D0BD">
                <wp:simplePos x="0" y="0"/>
                <wp:positionH relativeFrom="column">
                  <wp:posOffset>3048000</wp:posOffset>
                </wp:positionH>
                <wp:positionV relativeFrom="paragraph">
                  <wp:posOffset>608330</wp:posOffset>
                </wp:positionV>
                <wp:extent cx="2438400" cy="533400"/>
                <wp:effectExtent l="50800" t="50800" r="25400" b="1524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0" cy="53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0pt,47.9pt" to="6in,89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ins w:id="105" w:author="Chen Aline" w:date="2018-12-06T18:31:00Z">
        <w:r w:rsidR="00FE32BB">
          <w:rPr>
            <w:rFonts w:hint="eastAsia"/>
            <w:sz w:val="32"/>
            <w:lang w:eastAsia="zh-TW"/>
          </w:rPr>
          <w:tab/>
        </w:r>
      </w:ins>
      <w:del w:id="106" w:author="Chen Aline" w:date="2018-12-06T18:30:00Z">
        <w:r w:rsidR="00F52DF8" w:rsidDel="00FE32BB">
          <w:rPr>
            <w:rFonts w:hint="eastAsia"/>
            <w:sz w:val="32"/>
            <w:lang w:eastAsia="zh-TW"/>
          </w:rPr>
          <w:tab/>
        </w:r>
        <w:r w:rsidR="00B74A4A" w:rsidDel="00FE32BB">
          <w:rPr>
            <w:sz w:val="32"/>
          </w:rPr>
          <w:delText>Load the Face Lock template project</w:delText>
        </w:r>
        <w:r w:rsidR="007B15CF" w:rsidDel="00FE32BB">
          <w:rPr>
            <w:sz w:val="32"/>
          </w:rPr>
          <w:br/>
        </w:r>
        <w:r w:rsidR="007B15CF" w:rsidRPr="007B15CF" w:rsidDel="00FE32BB">
          <w:rPr>
            <w:i/>
            <w:sz w:val="32"/>
          </w:rPr>
          <w:delText xml:space="preserve">Click </w:delText>
        </w:r>
        <w:r w:rsidR="00B74A4A" w:rsidDel="00FE32BB">
          <w:rPr>
            <w:b/>
            <w:i/>
            <w:sz w:val="32"/>
          </w:rPr>
          <w:delText>Project templates</w:delText>
        </w:r>
        <w:r w:rsidR="007B15CF" w:rsidRPr="007B15CF" w:rsidDel="00FE32BB">
          <w:rPr>
            <w:i/>
            <w:sz w:val="32"/>
          </w:rPr>
          <w:delText xml:space="preserve"> -&gt; </w:delText>
        </w:r>
        <w:r w:rsidR="00B74A4A" w:rsidDel="00FE32BB">
          <w:rPr>
            <w:b/>
            <w:i/>
            <w:sz w:val="32"/>
          </w:rPr>
          <w:delText xml:space="preserve">Face Lock </w:delText>
        </w:r>
        <w:r w:rsidR="00B74A4A" w:rsidDel="00FE32BB">
          <w:rPr>
            <w:i/>
            <w:sz w:val="32"/>
          </w:rPr>
          <w:delText>as shown below</w:delText>
        </w:r>
        <w:r w:rsidDel="00FE32BB">
          <w:rPr>
            <w:i/>
            <w:sz w:val="32"/>
          </w:rPr>
          <w:br/>
        </w:r>
      </w:del>
      <w:r w:rsidRPr="000B4D03">
        <w:rPr>
          <w:noProof/>
          <w:sz w:val="32"/>
          <w:lang w:val="en-US" w:eastAsia="zh-TW"/>
        </w:rPr>
        <w:drawing>
          <wp:inline distT="0" distB="0" distL="0" distR="0" wp14:anchorId="30D57FD1" wp14:editId="7E267B0F">
            <wp:extent cx="5038318" cy="1595336"/>
            <wp:effectExtent l="12700" t="12700" r="16510" b="177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3278"/>
                    <a:stretch/>
                  </pic:blipFill>
                  <pic:spPr bwMode="auto">
                    <a:xfrm>
                      <a:off x="0" y="0"/>
                      <a:ext cx="5040000" cy="15958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0FCA1" w14:textId="169A6A70" w:rsidR="00716966" w:rsidRPr="00B74A4A" w:rsidRDefault="00716966" w:rsidP="00B74A4A">
      <w:pPr>
        <w:rPr>
          <w:sz w:val="32"/>
        </w:rPr>
      </w:pPr>
    </w:p>
    <w:p w14:paraId="021B62B7" w14:textId="0EB21646" w:rsidR="0049408C" w:rsidRDefault="0049408C" w:rsidP="009947A4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</w:t>
      </w:r>
      <w:r w:rsidR="00361C8F">
        <w:rPr>
          <w:rFonts w:hint="eastAsia"/>
          <w:sz w:val="32"/>
          <w:lang w:eastAsia="zh-TW"/>
        </w:rPr>
        <w:t>（如下圖）</w:t>
      </w:r>
    </w:p>
    <w:p w14:paraId="02A58A08" w14:textId="3E12B18F" w:rsidR="00175A49" w:rsidRPr="009947A4" w:rsidRDefault="002B5DAD" w:rsidP="0049408C">
      <w:pPr>
        <w:pStyle w:val="a5"/>
        <w:ind w:firstLine="720"/>
        <w:rPr>
          <w:sz w:val="32"/>
        </w:rPr>
      </w:pPr>
      <w:del w:id="107" w:author="Chen Aline" w:date="2018-12-06T18:31:00Z">
        <w:r w:rsidDel="00FE32BB">
          <w:rPr>
            <w:sz w:val="32"/>
          </w:rPr>
          <w:delText>Create this script</w:delText>
        </w:r>
        <w:r w:rsidDel="00FE32BB">
          <w:rPr>
            <w:sz w:val="32"/>
          </w:rPr>
          <w:br/>
        </w:r>
      </w:del>
      <w:r w:rsidR="00175A49" w:rsidRPr="00175A49">
        <w:rPr>
          <w:noProof/>
          <w:sz w:val="32"/>
          <w:lang w:val="en-US" w:eastAsia="zh-TW"/>
        </w:rPr>
        <w:drawing>
          <wp:inline distT="0" distB="0" distL="0" distR="0" wp14:anchorId="2CE63FF9" wp14:editId="36EE2C1A">
            <wp:extent cx="5101517" cy="2268000"/>
            <wp:effectExtent l="12700" t="12700" r="17145" b="184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7194"/>
                    <a:stretch/>
                  </pic:blipFill>
                  <pic:spPr bwMode="auto">
                    <a:xfrm>
                      <a:off x="0" y="0"/>
                      <a:ext cx="5101517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C40E" w14:textId="2524F0C3" w:rsidR="008E0232" w:rsidRPr="008E0232" w:rsidRDefault="008E0232" w:rsidP="008E0232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val="en-US" w:eastAsia="zh-TW"/>
        </w:rPr>
        <w:t>『造型』，再</w:t>
      </w: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『從攝影裝置錄製新造型』</w:t>
      </w:r>
    </w:p>
    <w:p w14:paraId="68528148" w14:textId="1768848D" w:rsidR="002B5DAD" w:rsidRDefault="00376D47">
      <w:pPr>
        <w:pStyle w:val="a5"/>
        <w:ind w:left="1440"/>
        <w:rPr>
          <w:sz w:val="32"/>
          <w:lang w:eastAsia="zh-TW"/>
        </w:rPr>
        <w:pPrChange w:id="108" w:author="Chen Aline" w:date="2018-12-06T18:31:00Z">
          <w:pPr>
            <w:pStyle w:val="a5"/>
          </w:pPr>
        </w:pPrChange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8D22702" wp14:editId="12283EE8">
                <wp:simplePos x="0" y="0"/>
                <wp:positionH relativeFrom="column">
                  <wp:posOffset>1447800</wp:posOffset>
                </wp:positionH>
                <wp:positionV relativeFrom="paragraph">
                  <wp:posOffset>571500</wp:posOffset>
                </wp:positionV>
                <wp:extent cx="1943100" cy="317500"/>
                <wp:effectExtent l="25400" t="152400" r="0" b="11430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3100" cy="31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6" o:spid="_x0000_s1026" style="position:absolute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4pt,45pt" to="267pt,70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59B2F5" wp14:editId="1F3367F7">
                <wp:simplePos x="0" y="0"/>
                <wp:positionH relativeFrom="column">
                  <wp:posOffset>3429000</wp:posOffset>
                </wp:positionH>
                <wp:positionV relativeFrom="paragraph">
                  <wp:posOffset>1257300</wp:posOffset>
                </wp:positionV>
                <wp:extent cx="1930400" cy="215900"/>
                <wp:effectExtent l="0" t="177800" r="25400" b="11430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0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7" o:spid="_x0000_s1026" style="position:absolute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0pt,99pt" to="422pt,11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ins w:id="109" w:author="Chen Aline" w:date="2018-12-06T18:31:00Z">
        <w:r>
          <w:rPr>
            <w:rFonts w:hint="eastAsia"/>
            <w:sz w:val="32"/>
            <w:lang w:eastAsia="zh-TW"/>
          </w:rPr>
          <w:tab/>
        </w:r>
      </w:ins>
      <w:del w:id="110" w:author="Chen Aline" w:date="2018-12-06T18:31:00Z">
        <w:r w:rsidR="008E0232" w:rsidDel="00FE32BB">
          <w:rPr>
            <w:rFonts w:hint="eastAsia"/>
            <w:sz w:val="32"/>
            <w:lang w:eastAsia="zh-TW"/>
          </w:rPr>
          <w:tab/>
        </w:r>
        <w:r w:rsidR="00175A49" w:rsidDel="00FE32BB">
          <w:rPr>
            <w:sz w:val="32"/>
          </w:rPr>
          <w:delText>Click on the “</w:delText>
        </w:r>
        <w:r w:rsidR="00175A49" w:rsidRPr="0087577E" w:rsidDel="00FE32BB">
          <w:rPr>
            <w:b/>
            <w:sz w:val="32"/>
          </w:rPr>
          <w:delText>Costumes</w:delText>
        </w:r>
        <w:r w:rsidR="00175A49" w:rsidDel="00FE32BB">
          <w:rPr>
            <w:sz w:val="32"/>
          </w:rPr>
          <w:delText xml:space="preserve">” tab, </w:delText>
        </w:r>
        <w:r w:rsidR="00175A49" w:rsidDel="00FE32BB">
          <w:rPr>
            <w:sz w:val="32"/>
          </w:rPr>
          <w:br/>
          <w:delText>then click on the “</w:delText>
        </w:r>
        <w:r w:rsidR="00175A49" w:rsidRPr="0087577E" w:rsidDel="00FE32BB">
          <w:rPr>
            <w:b/>
            <w:sz w:val="32"/>
          </w:rPr>
          <w:delText>New costume from camera</w:delText>
        </w:r>
        <w:r w:rsidR="00175A49" w:rsidDel="00FE32BB">
          <w:rPr>
            <w:sz w:val="32"/>
          </w:rPr>
          <w:delText>” button</w:delText>
        </w:r>
        <w:r w:rsidR="00175A49" w:rsidDel="00FE32BB">
          <w:rPr>
            <w:sz w:val="32"/>
          </w:rPr>
          <w:br/>
        </w:r>
      </w:del>
      <w:r w:rsidR="00175A49" w:rsidRPr="00175A49">
        <w:rPr>
          <w:noProof/>
          <w:sz w:val="32"/>
          <w:lang w:val="en-US" w:eastAsia="zh-TW"/>
        </w:rPr>
        <w:drawing>
          <wp:inline distT="0" distB="0" distL="0" distR="0" wp14:anchorId="72A03151" wp14:editId="4250AF0B">
            <wp:extent cx="5724000" cy="3143496"/>
            <wp:effectExtent l="12700" t="12700" r="16510" b="190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11" w:author="Chen Aline" w:date="2018-12-06T18:31:00Z">
        <w:r w:rsidR="009947A4" w:rsidDel="002A1D45">
          <w:rPr>
            <w:sz w:val="32"/>
          </w:rPr>
          <w:br/>
        </w:r>
        <w:r w:rsidR="00325736" w:rsidDel="002A1D45">
          <w:rPr>
            <w:sz w:val="32"/>
          </w:rPr>
          <w:br/>
        </w:r>
      </w:del>
    </w:p>
    <w:p w14:paraId="2DBB7EF4" w14:textId="2EF43DA9" w:rsidR="00AF661A" w:rsidRDefault="00AF661A" w:rsidP="00FD42AA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使用攝影鏡頭拍一張不被允許解鎖手機的人臉照片</w:t>
      </w:r>
    </w:p>
    <w:p w14:paraId="27D688EE" w14:textId="19A6B317" w:rsidR="00FD42AA" w:rsidRDefault="00FD42AA" w:rsidP="00AF661A">
      <w:pPr>
        <w:pStyle w:val="a5"/>
        <w:ind w:firstLine="720"/>
        <w:rPr>
          <w:sz w:val="32"/>
          <w:lang w:eastAsia="zh-TW"/>
        </w:rPr>
      </w:pPr>
      <w:del w:id="112" w:author="Chen Aline" w:date="2018-12-06T18:31:00Z">
        <w:r w:rsidDel="002A1D45">
          <w:rPr>
            <w:sz w:val="32"/>
          </w:rPr>
          <w:delText>Use the webcam to take a photo of a face that should not be allowed to use the phone</w:delText>
        </w:r>
        <w:r w:rsidDel="002A1D45">
          <w:rPr>
            <w:sz w:val="32"/>
          </w:rPr>
          <w:br/>
        </w:r>
      </w:del>
      <w:r w:rsidRPr="00FD42AA">
        <w:rPr>
          <w:noProof/>
          <w:sz w:val="32"/>
          <w:lang w:val="en-US" w:eastAsia="zh-TW"/>
        </w:rPr>
        <w:drawing>
          <wp:inline distT="0" distB="0" distL="0" distR="0" wp14:anchorId="22A7B194" wp14:editId="703D86B5">
            <wp:extent cx="5724000" cy="3148477"/>
            <wp:effectExtent l="12700" t="12700" r="16510" b="139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84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13" w:author="Chen Aline" w:date="2018-12-06T18:31:00Z">
        <w:r w:rsidDel="002A1D45">
          <w:rPr>
            <w:sz w:val="32"/>
          </w:rPr>
          <w:br/>
        </w:r>
        <w:r w:rsidR="0087577E" w:rsidDel="002A1D45">
          <w:rPr>
            <w:sz w:val="32"/>
          </w:rPr>
          <w:br/>
        </w:r>
        <w:r w:rsidR="00325736" w:rsidDel="002A1D45">
          <w:rPr>
            <w:sz w:val="32"/>
          </w:rPr>
          <w:br/>
        </w:r>
      </w:del>
    </w:p>
    <w:p w14:paraId="51BC6777" w14:textId="77777777" w:rsidR="002A1D45" w:rsidRDefault="00AF661A" w:rsidP="00483485">
      <w:pPr>
        <w:pStyle w:val="a5"/>
        <w:numPr>
          <w:ilvl w:val="0"/>
          <w:numId w:val="1"/>
        </w:numPr>
        <w:rPr>
          <w:ins w:id="114" w:author="Chen Aline" w:date="2018-12-06T18:31:00Z"/>
          <w:sz w:val="32"/>
          <w:lang w:eastAsia="zh-TW"/>
        </w:rPr>
      </w:pPr>
      <w:r>
        <w:rPr>
          <w:rFonts w:hint="eastAsia"/>
          <w:sz w:val="32"/>
          <w:lang w:eastAsia="zh-TW"/>
        </w:rPr>
        <w:t>再次點選</w:t>
      </w:r>
      <w:r>
        <w:rPr>
          <w:rFonts w:hint="eastAsia"/>
          <w:sz w:val="32"/>
          <w:lang w:eastAsia="zh-TW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『從攝影裝置錄製新造型』</w:t>
      </w:r>
      <w:r w:rsidR="00483485">
        <w:rPr>
          <w:rFonts w:hint="eastAsia"/>
          <w:sz w:val="32"/>
          <w:lang w:val="en-US" w:eastAsia="zh-TW"/>
        </w:rPr>
        <w:t>，</w:t>
      </w:r>
      <w:r w:rsidR="00483485">
        <w:rPr>
          <w:rFonts w:hint="eastAsia"/>
          <w:sz w:val="32"/>
          <w:lang w:eastAsia="zh-TW"/>
        </w:rPr>
        <w:t>拍一張可允許解鎖手機</w:t>
      </w:r>
    </w:p>
    <w:p w14:paraId="3DAFE1F1" w14:textId="43DA22B0" w:rsidR="00AF661A" w:rsidRPr="00483485" w:rsidRDefault="00483485">
      <w:pPr>
        <w:pStyle w:val="a5"/>
        <w:ind w:firstLine="720"/>
        <w:rPr>
          <w:sz w:val="32"/>
          <w:lang w:eastAsia="zh-TW"/>
        </w:rPr>
        <w:pPrChange w:id="115" w:author="Chen Aline" w:date="2018-12-06T18:32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eastAsia="zh-TW"/>
        </w:rPr>
        <w:t>的人臉照片</w:t>
      </w:r>
    </w:p>
    <w:p w14:paraId="49772BBA" w14:textId="5A37C6AE" w:rsidR="0087577E" w:rsidRDefault="00325736">
      <w:pPr>
        <w:pStyle w:val="a5"/>
        <w:ind w:left="1440"/>
        <w:rPr>
          <w:sz w:val="32"/>
          <w:lang w:eastAsia="zh-TW"/>
        </w:rPr>
        <w:pPrChange w:id="116" w:author="Chen Aline" w:date="2018-12-06T18:34:00Z">
          <w:pPr>
            <w:pStyle w:val="a5"/>
          </w:pPr>
        </w:pPrChange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0EC4F4C" wp14:editId="28BF8034">
                <wp:simplePos x="0" y="0"/>
                <wp:positionH relativeFrom="column">
                  <wp:posOffset>3505200</wp:posOffset>
                </wp:positionH>
                <wp:positionV relativeFrom="paragraph">
                  <wp:posOffset>800100</wp:posOffset>
                </wp:positionV>
                <wp:extent cx="1930400" cy="215900"/>
                <wp:effectExtent l="0" t="177800" r="25400" b="1143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0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6pt,63pt" to="428pt,80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" strokecolor="#4472c4 [3204]" strokeweight="7.5pt">
                <v:stroke endarrow="block" joinstyle="miter"/>
              </v:line>
            </w:pict>
          </mc:Fallback>
        </mc:AlternateContent>
      </w:r>
      <w:ins w:id="117" w:author="Chen Aline" w:date="2018-12-06T18:34:00Z">
        <w:r w:rsidR="00D80C77">
          <w:rPr>
            <w:rFonts w:hint="eastAsia"/>
            <w:sz w:val="32"/>
            <w:lang w:eastAsia="zh-TW"/>
          </w:rPr>
          <w:tab/>
        </w:r>
      </w:ins>
      <w:del w:id="118" w:author="Chen Aline" w:date="2018-12-06T18:31:00Z">
        <w:r w:rsidR="0087577E" w:rsidDel="002A1D45">
          <w:rPr>
            <w:sz w:val="32"/>
          </w:rPr>
          <w:delText>Click the “</w:delText>
        </w:r>
        <w:r w:rsidR="0087577E" w:rsidRPr="0087577E" w:rsidDel="002A1D45">
          <w:rPr>
            <w:b/>
            <w:sz w:val="32"/>
          </w:rPr>
          <w:delText>New costume from camera</w:delText>
        </w:r>
        <w:r w:rsidR="0087577E" w:rsidDel="002A1D45">
          <w:rPr>
            <w:sz w:val="32"/>
          </w:rPr>
          <w:delText xml:space="preserve">” button again, and take a photo of a face that should be allowed to use the phone </w:delText>
        </w:r>
        <w:r w:rsidR="0087577E" w:rsidDel="002A1D45">
          <w:rPr>
            <w:sz w:val="32"/>
          </w:rPr>
          <w:br/>
        </w:r>
      </w:del>
      <w:r w:rsidR="0087577E" w:rsidRPr="0087577E">
        <w:rPr>
          <w:noProof/>
          <w:sz w:val="32"/>
          <w:lang w:val="en-US" w:eastAsia="zh-TW"/>
        </w:rPr>
        <w:drawing>
          <wp:inline distT="0" distB="0" distL="0" distR="0" wp14:anchorId="56CA015C" wp14:editId="104CE62E">
            <wp:extent cx="5724000" cy="3143499"/>
            <wp:effectExtent l="12700" t="12700" r="16510" b="190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19" w:author="Chen Aline" w:date="2018-12-06T18:34:00Z">
        <w:r w:rsidR="0087577E" w:rsidDel="00D80C77">
          <w:rPr>
            <w:sz w:val="32"/>
          </w:rPr>
          <w:br/>
        </w:r>
      </w:del>
    </w:p>
    <w:p w14:paraId="6BEB60AA" w14:textId="77777777" w:rsidR="00C72A40" w:rsidDel="005760E2" w:rsidRDefault="00C72A40" w:rsidP="00C72A40">
      <w:pPr>
        <w:pStyle w:val="a5"/>
        <w:numPr>
          <w:ilvl w:val="0"/>
          <w:numId w:val="1"/>
        </w:numPr>
        <w:rPr>
          <w:del w:id="120" w:author="Chen Aline" w:date="2018-12-06T18:35:00Z"/>
          <w:sz w:val="32"/>
        </w:rPr>
      </w:pPr>
      <w:proofErr w:type="spellStart"/>
      <w:r>
        <w:rPr>
          <w:rFonts w:hint="eastAsia"/>
          <w:sz w:val="32"/>
        </w:rPr>
        <w:t>點選『舞台</w:t>
      </w:r>
      <w:proofErr w:type="spellEnd"/>
      <w:r>
        <w:rPr>
          <w:rFonts w:hint="eastAsia"/>
          <w:sz w:val="32"/>
        </w:rPr>
        <w:t>』</w:t>
      </w:r>
    </w:p>
    <w:p w14:paraId="01FF3C76" w14:textId="59F8AF54" w:rsidR="00C72A40" w:rsidRPr="005760E2" w:rsidDel="005760E2" w:rsidRDefault="00C72A40">
      <w:pPr>
        <w:pStyle w:val="a5"/>
        <w:numPr>
          <w:ilvl w:val="0"/>
          <w:numId w:val="1"/>
        </w:numPr>
        <w:rPr>
          <w:del w:id="121" w:author="Chen Aline" w:date="2018-12-06T18:35:00Z"/>
          <w:sz w:val="32"/>
          <w:lang w:eastAsia="zh-TW"/>
          <w:rPrChange w:id="122" w:author="Chen Aline" w:date="2018-12-06T18:35:00Z">
            <w:rPr>
              <w:del w:id="123" w:author="Chen Aline" w:date="2018-12-06T18:35:00Z"/>
              <w:lang w:eastAsia="zh-TW"/>
            </w:rPr>
          </w:rPrChange>
        </w:rPr>
        <w:pPrChange w:id="124" w:author="Chen Aline" w:date="2018-12-06T18:35:00Z">
          <w:pPr>
            <w:pStyle w:val="a5"/>
          </w:pPr>
        </w:pPrChange>
      </w:pPr>
    </w:p>
    <w:p w14:paraId="014D8D3D" w14:textId="77777777" w:rsidR="005760E2" w:rsidRPr="005760E2" w:rsidRDefault="0065255E">
      <w:pPr>
        <w:pStyle w:val="a5"/>
        <w:numPr>
          <w:ilvl w:val="0"/>
          <w:numId w:val="1"/>
        </w:numPr>
        <w:rPr>
          <w:ins w:id="125" w:author="Chen Aline" w:date="2018-12-06T18:36:00Z"/>
          <w:rPrChange w:id="126" w:author="Chen Aline" w:date="2018-12-06T18:36:00Z">
            <w:rPr>
              <w:ins w:id="127" w:author="Chen Aline" w:date="2018-12-06T18:36:00Z"/>
              <w:b/>
              <w:lang w:eastAsia="zh-TW"/>
            </w:rPr>
          </w:rPrChange>
        </w:rPr>
        <w:pPrChange w:id="128" w:author="Chen Aline" w:date="2018-12-06T18:35:00Z">
          <w:pPr>
            <w:pStyle w:val="a5"/>
          </w:pPr>
        </w:pPrChange>
      </w:pPr>
      <w:r>
        <w:rPr>
          <w:noProof/>
          <w:lang w:val="en-US" w:eastAsia="zh-TW"/>
        </w:rPr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3FD66DD" wp14:editId="5B1F4721">
                <wp:simplePos x="0" y="0"/>
                <wp:positionH relativeFrom="column">
                  <wp:posOffset>1295400</wp:posOffset>
                </wp:positionH>
                <wp:positionV relativeFrom="paragraph">
                  <wp:posOffset>1911350</wp:posOffset>
                </wp:positionV>
                <wp:extent cx="4000500" cy="558800"/>
                <wp:effectExtent l="50800" t="50800" r="12700" b="17780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0" cy="558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2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2pt,150.5pt" to="417pt,19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del w:id="129" w:author="Chen Aline" w:date="2018-12-06T18:35:00Z">
        <w:r w:rsidR="00C72A40" w:rsidDel="005760E2">
          <w:rPr>
            <w:rFonts w:hint="eastAsia"/>
            <w:lang w:eastAsia="zh-TW"/>
          </w:rPr>
          <w:tab/>
        </w:r>
        <w:r w:rsidR="00641F85" w:rsidDel="005760E2">
          <w:delText xml:space="preserve">Click on the </w:delText>
        </w:r>
        <w:r w:rsidR="00641F85" w:rsidDel="005760E2">
          <w:rPr>
            <w:b/>
          </w:rPr>
          <w:delText xml:space="preserve">Stage </w:delText>
        </w:r>
      </w:del>
      <w:del w:id="130" w:author="Chen Aline" w:date="2018-12-06T18:36:00Z">
        <w:r w:rsidR="005D1EE3" w:rsidDel="005760E2">
          <w:br/>
        </w:r>
      </w:del>
    </w:p>
    <w:p w14:paraId="70FF7539" w14:textId="6F0FCC9B" w:rsidR="00716966" w:rsidDel="00DB56DF" w:rsidRDefault="005D1EE3">
      <w:pPr>
        <w:ind w:left="1440"/>
        <w:rPr>
          <w:del w:id="131" w:author="Chen Aline" w:date="2018-12-06T18:36:00Z"/>
          <w:lang w:eastAsia="zh-TW"/>
        </w:rPr>
        <w:pPrChange w:id="132" w:author="Chen Aline" w:date="2018-12-06T18:36:00Z">
          <w:pPr>
            <w:pStyle w:val="a5"/>
          </w:pPr>
        </w:pPrChange>
      </w:pPr>
      <w:r w:rsidRPr="005D1EE3">
        <w:rPr>
          <w:noProof/>
          <w:lang w:val="en-US" w:eastAsia="zh-TW"/>
        </w:rPr>
        <w:drawing>
          <wp:inline distT="0" distB="0" distL="0" distR="0" wp14:anchorId="0CF4F80E" wp14:editId="69A71135">
            <wp:extent cx="5400000" cy="2750609"/>
            <wp:effectExtent l="12700" t="12700" r="10795" b="184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506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del w:id="133" w:author="Chen Aline" w:date="2018-12-06T18:36:00Z">
        <w:r w:rsidDel="00DB56DF">
          <w:br/>
        </w:r>
      </w:del>
    </w:p>
    <w:p w14:paraId="203E9E19" w14:textId="4C294AF9" w:rsidR="00641F85" w:rsidRPr="00641F85" w:rsidRDefault="00641F85">
      <w:pPr>
        <w:ind w:left="1440"/>
        <w:rPr>
          <w:sz w:val="32"/>
        </w:rPr>
        <w:pPrChange w:id="134" w:author="Chen Aline" w:date="2018-12-06T18:36:00Z">
          <w:pPr/>
        </w:pPrChange>
      </w:pPr>
    </w:p>
    <w:p w14:paraId="5403927A" w14:textId="2817257E" w:rsidR="00361C8F" w:rsidRDefault="00361C8F" w:rsidP="002073F3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408EB04A" w14:textId="106FC9B3" w:rsidR="006351B8" w:rsidRPr="006351B8" w:rsidRDefault="00755BBE" w:rsidP="006351B8">
      <w:pPr>
        <w:pStyle w:val="a5"/>
        <w:ind w:left="1440"/>
        <w:rPr>
          <w:i/>
          <w:sz w:val="28"/>
          <w:szCs w:val="28"/>
          <w:lang w:eastAsia="zh-TW"/>
        </w:rPr>
      </w:pPr>
      <w:ins w:id="135" w:author="Sung-Shine Lee" w:date="2018-12-05T22:57:00Z">
        <w:r>
          <w:rPr>
            <w:rFonts w:hint="eastAsia"/>
            <w:i/>
            <w:sz w:val="28"/>
            <w:szCs w:val="28"/>
            <w:lang w:eastAsia="zh-TW"/>
          </w:rPr>
          <w:t>這</w:t>
        </w:r>
      </w:ins>
      <w:ins w:id="136" w:author="Sung-Shine Lee" w:date="2018-12-06T00:26:00Z">
        <w:r w:rsidR="00DF36C9">
          <w:rPr>
            <w:rFonts w:hint="eastAsia"/>
            <w:i/>
            <w:sz w:val="28"/>
            <w:szCs w:val="28"/>
            <w:lang w:eastAsia="zh-TW"/>
          </w:rPr>
          <w:t>些程式可以</w:t>
        </w:r>
      </w:ins>
      <w:ins w:id="137" w:author="Sung-Shine Lee" w:date="2018-12-06T00:27:00Z">
        <w:r w:rsidR="00633EAE">
          <w:rPr>
            <w:rFonts w:hint="eastAsia"/>
            <w:i/>
            <w:sz w:val="28"/>
            <w:szCs w:val="28"/>
            <w:lang w:eastAsia="zh-TW"/>
          </w:rPr>
          <w:t>控制</w:t>
        </w:r>
      </w:ins>
      <w:ins w:id="138" w:author="Sung-Shine Lee" w:date="2018-12-06T00:26:00Z">
        <w:r w:rsidR="00DF36C9">
          <w:rPr>
            <w:rFonts w:hint="eastAsia"/>
            <w:i/>
            <w:sz w:val="28"/>
            <w:szCs w:val="28"/>
            <w:lang w:eastAsia="zh-TW"/>
          </w:rPr>
          <w:t>手機螢幕</w:t>
        </w:r>
      </w:ins>
      <w:ins w:id="139" w:author="Sung-Shine Lee" w:date="2018-12-06T00:27:00Z">
        <w:r w:rsidR="00633EAE">
          <w:rPr>
            <w:rFonts w:hint="eastAsia"/>
            <w:i/>
            <w:sz w:val="28"/>
            <w:szCs w:val="28"/>
            <w:lang w:eastAsia="zh-TW"/>
          </w:rPr>
          <w:t>，使其</w:t>
        </w:r>
      </w:ins>
      <w:ins w:id="140" w:author="Sung-Shine Lee" w:date="2018-12-06T00:26:00Z">
        <w:r w:rsidR="00633EAE">
          <w:rPr>
            <w:rFonts w:hint="eastAsia"/>
            <w:i/>
            <w:sz w:val="28"/>
            <w:szCs w:val="28"/>
            <w:lang w:eastAsia="zh-TW"/>
          </w:rPr>
          <w:t>顯示</w:t>
        </w:r>
      </w:ins>
      <w:ins w:id="141" w:author="Sung-Shine Lee" w:date="2018-12-06T00:27:00Z">
        <w:r w:rsidR="00633EAE">
          <w:rPr>
            <w:rFonts w:hint="eastAsia"/>
            <w:i/>
            <w:sz w:val="28"/>
            <w:szCs w:val="28"/>
            <w:lang w:eastAsia="zh-TW"/>
          </w:rPr>
          <w:t>不同的鎖定狀態。</w:t>
        </w:r>
      </w:ins>
      <w:del w:id="142" w:author="Sung-Shine Lee" w:date="2018-12-06T00:27:00Z">
        <w:r w:rsidR="00F96A8B" w:rsidDel="00633EAE">
          <w:rPr>
            <w:rFonts w:hint="eastAsia"/>
            <w:i/>
            <w:sz w:val="28"/>
            <w:szCs w:val="28"/>
            <w:lang w:eastAsia="zh-TW"/>
          </w:rPr>
          <w:delText>這些程式</w:delText>
        </w:r>
        <w:r w:rsidR="00D531BF" w:rsidDel="00633EAE">
          <w:rPr>
            <w:rFonts w:hint="eastAsia"/>
            <w:i/>
            <w:sz w:val="28"/>
            <w:szCs w:val="28"/>
            <w:lang w:eastAsia="zh-TW"/>
          </w:rPr>
          <w:delText>可以讓手機螢幕</w:delText>
        </w:r>
        <w:r w:rsidR="00F96A8B" w:rsidDel="00633EAE">
          <w:rPr>
            <w:rFonts w:hint="eastAsia"/>
            <w:i/>
            <w:sz w:val="28"/>
            <w:szCs w:val="28"/>
            <w:lang w:eastAsia="zh-TW"/>
          </w:rPr>
          <w:delText>依據</w:delText>
        </w:r>
        <w:r w:rsidR="00D531BF" w:rsidDel="00633EAE">
          <w:rPr>
            <w:rFonts w:hint="eastAsia"/>
            <w:i/>
            <w:sz w:val="28"/>
            <w:szCs w:val="28"/>
            <w:lang w:eastAsia="zh-TW"/>
          </w:rPr>
          <w:delText>是否已鎖定來更新至</w:delText>
        </w:r>
        <w:r w:rsidR="00F96A8B" w:rsidDel="00633EAE">
          <w:rPr>
            <w:rFonts w:hint="eastAsia"/>
            <w:i/>
            <w:sz w:val="28"/>
            <w:szCs w:val="28"/>
            <w:lang w:eastAsia="zh-TW"/>
          </w:rPr>
          <w:delText>新</w:delText>
        </w:r>
        <w:r w:rsidR="00D531BF" w:rsidDel="00633EAE">
          <w:rPr>
            <w:rFonts w:hint="eastAsia"/>
            <w:i/>
            <w:sz w:val="28"/>
            <w:szCs w:val="28"/>
            <w:lang w:eastAsia="zh-TW"/>
          </w:rPr>
          <w:delText>狀態</w:delText>
        </w:r>
      </w:del>
    </w:p>
    <w:p w14:paraId="6343E42F" w14:textId="3467170E" w:rsidR="00BB232B" w:rsidRPr="00BB232B" w:rsidRDefault="002073F3" w:rsidP="00361C8F">
      <w:pPr>
        <w:pStyle w:val="a5"/>
        <w:ind w:firstLine="720"/>
        <w:rPr>
          <w:sz w:val="32"/>
        </w:rPr>
      </w:pPr>
      <w:del w:id="143" w:author="Chen Aline" w:date="2018-12-06T18:36:00Z">
        <w:r w:rsidDel="00DB56DF">
          <w:rPr>
            <w:sz w:val="32"/>
          </w:rPr>
          <w:delText>Create the following scripts</w:delText>
        </w:r>
        <w:r w:rsidDel="00DB56DF">
          <w:rPr>
            <w:sz w:val="32"/>
          </w:rPr>
          <w:br/>
        </w:r>
        <w:r w:rsidRPr="00D531BF" w:rsidDel="00DB56DF">
          <w:rPr>
            <w:i/>
            <w:color w:val="FF0000"/>
            <w:sz w:val="32"/>
          </w:rPr>
          <w:delText>These will make the phone screen update based on whether it is locked.</w:delText>
        </w:r>
        <w:r w:rsidR="00BB232B" w:rsidRPr="00D531BF" w:rsidDel="00DB56DF">
          <w:rPr>
            <w:color w:val="FF0000"/>
            <w:sz w:val="32"/>
          </w:rPr>
          <w:br/>
        </w:r>
      </w:del>
      <w:r w:rsidRPr="002073F3">
        <w:rPr>
          <w:noProof/>
          <w:sz w:val="32"/>
          <w:lang w:val="en-US" w:eastAsia="zh-TW"/>
        </w:rPr>
        <w:drawing>
          <wp:inline distT="0" distB="0" distL="0" distR="0" wp14:anchorId="1B46C034" wp14:editId="4BE66F1C">
            <wp:extent cx="5724000" cy="852793"/>
            <wp:effectExtent l="12700" t="12700" r="3810" b="114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852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A7055B7" w14:textId="40AA8DC3" w:rsidR="008D6821" w:rsidRDefault="008D6821" w:rsidP="0087577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測試時間到</w:t>
      </w:r>
      <w:proofErr w:type="gramStart"/>
      <w:r>
        <w:rPr>
          <w:rFonts w:hint="eastAsia"/>
          <w:sz w:val="32"/>
        </w:rPr>
        <w:t>！點擊綠旗</w:t>
      </w:r>
      <w:proofErr w:type="gramEnd"/>
    </w:p>
    <w:p w14:paraId="5B1CA56D" w14:textId="1027FF7D" w:rsidR="00413816" w:rsidRPr="00413816" w:rsidRDefault="000F7060">
      <w:pPr>
        <w:pStyle w:val="a5"/>
        <w:ind w:left="1440"/>
        <w:rPr>
          <w:sz w:val="32"/>
        </w:rPr>
        <w:pPrChange w:id="144" w:author="Chen Aline" w:date="2018-12-06T18:36:00Z">
          <w:pPr>
            <w:pStyle w:val="a5"/>
          </w:pPr>
        </w:pPrChange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A0141A3" wp14:editId="39C64B3E">
                <wp:simplePos x="0" y="0"/>
                <wp:positionH relativeFrom="column">
                  <wp:posOffset>2432050</wp:posOffset>
                </wp:positionH>
                <wp:positionV relativeFrom="paragraph">
                  <wp:posOffset>640715</wp:posOffset>
                </wp:positionV>
                <wp:extent cx="2743200" cy="2476500"/>
                <wp:effectExtent l="25400" t="25400" r="38100" b="3810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3200" cy="2476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aink="http://schemas.microsoft.com/office/drawing/2016/ink" xmlns:am3d="http://schemas.microsoft.com/office/drawing/2017/model3d" xmlns:w15="http://schemas.microsoft.com/office/word/2012/wordml" xmlns:w16cid="http://schemas.microsoft.com/office/word/2016/wordml/cid" xmlns:w16se="http://schemas.microsoft.com/office/word/2015/wordml/symex">
            <w:pict>
              <v:line id="Straight Connector 140" o:spid="_x0000_s1026" style="position:absolute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5pt,50.45pt" to="407.5pt,24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ins w:id="145" w:author="Chen Aline" w:date="2018-12-06T18:36:00Z">
        <w:r w:rsidR="00887DBF">
          <w:rPr>
            <w:rFonts w:hint="eastAsia"/>
            <w:sz w:val="32"/>
            <w:lang w:eastAsia="zh-TW"/>
          </w:rPr>
          <w:tab/>
        </w:r>
      </w:ins>
      <w:del w:id="146" w:author="Chen Aline" w:date="2018-12-06T18:36:00Z">
        <w:r w:rsidR="008D6821" w:rsidDel="00887DBF">
          <w:rPr>
            <w:rFonts w:hint="eastAsia"/>
            <w:sz w:val="32"/>
            <w:lang w:eastAsia="zh-TW"/>
          </w:rPr>
          <w:tab/>
        </w:r>
        <w:r w:rsidR="0087577E" w:rsidDel="00887DBF">
          <w:rPr>
            <w:sz w:val="32"/>
          </w:rPr>
          <w:delText>It’s time to test! Click the green flag</w:delText>
        </w:r>
        <w:r w:rsidR="00F96E43" w:rsidDel="00887DBF">
          <w:rPr>
            <w:sz w:val="32"/>
          </w:rPr>
          <w:br/>
        </w:r>
      </w:del>
      <w:r w:rsidR="0087577E" w:rsidRPr="0087577E">
        <w:rPr>
          <w:noProof/>
          <w:sz w:val="32"/>
          <w:lang w:val="en-US" w:eastAsia="zh-TW"/>
        </w:rPr>
        <w:drawing>
          <wp:inline distT="0" distB="0" distL="0" distR="0" wp14:anchorId="3A318FB0" wp14:editId="56B8152A">
            <wp:extent cx="5724000" cy="3148476"/>
            <wp:effectExtent l="12700" t="12700" r="16510" b="139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84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0CD3635" w14:textId="77777777" w:rsidR="00B25414" w:rsidRDefault="00B25414" w:rsidP="0087577E">
      <w:pPr>
        <w:rPr>
          <w:b/>
          <w:i/>
          <w:sz w:val="32"/>
        </w:rPr>
      </w:pPr>
    </w:p>
    <w:p w14:paraId="4FB76BB1" w14:textId="47C6106C" w:rsidR="00325736" w:rsidRDefault="00325736" w:rsidP="0087577E">
      <w:pPr>
        <w:rPr>
          <w:b/>
          <w:i/>
          <w:sz w:val="32"/>
        </w:rPr>
      </w:pPr>
    </w:p>
    <w:p w14:paraId="1470D1CF" w14:textId="472DAC1E" w:rsidR="00325736" w:rsidRDefault="00325736" w:rsidP="0087577E">
      <w:pPr>
        <w:rPr>
          <w:b/>
          <w:i/>
          <w:sz w:val="32"/>
        </w:rPr>
      </w:pPr>
    </w:p>
    <w:p w14:paraId="3E30E466" w14:textId="74B6ED4D" w:rsidR="00325736" w:rsidRDefault="00325736" w:rsidP="0087577E">
      <w:pPr>
        <w:rPr>
          <w:b/>
          <w:i/>
          <w:sz w:val="32"/>
        </w:rPr>
      </w:pPr>
    </w:p>
    <w:p w14:paraId="28BA916B" w14:textId="77777777" w:rsidR="00325736" w:rsidRDefault="00325736" w:rsidP="0087577E">
      <w:pPr>
        <w:rPr>
          <w:b/>
          <w:i/>
          <w:sz w:val="32"/>
        </w:rPr>
      </w:pPr>
    </w:p>
    <w:p w14:paraId="4AAB4DC0" w14:textId="77777777" w:rsidR="00325736" w:rsidRDefault="00325736" w:rsidP="00325736">
      <w:pPr>
        <w:rPr>
          <w:sz w:val="32"/>
        </w:rPr>
      </w:pPr>
    </w:p>
    <w:p w14:paraId="7F7D058F" w14:textId="4774586E" w:rsidR="00C33D83" w:rsidRDefault="00C33D83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8D2A088" w14:textId="55595E9B" w:rsidR="00325736" w:rsidRPr="0066410F" w:rsidDel="00EC0F15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47" w:author="Chen Aline" w:date="2018-12-06T18:36:00Z"/>
          <w:rFonts w:ascii="Garamond" w:hAnsi="Garamond"/>
          <w:b/>
          <w:color w:val="385623" w:themeColor="accent6" w:themeShade="80"/>
          <w:sz w:val="40"/>
        </w:rPr>
      </w:pPr>
      <w:del w:id="148" w:author="Chen Aline" w:date="2018-12-06T18:36:00Z">
        <w:r w:rsidRPr="0066410F" w:rsidDel="00EC0F15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Del="00EC0F15">
          <w:rPr>
            <w:rFonts w:ascii="Garamond" w:hAnsi="Garamond"/>
            <w:b/>
            <w:color w:val="385623" w:themeColor="accent6" w:themeShade="80"/>
            <w:sz w:val="40"/>
          </w:rPr>
          <w:delText>you done</w:delText>
        </w:r>
        <w:r w:rsidRPr="0066410F" w:rsidDel="00EC0F15">
          <w:rPr>
            <w:rFonts w:ascii="Garamond" w:hAnsi="Garamond"/>
            <w:b/>
            <w:color w:val="385623" w:themeColor="accent6" w:themeShade="80"/>
            <w:sz w:val="40"/>
          </w:rPr>
          <w:delText>?</w:delText>
        </w:r>
      </w:del>
    </w:p>
    <w:p w14:paraId="33655CD2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EF2CBBA" w14:textId="1B172895" w:rsidR="00510444" w:rsidRPr="0066410F" w:rsidRDefault="00510444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ins w:id="149" w:author="Sung-Shine Lee" w:date="2018-12-06T00:31:00Z">
        <w:r w:rsidR="00633EAE">
          <w:rPr>
            <w:rFonts w:ascii="Garamond" w:hAnsi="Garamond" w:hint="eastAsia"/>
            <w:sz w:val="36"/>
            <w:lang w:eastAsia="zh-TW"/>
          </w:rPr>
          <w:t>利用不同的</w:t>
        </w:r>
      </w:ins>
      <w:del w:id="150" w:author="Sung-Shine Lee" w:date="2018-12-06T00:28:00Z">
        <w:r w:rsidDel="00633EAE">
          <w:rPr>
            <w:rFonts w:ascii="Garamond" w:hAnsi="Garamond" w:hint="eastAsia"/>
            <w:sz w:val="36"/>
            <w:lang w:eastAsia="zh-TW"/>
          </w:rPr>
          <w:delText>使用</w:delText>
        </w:r>
      </w:del>
      <w:del w:id="151" w:author="Sung-Shine Lee" w:date="2018-12-06T00:30:00Z">
        <w:r w:rsidDel="00633EAE">
          <w:rPr>
            <w:rFonts w:ascii="Garamond" w:hAnsi="Garamond" w:hint="eastAsia"/>
            <w:sz w:val="36"/>
            <w:lang w:eastAsia="zh-TW"/>
          </w:rPr>
          <w:delText>蒐集</w:delText>
        </w:r>
      </w:del>
      <w:r>
        <w:rPr>
          <w:rFonts w:ascii="Garamond" w:hAnsi="Garamond" w:hint="eastAsia"/>
          <w:sz w:val="36"/>
          <w:lang w:eastAsia="zh-TW"/>
        </w:rPr>
        <w:t>臉部照片</w:t>
      </w:r>
      <w:del w:id="152" w:author="Sung-Shine Lee" w:date="2018-12-06T00:28:00Z">
        <w:r w:rsidDel="00633EAE">
          <w:rPr>
            <w:rFonts w:ascii="Garamond" w:hAnsi="Garamond" w:hint="eastAsia"/>
            <w:sz w:val="36"/>
            <w:lang w:eastAsia="zh-TW"/>
          </w:rPr>
          <w:delText>，</w:delText>
        </w:r>
      </w:del>
      <w:del w:id="153" w:author="Sung-Shine Lee" w:date="2018-12-06T00:31:00Z">
        <w:r w:rsidDel="00633EAE">
          <w:rPr>
            <w:rFonts w:ascii="Garamond" w:hAnsi="Garamond" w:hint="eastAsia"/>
            <w:sz w:val="36"/>
            <w:lang w:eastAsia="zh-TW"/>
          </w:rPr>
          <w:delText>並利用這些照片</w:delText>
        </w:r>
      </w:del>
      <w:r>
        <w:rPr>
          <w:rFonts w:ascii="Garamond" w:hAnsi="Garamond" w:hint="eastAsia"/>
          <w:sz w:val="36"/>
          <w:lang w:eastAsia="zh-TW"/>
        </w:rPr>
        <w:t>訓練</w:t>
      </w:r>
      <w:ins w:id="154" w:author="Sung-Shine Lee" w:date="2018-12-06T00:29:00Z">
        <w:r w:rsidR="00633EAE">
          <w:rPr>
            <w:rFonts w:ascii="Garamond" w:hAnsi="Garamond" w:hint="eastAsia"/>
            <w:sz w:val="36"/>
            <w:lang w:eastAsia="zh-TW"/>
          </w:rPr>
          <w:t>了一個</w:t>
        </w:r>
      </w:ins>
      <w:r>
        <w:rPr>
          <w:rFonts w:ascii="Garamond" w:hAnsi="Garamond" w:hint="eastAsia"/>
          <w:sz w:val="36"/>
          <w:lang w:eastAsia="zh-TW"/>
        </w:rPr>
        <w:t>機器學習模型</w:t>
      </w:r>
      <w:del w:id="155" w:author="Sung-Shine Lee" w:date="2018-12-06T00:29:00Z">
        <w:r w:rsidR="006165F7" w:rsidDel="00633EAE">
          <w:rPr>
            <w:rFonts w:ascii="Garamond" w:hAnsi="Garamond" w:hint="eastAsia"/>
            <w:sz w:val="36"/>
            <w:lang w:eastAsia="zh-TW"/>
          </w:rPr>
          <w:delText>的方式</w:delText>
        </w:r>
      </w:del>
      <w:r>
        <w:rPr>
          <w:rFonts w:ascii="Garamond" w:hAnsi="Garamond" w:hint="eastAsia"/>
          <w:sz w:val="36"/>
          <w:lang w:eastAsia="zh-TW"/>
        </w:rPr>
        <w:t>，打造出一個臉部辨識系統</w:t>
      </w:r>
      <w:r w:rsidR="006165F7">
        <w:rPr>
          <w:rFonts w:ascii="Garamond" w:hAnsi="Garamond" w:hint="eastAsia"/>
          <w:sz w:val="36"/>
          <w:lang w:eastAsia="zh-TW"/>
        </w:rPr>
        <w:t>。</w:t>
      </w:r>
    </w:p>
    <w:p w14:paraId="52A6AED8" w14:textId="03BEF295" w:rsidR="00325736" w:rsidDel="00EC0F15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56" w:author="Chen Aline" w:date="2018-12-06T18:36:00Z"/>
          <w:rFonts w:ascii="Garamond" w:hAnsi="Garamond"/>
          <w:sz w:val="36"/>
        </w:rPr>
      </w:pPr>
      <w:del w:id="157" w:author="Chen Aline" w:date="2018-12-06T18:36:00Z">
        <w:r w:rsidRPr="0066410F" w:rsidDel="00EC0F15">
          <w:rPr>
            <w:rFonts w:ascii="Garamond" w:hAnsi="Garamond"/>
            <w:sz w:val="36"/>
          </w:rPr>
          <w:delText>You’ve train</w:delText>
        </w:r>
        <w:r w:rsidDel="00EC0F15">
          <w:rPr>
            <w:rFonts w:ascii="Garamond" w:hAnsi="Garamond"/>
            <w:sz w:val="36"/>
          </w:rPr>
          <w:delText>ed</w:delText>
        </w:r>
        <w:r w:rsidRPr="0066410F" w:rsidDel="00EC0F15">
          <w:rPr>
            <w:rFonts w:ascii="Garamond" w:hAnsi="Garamond"/>
            <w:sz w:val="36"/>
          </w:rPr>
          <w:delText xml:space="preserve"> a </w:delText>
        </w:r>
        <w:r w:rsidDel="00EC0F15">
          <w:rPr>
            <w:rFonts w:ascii="Garamond" w:hAnsi="Garamond"/>
            <w:sz w:val="36"/>
          </w:rPr>
          <w:delText xml:space="preserve">facial recognition system. You’ve done this by collecting examples of pictures of faces, and used this to train a machine learning model that is able to recognise faces. </w:delText>
        </w:r>
      </w:del>
    </w:p>
    <w:p w14:paraId="5F8E640A" w14:textId="77777777" w:rsidR="00325736" w:rsidDel="00633EAE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58" w:author="Sung-Shine Lee" w:date="2018-12-06T00:36:00Z"/>
          <w:rFonts w:ascii="Garamond" w:hAnsi="Garamond"/>
          <w:sz w:val="36"/>
          <w:lang w:eastAsia="zh-TW"/>
        </w:rPr>
      </w:pPr>
    </w:p>
    <w:p w14:paraId="244B5858" w14:textId="1C742CEC" w:rsidR="00050E09" w:rsidRDefault="00050E09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159" w:author="Sung-Shine Lee" w:date="2018-12-06T00:32:00Z"/>
          <w:rFonts w:ascii="Garamond" w:hAnsi="Garamond"/>
          <w:sz w:val="36"/>
          <w:lang w:val="en-US" w:eastAsia="zh-TW"/>
        </w:rPr>
      </w:pPr>
      <w:del w:id="160" w:author="Sung-Shine Lee" w:date="2018-12-06T00:36:00Z">
        <w:r w:rsidDel="00633EAE">
          <w:rPr>
            <w:rFonts w:ascii="Garamond" w:hAnsi="Garamond" w:hint="eastAsia"/>
            <w:sz w:val="36"/>
            <w:lang w:eastAsia="zh-TW"/>
          </w:rPr>
          <w:delText>你把這個模型</w:delText>
        </w:r>
        <w:r w:rsidDel="00633EAE">
          <w:rPr>
            <w:rFonts w:ascii="Garamond" w:hAnsi="Garamond" w:hint="eastAsia"/>
            <w:sz w:val="36"/>
            <w:lang w:val="en-US" w:eastAsia="zh-TW"/>
          </w:rPr>
          <w:delText>視為鑑定的一個辦法</w:delText>
        </w:r>
        <w:r w:rsidR="006D7F5F" w:rsidDel="00633EAE">
          <w:rPr>
            <w:rFonts w:ascii="Garamond" w:hAnsi="Garamond" w:hint="eastAsia"/>
            <w:sz w:val="36"/>
            <w:lang w:val="en-US" w:eastAsia="zh-TW"/>
          </w:rPr>
          <w:delText>（一個可以辨別一個人是否真的是他所宣稱的那個人的方式）</w:delText>
        </w:r>
        <w:r w:rsidDel="00633EAE">
          <w:rPr>
            <w:rFonts w:ascii="Garamond" w:hAnsi="Garamond" w:hint="eastAsia"/>
            <w:sz w:val="36"/>
            <w:lang w:val="en-US" w:eastAsia="zh-TW"/>
          </w:rPr>
          <w:delText>，</w:delText>
        </w:r>
        <w:r w:rsidDel="00633EAE">
          <w:rPr>
            <w:rFonts w:ascii="Garamond" w:hAnsi="Garamond" w:hint="eastAsia"/>
            <w:sz w:val="36"/>
            <w:lang w:eastAsia="zh-TW"/>
          </w:rPr>
          <w:delText>設計了一個</w:delText>
        </w:r>
        <w:r w:rsidDel="00633EAE">
          <w:rPr>
            <w:rFonts w:ascii="Garamond" w:hAnsi="Garamond"/>
            <w:sz w:val="36"/>
            <w:lang w:val="en-US" w:eastAsia="zh-TW"/>
          </w:rPr>
          <w:delText>APP</w:delText>
        </w:r>
        <w:r w:rsidRPr="00050E09" w:rsidDel="00633EAE">
          <w:rPr>
            <w:rFonts w:ascii="Garamond" w:hAnsi="Garamond" w:hint="eastAsia"/>
            <w:sz w:val="36"/>
            <w:lang w:val="en-US" w:eastAsia="zh-TW"/>
          </w:rPr>
          <w:delText xml:space="preserve"> </w:delText>
        </w:r>
      </w:del>
    </w:p>
    <w:p w14:paraId="6E5C9AB3" w14:textId="480D80AD" w:rsidR="00633EAE" w:rsidRPr="00050E09" w:rsidRDefault="00633EAE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ins w:id="161" w:author="Sung-Shine Lee" w:date="2018-12-06T00:33:00Z">
        <w:r>
          <w:rPr>
            <w:rFonts w:ascii="Garamond" w:hAnsi="Garamond" w:hint="eastAsia"/>
            <w:sz w:val="36"/>
            <w:lang w:val="en-US" w:eastAsia="zh-TW"/>
          </w:rPr>
          <w:t>這個機器學習模型被應用在我們的</w:t>
        </w:r>
        <w:r>
          <w:rPr>
            <w:rFonts w:ascii="Garamond" w:hAnsi="Garamond" w:hint="eastAsia"/>
            <w:sz w:val="36"/>
            <w:lang w:val="en-US" w:eastAsia="zh-TW"/>
          </w:rPr>
          <w:t>A</w:t>
        </w:r>
        <w:r>
          <w:rPr>
            <w:rFonts w:ascii="Garamond" w:hAnsi="Garamond"/>
            <w:sz w:val="36"/>
            <w:lang w:val="en-US" w:eastAsia="zh-TW"/>
          </w:rPr>
          <w:t>pp</w:t>
        </w:r>
      </w:ins>
      <w:ins w:id="162" w:author="Sung-Shine Lee" w:date="2018-12-06T00:34:00Z">
        <w:r>
          <w:rPr>
            <w:rFonts w:ascii="Garamond" w:hAnsi="Garamond" w:hint="eastAsia"/>
            <w:sz w:val="36"/>
            <w:lang w:val="en-US" w:eastAsia="zh-TW"/>
          </w:rPr>
          <w:t>中作為</w:t>
        </w:r>
      </w:ins>
      <w:ins w:id="163" w:author="Sung-Shine Lee" w:date="2018-12-06T00:35:00Z">
        <w:r>
          <w:rPr>
            <w:rFonts w:ascii="Garamond" w:hAnsi="Garamond" w:hint="eastAsia"/>
            <w:sz w:val="36"/>
            <w:lang w:val="en-US" w:eastAsia="zh-TW"/>
          </w:rPr>
          <w:t>登入的機制</w:t>
        </w:r>
      </w:ins>
      <w:ins w:id="164" w:author="Sung-Shine Lee" w:date="2018-12-06T00:36:00Z">
        <w:r>
          <w:rPr>
            <w:rFonts w:ascii="Garamond" w:hAnsi="Garamond" w:hint="eastAsia"/>
            <w:sz w:val="36"/>
            <w:lang w:val="en-US" w:eastAsia="zh-TW"/>
          </w:rPr>
          <w:t>（藉此來確認，這人是否符合他所宣稱的身分）</w:t>
        </w:r>
      </w:ins>
      <w:ins w:id="165" w:author="Sung-Shine Lee" w:date="2018-12-06T00:35:00Z">
        <w:r>
          <w:rPr>
            <w:rFonts w:ascii="Garamond" w:hAnsi="Garamond" w:hint="eastAsia"/>
            <w:sz w:val="36"/>
            <w:lang w:val="en-US" w:eastAsia="zh-TW"/>
          </w:rPr>
          <w:t>。</w:t>
        </w:r>
      </w:ins>
    </w:p>
    <w:p w14:paraId="0BB0BC84" w14:textId="77777777" w:rsidR="00EC0F15" w:rsidRDefault="00EC0F15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166" w:author="Chen Aline" w:date="2018-12-06T18:36:00Z"/>
          <w:rFonts w:ascii="Garamond" w:hAnsi="Garamond"/>
          <w:color w:val="FF0000"/>
          <w:sz w:val="36"/>
          <w:lang w:eastAsia="zh-TW"/>
        </w:rPr>
      </w:pPr>
    </w:p>
    <w:p w14:paraId="74A0D016" w14:textId="22860D16" w:rsidR="00325736" w:rsidRPr="00050E09" w:rsidDel="00EC0F15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67" w:author="Chen Aline" w:date="2018-12-06T18:36:00Z"/>
          <w:rFonts w:ascii="Garamond" w:hAnsi="Garamond"/>
          <w:color w:val="FF0000"/>
          <w:sz w:val="36"/>
        </w:rPr>
      </w:pPr>
      <w:del w:id="168" w:author="Chen Aline" w:date="2018-12-06T18:36:00Z">
        <w:r w:rsidRPr="00050E09" w:rsidDel="00EC0F15">
          <w:rPr>
            <w:rFonts w:ascii="Garamond" w:hAnsi="Garamond"/>
            <w:color w:val="FF0000"/>
            <w:sz w:val="36"/>
          </w:rPr>
          <w:delText xml:space="preserve">You’ve used this model to create an app, using the model as an authentication method (a way of proving that someone is who they say they are). </w:delText>
        </w:r>
      </w:del>
    </w:p>
    <w:p w14:paraId="585BD0E1" w14:textId="1EA261B9" w:rsidR="00325736" w:rsidRDefault="00AF4E91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到目前為止，這是一個</w:t>
      </w:r>
      <w:r w:rsidR="00525723">
        <w:rPr>
          <w:rFonts w:ascii="Garamond" w:hAnsi="Garamond" w:hint="eastAsia"/>
          <w:sz w:val="36"/>
          <w:lang w:eastAsia="zh-TW"/>
        </w:rPr>
        <w:t>非常</w:t>
      </w:r>
      <w:r>
        <w:rPr>
          <w:rFonts w:ascii="Garamond" w:hAnsi="Garamond" w:hint="eastAsia"/>
          <w:sz w:val="36"/>
          <w:lang w:eastAsia="zh-TW"/>
        </w:rPr>
        <w:t>簡單的系統</w:t>
      </w:r>
    </w:p>
    <w:p w14:paraId="55692F5D" w14:textId="38285130" w:rsidR="00325736" w:rsidDel="00EC0F15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69" w:author="Chen Aline" w:date="2018-12-06T18:36:00Z"/>
          <w:rFonts w:ascii="Garamond" w:hAnsi="Garamond"/>
          <w:sz w:val="36"/>
        </w:rPr>
      </w:pPr>
      <w:del w:id="170" w:author="Chen Aline" w:date="2018-12-06T18:36:00Z">
        <w:r w:rsidDel="00EC0F15">
          <w:rPr>
            <w:rFonts w:ascii="Garamond" w:hAnsi="Garamond"/>
            <w:sz w:val="36"/>
          </w:rPr>
          <w:delText xml:space="preserve">It’s a very simple system so far. </w:delText>
        </w:r>
      </w:del>
    </w:p>
    <w:p w14:paraId="3F4AE4A4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DBC0A9D" w14:textId="4D7A29AF" w:rsidR="002F46BD" w:rsidRDefault="005D6E87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你能想</w:t>
      </w:r>
      <w:r w:rsidR="002F46BD">
        <w:rPr>
          <w:rFonts w:ascii="Garamond" w:hAnsi="Garamond" w:hint="eastAsia"/>
          <w:sz w:val="36"/>
          <w:lang w:eastAsia="zh-TW"/>
        </w:rPr>
        <w:t>出一些讓電腦搞混的方法嗎？</w:t>
      </w:r>
    </w:p>
    <w:p w14:paraId="373249F6" w14:textId="1690F920" w:rsidR="00325736" w:rsidDel="00EC0F15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71" w:author="Chen Aline" w:date="2018-12-06T18:36:00Z"/>
          <w:rFonts w:ascii="Garamond" w:hAnsi="Garamond"/>
          <w:sz w:val="36"/>
        </w:rPr>
      </w:pPr>
      <w:del w:id="172" w:author="Chen Aline" w:date="2018-12-06T18:36:00Z">
        <w:r w:rsidDel="00EC0F15">
          <w:rPr>
            <w:rFonts w:ascii="Garamond" w:hAnsi="Garamond"/>
            <w:sz w:val="36"/>
          </w:rPr>
          <w:delText xml:space="preserve">Can you think of ways that you could fool it? </w:delText>
        </w:r>
      </w:del>
    </w:p>
    <w:p w14:paraId="1F4C28CD" w14:textId="77777777" w:rsidR="00325736" w:rsidRDefault="00325736" w:rsidP="00325736">
      <w:pPr>
        <w:rPr>
          <w:sz w:val="32"/>
        </w:rPr>
      </w:pPr>
    </w:p>
    <w:p w14:paraId="10A62107" w14:textId="478EE36B" w:rsidR="00325736" w:rsidRPr="00325736" w:rsidRDefault="00325736" w:rsidP="0087577E">
      <w:pPr>
        <w:rPr>
          <w:b/>
          <w:sz w:val="32"/>
        </w:rPr>
        <w:sectPr w:rsidR="00325736" w:rsidRPr="00325736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1A0D5B27" w14:textId="39F004A3" w:rsidR="00D71AE4" w:rsidRDefault="00D71AE4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22A4E402" w14:textId="0FF13AFE" w:rsidR="00384420" w:rsidRPr="00384420" w:rsidDel="00EC0F15" w:rsidRDefault="0087577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del w:id="173" w:author="Chen Aline" w:date="2018-12-06T18:36:00Z"/>
          <w:b/>
        </w:rPr>
      </w:pPr>
      <w:del w:id="174" w:author="Chen Aline" w:date="2018-12-06T18:36:00Z">
        <w:r w:rsidDel="00EC0F15">
          <w:rPr>
            <w:b/>
            <w:color w:val="FFFFFF" w:themeColor="background1"/>
            <w:sz w:val="40"/>
            <w:shd w:val="clear" w:color="auto" w:fill="70AD47" w:themeFill="accent6"/>
          </w:rPr>
          <w:delText>Ideas and Extensions</w:delText>
        </w:r>
      </w:del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79A70819" w14:textId="599F7944" w:rsidR="0008437B" w:rsidRDefault="0008437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如果電腦不確定怎麼辦？</w:t>
      </w:r>
    </w:p>
    <w:p w14:paraId="60C45FD8" w14:textId="6715A04F" w:rsidR="00384420" w:rsidRPr="00384420" w:rsidDel="00EC0F15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75" w:author="Chen Aline" w:date="2018-12-06T18:36:00Z"/>
          <w:b/>
          <w:sz w:val="32"/>
        </w:rPr>
      </w:pPr>
      <w:del w:id="176" w:author="Chen Aline" w:date="2018-12-06T18:36:00Z">
        <w:r w:rsidDel="00EC0F15">
          <w:rPr>
            <w:b/>
            <w:sz w:val="32"/>
          </w:rPr>
          <w:delText>What if the computer isn’t sure?</w:delText>
        </w:r>
      </w:del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D00AC4F" w14:textId="47382650" w:rsidR="00C47745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下面這個積木</w:t>
      </w:r>
      <w:r w:rsidR="00575910">
        <w:rPr>
          <w:sz w:val="32"/>
          <w:lang w:val="en-US" w:eastAsia="zh-TW"/>
        </w:rPr>
        <w:t>(confidence block)</w:t>
      </w:r>
      <w:r w:rsidR="00330385">
        <w:rPr>
          <w:rFonts w:hint="eastAsia"/>
          <w:sz w:val="32"/>
          <w:lang w:eastAsia="zh-TW"/>
        </w:rPr>
        <w:t>回傳的是系統對成功辨識出一張臉的信心程度（一個從</w:t>
      </w:r>
      <w:r w:rsidR="00330385">
        <w:rPr>
          <w:sz w:val="32"/>
          <w:lang w:val="en-US" w:eastAsia="zh-TW"/>
        </w:rPr>
        <w:t>0</w:t>
      </w:r>
      <w:r w:rsidR="00330385">
        <w:rPr>
          <w:rFonts w:hint="eastAsia"/>
          <w:sz w:val="32"/>
          <w:lang w:val="en-US" w:eastAsia="zh-TW"/>
        </w:rPr>
        <w:t>到</w:t>
      </w:r>
      <w:r w:rsidR="00330385">
        <w:rPr>
          <w:sz w:val="32"/>
          <w:lang w:val="en-US" w:eastAsia="zh-TW"/>
        </w:rPr>
        <w:t>100</w:t>
      </w:r>
      <w:r w:rsidR="00330385">
        <w:rPr>
          <w:rFonts w:hint="eastAsia"/>
          <w:sz w:val="32"/>
          <w:lang w:val="en-US" w:eastAsia="zh-TW"/>
        </w:rPr>
        <w:t>的數字</w:t>
      </w:r>
      <w:r w:rsidR="00330385">
        <w:rPr>
          <w:rFonts w:hint="eastAsia"/>
          <w:sz w:val="32"/>
          <w:lang w:eastAsia="zh-TW"/>
        </w:rPr>
        <w:t>）</w:t>
      </w:r>
    </w:p>
    <w:p w14:paraId="26EEFC80" w14:textId="5A1FBEF0" w:rsidR="00D146CB" w:rsidDel="00EC0F15" w:rsidRDefault="00D146CB" w:rsidP="00A770E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77" w:author="Chen Aline" w:date="2018-12-06T18:36:00Z"/>
          <w:sz w:val="32"/>
        </w:rPr>
      </w:pPr>
      <w:del w:id="178" w:author="Chen Aline" w:date="2018-12-06T18:36:00Z">
        <w:r w:rsidRPr="00575910" w:rsidDel="00EC0F15">
          <w:rPr>
            <w:sz w:val="32"/>
          </w:rPr>
          <w:delText>The confidence block returns</w:delText>
        </w:r>
        <w:r w:rsidDel="00EC0F15">
          <w:rPr>
            <w:sz w:val="32"/>
          </w:rPr>
          <w:delText xml:space="preserve"> a percentage (a number from 0 to 100) with how confident it is that it has recognised the face. </w:delText>
        </w:r>
      </w:del>
    </w:p>
    <w:p w14:paraId="3891CDD6" w14:textId="0EA28D76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D146CB">
        <w:rPr>
          <w:noProof/>
          <w:sz w:val="32"/>
          <w:lang w:val="en-US" w:eastAsia="zh-TW"/>
        </w:rPr>
        <w:drawing>
          <wp:inline distT="0" distB="0" distL="0" distR="0" wp14:anchorId="0D19AE87" wp14:editId="2D492F89">
            <wp:extent cx="5016500" cy="9017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504E" w14:textId="77777777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5F2DC67" w14:textId="104F755B" w:rsidR="00680C30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你可以如何使用這個積木來更新你前面的程式？</w:t>
      </w:r>
    </w:p>
    <w:p w14:paraId="385825AC" w14:textId="31521E93" w:rsidR="003C5120" w:rsidDel="00EC0F15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79" w:author="Chen Aline" w:date="2018-12-06T18:36:00Z"/>
          <w:sz w:val="32"/>
        </w:rPr>
      </w:pPr>
      <w:del w:id="180" w:author="Chen Aline" w:date="2018-12-06T18:36:00Z">
        <w:r w:rsidDel="00EC0F15">
          <w:rPr>
            <w:sz w:val="32"/>
          </w:rPr>
          <w:delText xml:space="preserve">How could you update your script to use this? </w:delText>
        </w:r>
      </w:del>
    </w:p>
    <w:p w14:paraId="348E7FAD" w14:textId="59C4D54E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355D0A4" w14:textId="501991E3" w:rsidR="00680C30" w:rsidRPr="00680C30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如果電腦只有</w:t>
      </w:r>
      <w:r>
        <w:rPr>
          <w:sz w:val="32"/>
          <w:lang w:val="en-US" w:eastAsia="zh-TW"/>
        </w:rPr>
        <w:t>10%</w:t>
      </w:r>
      <w:r>
        <w:rPr>
          <w:rFonts w:hint="eastAsia"/>
          <w:sz w:val="32"/>
          <w:lang w:val="en-US" w:eastAsia="zh-TW"/>
        </w:rPr>
        <w:t>的把握現在辨識到的是其他人的臉，那手機螢幕要不要解鎖呢？</w:t>
      </w:r>
    </w:p>
    <w:p w14:paraId="0012F640" w14:textId="7C00FA6C" w:rsidR="00D146CB" w:rsidDel="00EC0F15" w:rsidRDefault="00D146C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81" w:author="Chen Aline" w:date="2018-12-06T18:36:00Z"/>
          <w:sz w:val="32"/>
        </w:rPr>
      </w:pPr>
      <w:del w:id="182" w:author="Chen Aline" w:date="2018-12-06T18:36:00Z">
        <w:r w:rsidDel="00EC0F15">
          <w:rPr>
            <w:sz w:val="32"/>
          </w:rPr>
          <w:delText>Should the phone still unlock if the computer is only 10% sure that it has correctly recognised the owner’s face?</w:delText>
        </w:r>
      </w:del>
    </w:p>
    <w:p w14:paraId="4611662D" w14:textId="78389866" w:rsidR="00FC6BB6" w:rsidRDefault="00FC6BB6">
      <w:pPr>
        <w:rPr>
          <w:sz w:val="32"/>
        </w:rPr>
      </w:pPr>
    </w:p>
    <w:p w14:paraId="321375B5" w14:textId="099BD6FC" w:rsidR="00204255" w:rsidRDefault="00204255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加入更多可被允許解鎖的人</w:t>
      </w:r>
    </w:p>
    <w:p w14:paraId="594C8898" w14:textId="64FF57BF" w:rsidR="00DF632E" w:rsidRPr="00384420" w:rsidDel="00EC0F15" w:rsidRDefault="00DF632E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83" w:author="Chen Aline" w:date="2018-12-06T18:36:00Z"/>
          <w:b/>
          <w:sz w:val="32"/>
        </w:rPr>
      </w:pPr>
      <w:del w:id="184" w:author="Chen Aline" w:date="2018-12-06T18:36:00Z">
        <w:r w:rsidDel="00EC0F15">
          <w:rPr>
            <w:b/>
            <w:sz w:val="32"/>
          </w:rPr>
          <w:delText>Add more people for the computer to accept</w:delText>
        </w:r>
      </w:del>
    </w:p>
    <w:p w14:paraId="68211B90" w14:textId="6E95E7A4" w:rsidR="00DF632E" w:rsidRDefault="00DF632E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3A932CDB" w14:textId="42E4554F" w:rsidR="00204255" w:rsidRDefault="00204255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你有辦法讓手機辨識出兩張不同，但都可以解鎖手機的人臉嗎？</w:t>
      </w:r>
    </w:p>
    <w:p w14:paraId="07E482FB" w14:textId="5B9BD22E" w:rsidR="00DF632E" w:rsidDel="00EC0F15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85" w:author="Chen Aline" w:date="2018-12-06T18:36:00Z"/>
          <w:sz w:val="32"/>
        </w:rPr>
      </w:pPr>
      <w:del w:id="186" w:author="Chen Aline" w:date="2018-12-06T18:36:00Z">
        <w:r w:rsidDel="00EC0F15">
          <w:rPr>
            <w:sz w:val="32"/>
          </w:rPr>
          <w:delText>Can you get the phone to recognise two different people’s faces that it should let through?</w:delText>
        </w:r>
      </w:del>
    </w:p>
    <w:p w14:paraId="0B3480A9" w14:textId="77777777" w:rsidR="00DF632E" w:rsidRDefault="00DF632E">
      <w:pPr>
        <w:rPr>
          <w:sz w:val="32"/>
        </w:rPr>
      </w:pPr>
    </w:p>
    <w:p w14:paraId="4CA998A8" w14:textId="6B81FFD6" w:rsidR="00204255" w:rsidRDefault="0020425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試著搞混電腦</w:t>
      </w:r>
    </w:p>
    <w:p w14:paraId="099133EF" w14:textId="045CC0FA" w:rsidR="004F1D88" w:rsidRPr="00384420" w:rsidDel="00EC0F15" w:rsidRDefault="000B5DB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87" w:author="Chen Aline" w:date="2018-12-06T18:36:00Z"/>
          <w:b/>
          <w:sz w:val="32"/>
        </w:rPr>
      </w:pPr>
      <w:del w:id="188" w:author="Chen Aline" w:date="2018-12-06T18:36:00Z">
        <w:r w:rsidDel="00EC0F15">
          <w:rPr>
            <w:b/>
            <w:sz w:val="32"/>
          </w:rPr>
          <w:delText>Try confusing the computer</w:delText>
        </w:r>
      </w:del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540A68E" w14:textId="6B1E9625" w:rsidR="00204255" w:rsidRDefault="0020425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如果你訓練電腦的照片都只在同一個地方，當你換到另一個</w:t>
      </w:r>
      <w:r w:rsidR="00A321E9">
        <w:rPr>
          <w:rFonts w:hint="eastAsia"/>
          <w:sz w:val="32"/>
          <w:lang w:eastAsia="zh-TW"/>
        </w:rPr>
        <w:t>地方時，電腦還是能成功辨識出你的臉嗎？如果你換一件衣服呢？</w:t>
      </w:r>
    </w:p>
    <w:p w14:paraId="68319A43" w14:textId="1B7D02CF" w:rsidR="000B5DBB" w:rsidDel="00EC0F15" w:rsidRDefault="00204255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89" w:author="Chen Aline" w:date="2018-12-06T18:37:00Z"/>
          <w:sz w:val="32"/>
        </w:rPr>
      </w:pPr>
      <w:del w:id="190" w:author="Chen Aline" w:date="2018-12-06T18:37:00Z">
        <w:r w:rsidDel="00EC0F15">
          <w:rPr>
            <w:sz w:val="32"/>
          </w:rPr>
          <w:delText>If</w:delText>
        </w:r>
        <w:r w:rsidR="003218CE" w:rsidDel="00EC0F15">
          <w:rPr>
            <w:rFonts w:hint="eastAsia"/>
            <w:sz w:val="32"/>
            <w:lang w:eastAsia="zh-TW"/>
          </w:rPr>
          <w:delText xml:space="preserve"> </w:delText>
        </w:r>
        <w:r w:rsidR="000B5DBB" w:rsidDel="00EC0F15">
          <w:rPr>
            <w:sz w:val="32"/>
          </w:rPr>
          <w:delText xml:space="preserve">you train the computer to recognise you while you’re in one place only, can it still recognise you if you are somewhere else?  What if you change your clothes?  </w:delText>
        </w:r>
      </w:del>
    </w:p>
    <w:p w14:paraId="283F3892" w14:textId="77777777" w:rsidR="009B05DA" w:rsidRDefault="009B05DA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2C1F841" w14:textId="25E190A6" w:rsidR="000B5DBB" w:rsidRDefault="009B05DA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rFonts w:hint="eastAsia"/>
          <w:sz w:val="32"/>
          <w:lang w:eastAsia="zh-TW"/>
        </w:rPr>
        <w:t>電腦是在辨識你的臉還是在辨識其他東西呢？</w:t>
      </w:r>
      <w:del w:id="191" w:author="Chen Aline" w:date="2018-12-06T18:37:00Z">
        <w:r w:rsidR="000B5DBB" w:rsidDel="00EC0F15">
          <w:rPr>
            <w:sz w:val="32"/>
          </w:rPr>
          <w:br/>
          <w:delText xml:space="preserve">Is the computer recognising your face, or something else? </w:delText>
        </w:r>
      </w:del>
    </w:p>
    <w:p w14:paraId="2F448D54" w14:textId="77777777" w:rsidR="000B5DBB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2C7FFA5E" w14:textId="70B1B6CD" w:rsidR="00EC33E6" w:rsidRDefault="00EC33E6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試著找出電腦是如何學習以及如何表現的</w:t>
      </w:r>
    </w:p>
    <w:p w14:paraId="619AC555" w14:textId="4399C3F9" w:rsidR="000B5DBB" w:rsidDel="00EC0F15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192" w:author="Chen Aline" w:date="2018-12-06T18:37:00Z"/>
          <w:sz w:val="32"/>
        </w:rPr>
        <w:sectPr w:rsidR="000B5DBB" w:rsidDel="00EC0F15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del w:id="193" w:author="Chen Aline" w:date="2018-12-06T18:37:00Z">
        <w:r w:rsidDel="00EC0F15">
          <w:rPr>
            <w:sz w:val="32"/>
          </w:rPr>
          <w:lastRenderedPageBreak/>
          <w:delText>Experiment to find out how the computer learns and how it behaves.</w:delText>
        </w:r>
      </w:del>
    </w:p>
    <w:p w14:paraId="03C9560D" w14:textId="1DA04138" w:rsidR="00E679AD" w:rsidRDefault="00E679AD">
      <w:pPr>
        <w:rPr>
          <w:sz w:val="32"/>
        </w:rPr>
      </w:pPr>
    </w:p>
    <w:p w14:paraId="6CBEC8BD" w14:textId="2B8373AD" w:rsidR="00EC33E6" w:rsidRDefault="00A71433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你知道嗎？</w:t>
      </w:r>
    </w:p>
    <w:p w14:paraId="4211FD0D" w14:textId="7DA8B5D0" w:rsidR="00E679AD" w:rsidRPr="00384420" w:rsidDel="00EC0F15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del w:id="194" w:author="Chen Aline" w:date="2018-12-06T18:37:00Z"/>
          <w:b/>
        </w:rPr>
      </w:pPr>
      <w:del w:id="195" w:author="Chen Aline" w:date="2018-12-06T18:37:00Z">
        <w:r w:rsidDel="00EC0F15">
          <w:rPr>
            <w:b/>
            <w:color w:val="FFFFFF" w:themeColor="background1"/>
            <w:sz w:val="40"/>
            <w:shd w:val="clear" w:color="auto" w:fill="70AD47" w:themeFill="accent6"/>
          </w:rPr>
          <w:delText>Did you know?</w:delText>
        </w:r>
      </w:del>
    </w:p>
    <w:p w14:paraId="61A640D4" w14:textId="77777777" w:rsidR="00E679AD" w:rsidRDefault="00E679AD" w:rsidP="00384420">
      <w:pPr>
        <w:rPr>
          <w:sz w:val="32"/>
        </w:rPr>
      </w:pPr>
    </w:p>
    <w:p w14:paraId="4BBE7925" w14:textId="0389D930" w:rsidR="0086105C" w:rsidRPr="0086105C" w:rsidRDefault="0086105C" w:rsidP="00360A9E">
      <w:pPr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第一位嘗試臉部辨識的是</w:t>
      </w:r>
      <w:r>
        <w:rPr>
          <w:sz w:val="32"/>
          <w:lang w:val="en-US" w:eastAsia="zh-TW"/>
        </w:rPr>
        <w:t>1965</w:t>
      </w:r>
      <w:r>
        <w:rPr>
          <w:rFonts w:hint="eastAsia"/>
          <w:sz w:val="32"/>
          <w:lang w:val="en-US" w:eastAsia="zh-TW"/>
        </w:rPr>
        <w:t>年的</w:t>
      </w:r>
      <w:r w:rsidRPr="00360A9E">
        <w:rPr>
          <w:sz w:val="32"/>
        </w:rPr>
        <w:t>Woodrow Wilson Bledsoe</w:t>
      </w:r>
      <w:r>
        <w:rPr>
          <w:rFonts w:hint="eastAsia"/>
          <w:sz w:val="32"/>
          <w:lang w:val="en-US" w:eastAsia="zh-TW"/>
        </w:rPr>
        <w:t>。他手動輸入並儲存了</w:t>
      </w:r>
      <w:r w:rsidR="00E67181">
        <w:rPr>
          <w:rFonts w:hint="eastAsia"/>
          <w:sz w:val="32"/>
          <w:lang w:val="en-US" w:eastAsia="zh-TW"/>
        </w:rPr>
        <w:t>一些</w:t>
      </w:r>
      <w:r>
        <w:rPr>
          <w:rFonts w:hint="eastAsia"/>
          <w:sz w:val="32"/>
          <w:lang w:val="en-US" w:eastAsia="zh-TW"/>
        </w:rPr>
        <w:t>人的臉部數據</w:t>
      </w:r>
    </w:p>
    <w:p w14:paraId="532E3C70" w14:textId="62A392BA" w:rsidR="00360A9E" w:rsidRPr="0086105C" w:rsidDel="00EC0F15" w:rsidRDefault="00360A9E" w:rsidP="00360A9E">
      <w:pPr>
        <w:rPr>
          <w:del w:id="196" w:author="Chen Aline" w:date="2018-12-06T18:37:00Z"/>
          <w:color w:val="FF0000"/>
          <w:sz w:val="32"/>
        </w:rPr>
      </w:pPr>
      <w:del w:id="197" w:author="Chen Aline" w:date="2018-12-06T18:37:00Z">
        <w:r w:rsidRPr="00360A9E" w:rsidDel="00EC0F15">
          <w:rPr>
            <w:sz w:val="32"/>
          </w:rPr>
          <w:delText xml:space="preserve">The first known attempt at facial recognition was in 1965 by Woodrow Wilson Bledsoe. </w:delText>
        </w:r>
        <w:r w:rsidRPr="0086105C" w:rsidDel="00EC0F15">
          <w:rPr>
            <w:color w:val="FF0000"/>
            <w:sz w:val="32"/>
          </w:rPr>
          <w:delText xml:space="preserve">He manually inputted measurements of a person’s face and stored them, along with measurements of other people’s faces. </w:delText>
        </w:r>
      </w:del>
    </w:p>
    <w:p w14:paraId="1050854E" w14:textId="77777777" w:rsidR="00360A9E" w:rsidRDefault="00360A9E" w:rsidP="00360A9E">
      <w:pPr>
        <w:rPr>
          <w:sz w:val="32"/>
          <w:lang w:eastAsia="zh-TW"/>
        </w:rPr>
      </w:pPr>
    </w:p>
    <w:p w14:paraId="5A5DA741" w14:textId="04D5BB06" w:rsidR="00E67181" w:rsidRDefault="00E67181" w:rsidP="00360A9E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當有一張新的照片時，系統可以辨識出這張照片最有可能是誰的臉</w:t>
      </w:r>
    </w:p>
    <w:p w14:paraId="3F48D845" w14:textId="281F5E9C" w:rsidR="00360A9E" w:rsidRPr="00360A9E" w:rsidDel="00EC0F15" w:rsidRDefault="00360A9E" w:rsidP="00360A9E">
      <w:pPr>
        <w:rPr>
          <w:del w:id="198" w:author="Chen Aline" w:date="2018-12-06T18:37:00Z"/>
          <w:sz w:val="32"/>
        </w:rPr>
      </w:pPr>
      <w:del w:id="199" w:author="Chen Aline" w:date="2018-12-06T18:37:00Z">
        <w:r w:rsidRPr="00360A9E" w:rsidDel="00EC0F15">
          <w:rPr>
            <w:sz w:val="32"/>
          </w:rPr>
          <w:delText xml:space="preserve">When presented with a new photograph, the system could be used to work out which person most closely resembled the picture. </w:delText>
        </w:r>
      </w:del>
    </w:p>
    <w:p w14:paraId="689DA41C" w14:textId="77777777" w:rsidR="00360A9E" w:rsidRDefault="00360A9E" w:rsidP="00360A9E">
      <w:pPr>
        <w:rPr>
          <w:sz w:val="32"/>
        </w:rPr>
      </w:pPr>
    </w:p>
    <w:p w14:paraId="16748BF5" w14:textId="3A626017" w:rsidR="00E67181" w:rsidRPr="00360A9E" w:rsidRDefault="007C6D7C" w:rsidP="00360A9E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他在設法解決辨別頭部的旋選</w:t>
      </w:r>
      <w:r w:rsidR="00E67181">
        <w:rPr>
          <w:rFonts w:hint="eastAsia"/>
          <w:sz w:val="32"/>
          <w:lang w:eastAsia="zh-TW"/>
        </w:rPr>
        <w:t>角度</w:t>
      </w:r>
      <w:r w:rsidR="00806E74">
        <w:rPr>
          <w:rFonts w:hint="eastAsia"/>
          <w:sz w:val="32"/>
          <w:lang w:eastAsia="zh-TW"/>
        </w:rPr>
        <w:t>、傾斜度</w:t>
      </w:r>
      <w:r w:rsidR="00E67181">
        <w:rPr>
          <w:rFonts w:hint="eastAsia"/>
          <w:sz w:val="32"/>
          <w:lang w:eastAsia="zh-TW"/>
        </w:rPr>
        <w:t>、光的強度與角度、年紀、臉部表情和其他因素的差別時遇到一些困難，這些問題在當時還無法解決。</w:t>
      </w:r>
    </w:p>
    <w:p w14:paraId="02ADA63C" w14:textId="2B9257C2" w:rsidR="00360A9E" w:rsidRPr="00360A9E" w:rsidDel="00EC0F15" w:rsidRDefault="00360A9E" w:rsidP="00360A9E">
      <w:pPr>
        <w:rPr>
          <w:del w:id="200" w:author="Chen Aline" w:date="2018-12-06T18:37:00Z"/>
          <w:sz w:val="32"/>
        </w:rPr>
      </w:pPr>
      <w:del w:id="201" w:author="Chen Aline" w:date="2018-12-06T18:37:00Z">
        <w:r w:rsidRPr="00360A9E" w:rsidDel="00EC0F15">
          <w:rPr>
            <w:sz w:val="32"/>
          </w:rPr>
          <w:delText xml:space="preserve">He found a number of </w:delText>
        </w:r>
        <w:r w:rsidDel="00EC0F15">
          <w:rPr>
            <w:sz w:val="32"/>
          </w:rPr>
          <w:delText xml:space="preserve">issues with getting his system to cope with differences in </w:delText>
        </w:r>
        <w:r w:rsidRPr="007C6D7C" w:rsidDel="00EC0F15">
          <w:rPr>
            <w:sz w:val="32"/>
          </w:rPr>
          <w:delText>“head rotation</w:delText>
        </w:r>
        <w:r w:rsidRPr="00360A9E" w:rsidDel="00EC0F15">
          <w:rPr>
            <w:sz w:val="32"/>
          </w:rPr>
          <w:delText>, tilt, light intensity, the angle of the light, aging, facial expression</w:delText>
        </w:r>
        <w:r w:rsidDel="00EC0F15">
          <w:rPr>
            <w:sz w:val="32"/>
          </w:rPr>
          <w:delText>”</w:delText>
        </w:r>
        <w:r w:rsidRPr="00360A9E" w:rsidDel="00EC0F15">
          <w:rPr>
            <w:sz w:val="32"/>
          </w:rPr>
          <w:delText xml:space="preserve"> and a number of other factors. These were impossible to avoid at the time. </w:delText>
        </w:r>
      </w:del>
    </w:p>
    <w:p w14:paraId="5ACEFA07" w14:textId="77777777" w:rsidR="00360A9E" w:rsidRDefault="00360A9E" w:rsidP="00360A9E">
      <w:pPr>
        <w:rPr>
          <w:sz w:val="32"/>
          <w:lang w:eastAsia="zh-TW"/>
        </w:rPr>
      </w:pPr>
    </w:p>
    <w:p w14:paraId="04F3A82A" w14:textId="7EA52A06" w:rsidR="00A857B2" w:rsidRPr="00A857B2" w:rsidDel="00EC0F15" w:rsidRDefault="00A857B2" w:rsidP="00360A9E">
      <w:pPr>
        <w:rPr>
          <w:del w:id="202" w:author="Chen Aline" w:date="2018-12-06T18:37:00Z"/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近期，</w:t>
      </w:r>
      <w:r>
        <w:rPr>
          <w:sz w:val="32"/>
          <w:lang w:val="en-US" w:eastAsia="zh-TW"/>
        </w:rPr>
        <w:t>Apple</w:t>
      </w:r>
      <w:r>
        <w:rPr>
          <w:rFonts w:hint="eastAsia"/>
          <w:sz w:val="32"/>
          <w:lang w:val="en-US" w:eastAsia="zh-TW"/>
        </w:rPr>
        <w:t>將他們的手機加入了臉部辨識的功能，也就是</w:t>
      </w:r>
      <w:r>
        <w:rPr>
          <w:sz w:val="32"/>
          <w:lang w:val="en-US" w:eastAsia="zh-TW"/>
        </w:rPr>
        <w:t>Face ID</w:t>
      </w:r>
      <w:r>
        <w:rPr>
          <w:rFonts w:hint="eastAsia"/>
          <w:sz w:val="32"/>
          <w:lang w:val="en-US" w:eastAsia="zh-TW"/>
        </w:rPr>
        <w:t>。他們不仰賴照片，而是將你的臉劃分成一張超過</w:t>
      </w:r>
      <w:r>
        <w:rPr>
          <w:sz w:val="32"/>
          <w:lang w:val="en-US" w:eastAsia="zh-TW"/>
        </w:rPr>
        <w:t>30,000</w:t>
      </w:r>
      <w:r>
        <w:rPr>
          <w:rFonts w:hint="eastAsia"/>
          <w:sz w:val="32"/>
          <w:lang w:val="en-US" w:eastAsia="zh-TW"/>
        </w:rPr>
        <w:t>點的細緻地圖。這方法可以協助辨別你臉部的微小變化，像是是否有化妝，或者是否改變了髮型。其他公司，比如</w:t>
      </w:r>
      <w:r>
        <w:rPr>
          <w:sz w:val="32"/>
          <w:lang w:val="en-US" w:eastAsia="zh-TW"/>
        </w:rPr>
        <w:t>Samsung</w:t>
      </w:r>
      <w:r>
        <w:rPr>
          <w:rFonts w:hint="eastAsia"/>
          <w:sz w:val="32"/>
          <w:lang w:val="en-US" w:eastAsia="zh-TW"/>
        </w:rPr>
        <w:t>，也在他們的手機上加入了類似的功能。</w:t>
      </w:r>
    </w:p>
    <w:p w14:paraId="044410B2" w14:textId="2318778F" w:rsidR="00F82390" w:rsidRPr="00F04211" w:rsidRDefault="00360A9E" w:rsidP="0000386C">
      <w:pPr>
        <w:rPr>
          <w:sz w:val="32"/>
        </w:rPr>
      </w:pPr>
      <w:del w:id="203" w:author="Chen Aline" w:date="2018-12-06T18:37:00Z">
        <w:r w:rsidRPr="00360A9E" w:rsidDel="00EC0F15">
          <w:rPr>
            <w:sz w:val="32"/>
          </w:rPr>
          <w:delText xml:space="preserve">Recently, Apple introduced facial recognition into their phones, by using software known as Face ID. </w:delText>
        </w:r>
        <w:r w:rsidDel="00EC0F15">
          <w:rPr>
            <w:sz w:val="32"/>
          </w:rPr>
          <w:delText xml:space="preserve">Instead of relying on pictures, this makes a detailed map of </w:delText>
        </w:r>
        <w:r w:rsidRPr="00360A9E" w:rsidDel="00EC0F15">
          <w:rPr>
            <w:sz w:val="32"/>
          </w:rPr>
          <w:delText>over 30,000 specific points on your face</w:delText>
        </w:r>
        <w:r w:rsidDel="00EC0F15">
          <w:rPr>
            <w:sz w:val="32"/>
          </w:rPr>
          <w:delText>. This helps it to</w:delText>
        </w:r>
        <w:r w:rsidRPr="00360A9E" w:rsidDel="00EC0F15">
          <w:rPr>
            <w:sz w:val="32"/>
          </w:rPr>
          <w:delText xml:space="preserve"> handle small changes in the look of you</w:delText>
        </w:r>
        <w:r w:rsidDel="00EC0F15">
          <w:rPr>
            <w:sz w:val="32"/>
          </w:rPr>
          <w:delText xml:space="preserve">r face, such as wearing makeup or a different hairstyle. </w:delText>
        </w:r>
        <w:r w:rsidRPr="00360A9E" w:rsidDel="00EC0F15">
          <w:rPr>
            <w:sz w:val="32"/>
          </w:rPr>
          <w:delText>Other companies, such as Samsung, have also introduced similar tech</w:delText>
        </w:r>
        <w:r w:rsidDel="00EC0F15">
          <w:rPr>
            <w:sz w:val="32"/>
          </w:rPr>
          <w:delText xml:space="preserve">nology </w:delText>
        </w:r>
        <w:r w:rsidRPr="00360A9E" w:rsidDel="00EC0F15">
          <w:rPr>
            <w:sz w:val="32"/>
          </w:rPr>
          <w:delText>to their phones.</w:delText>
        </w:r>
      </w:del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A88C2D2" w14:textId="77777777" w:rsidR="00333070" w:rsidRDefault="00333070" w:rsidP="00F82390">
      <w:r>
        <w:separator/>
      </w:r>
    </w:p>
  </w:endnote>
  <w:endnote w:type="continuationSeparator" w:id="0">
    <w:p w14:paraId="36489E50" w14:textId="77777777" w:rsidR="00333070" w:rsidRDefault="00333070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29A54B13" w:rsidR="00E67181" w:rsidRDefault="00E67181" w:rsidP="00807A28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1E14AC">
      <w:rPr>
        <w:rFonts w:ascii="Times New Roman" w:hAnsi="Times New Roman" w:cs="Times New Roman"/>
        <w:noProof/>
      </w:rPr>
      <w:t>3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1E14AC">
      <w:rPr>
        <w:rFonts w:ascii="Times New Roman" w:hAnsi="Times New Roman" w:cs="Times New Roman"/>
        <w:noProof/>
      </w:rPr>
      <w:t>11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11" w:author="Chen Aline" w:date="2018-12-17T11:39:00Z">
      <w:r w:rsidR="001E14AC">
        <w:rPr>
          <w:rFonts w:ascii="Times New Roman" w:hAnsi="Times New Roman" w:cs="Times New Roman"/>
          <w:noProof/>
        </w:rPr>
        <w:t>17 December 2018</w:t>
      </w:r>
    </w:ins>
    <w:del w:id="12" w:author="Chen Aline" w:date="2018-12-06T18:26:00Z">
      <w:r w:rsidR="0036166E" w:rsidDel="009B65B6">
        <w:rPr>
          <w:rFonts w:ascii="Times New Roman" w:hAnsi="Times New Roman" w:cs="Times New Roman"/>
          <w:noProof/>
        </w:rPr>
        <w:delText>5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AE0C1C0" w14:textId="77777777" w:rsidR="00333070" w:rsidRDefault="00333070" w:rsidP="00F82390">
      <w:r>
        <w:separator/>
      </w:r>
    </w:p>
  </w:footnote>
  <w:footnote w:type="continuationSeparator" w:id="0">
    <w:p w14:paraId="03994783" w14:textId="77777777" w:rsidR="00333070" w:rsidRDefault="00333070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1"/>
  <w:bordersDoNotSurroundHeader/>
  <w:bordersDoNotSurroundFooter/>
  <w:proofState w:spelling="clean" w:grammar="clean"/>
  <w:revisionView w:markup="0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8BE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45BD"/>
    <w:rsid w:val="000276C4"/>
    <w:rsid w:val="00040913"/>
    <w:rsid w:val="00041E0F"/>
    <w:rsid w:val="0004724C"/>
    <w:rsid w:val="00050E09"/>
    <w:rsid w:val="0005121D"/>
    <w:rsid w:val="0005294E"/>
    <w:rsid w:val="00054A5F"/>
    <w:rsid w:val="00055A6B"/>
    <w:rsid w:val="000560E0"/>
    <w:rsid w:val="00061680"/>
    <w:rsid w:val="00063333"/>
    <w:rsid w:val="000648C9"/>
    <w:rsid w:val="000724DF"/>
    <w:rsid w:val="000724FB"/>
    <w:rsid w:val="00073E95"/>
    <w:rsid w:val="0008220F"/>
    <w:rsid w:val="0008437B"/>
    <w:rsid w:val="00084B54"/>
    <w:rsid w:val="0009668B"/>
    <w:rsid w:val="000A1ACE"/>
    <w:rsid w:val="000B4D03"/>
    <w:rsid w:val="000B5DBB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0F7060"/>
    <w:rsid w:val="00101920"/>
    <w:rsid w:val="00106791"/>
    <w:rsid w:val="00107CAC"/>
    <w:rsid w:val="0011196E"/>
    <w:rsid w:val="00111A91"/>
    <w:rsid w:val="00121AC5"/>
    <w:rsid w:val="00123613"/>
    <w:rsid w:val="0012381F"/>
    <w:rsid w:val="00150A49"/>
    <w:rsid w:val="00160204"/>
    <w:rsid w:val="001608B9"/>
    <w:rsid w:val="0016095F"/>
    <w:rsid w:val="001618F3"/>
    <w:rsid w:val="00167119"/>
    <w:rsid w:val="001711BB"/>
    <w:rsid w:val="001721CC"/>
    <w:rsid w:val="00175A49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4C3"/>
    <w:rsid w:val="001D4814"/>
    <w:rsid w:val="001D63FA"/>
    <w:rsid w:val="001E05A9"/>
    <w:rsid w:val="001E14AC"/>
    <w:rsid w:val="001E5AF5"/>
    <w:rsid w:val="001E6FC7"/>
    <w:rsid w:val="001F050B"/>
    <w:rsid w:val="001F0A1D"/>
    <w:rsid w:val="001F47E1"/>
    <w:rsid w:val="00204255"/>
    <w:rsid w:val="002073F3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471"/>
    <w:rsid w:val="00275A94"/>
    <w:rsid w:val="002858AE"/>
    <w:rsid w:val="00285B17"/>
    <w:rsid w:val="002871B7"/>
    <w:rsid w:val="002A1D45"/>
    <w:rsid w:val="002B5DAD"/>
    <w:rsid w:val="002B6776"/>
    <w:rsid w:val="002C58BE"/>
    <w:rsid w:val="002D2885"/>
    <w:rsid w:val="002E55EF"/>
    <w:rsid w:val="002F46BD"/>
    <w:rsid w:val="002F696E"/>
    <w:rsid w:val="00302948"/>
    <w:rsid w:val="003034E7"/>
    <w:rsid w:val="00312AAF"/>
    <w:rsid w:val="003162DE"/>
    <w:rsid w:val="003212DC"/>
    <w:rsid w:val="00321737"/>
    <w:rsid w:val="003218CE"/>
    <w:rsid w:val="00321B7E"/>
    <w:rsid w:val="00325736"/>
    <w:rsid w:val="00330385"/>
    <w:rsid w:val="0033239C"/>
    <w:rsid w:val="00332889"/>
    <w:rsid w:val="00333070"/>
    <w:rsid w:val="0033759C"/>
    <w:rsid w:val="00352D79"/>
    <w:rsid w:val="003576D3"/>
    <w:rsid w:val="00360A9E"/>
    <w:rsid w:val="0036119C"/>
    <w:rsid w:val="0036166E"/>
    <w:rsid w:val="00361993"/>
    <w:rsid w:val="00361C8F"/>
    <w:rsid w:val="00362165"/>
    <w:rsid w:val="00373384"/>
    <w:rsid w:val="00376D47"/>
    <w:rsid w:val="00384420"/>
    <w:rsid w:val="00385222"/>
    <w:rsid w:val="003A597E"/>
    <w:rsid w:val="003C1624"/>
    <w:rsid w:val="003C2AF0"/>
    <w:rsid w:val="003C5120"/>
    <w:rsid w:val="003E06F6"/>
    <w:rsid w:val="003F2AD3"/>
    <w:rsid w:val="003F7E9E"/>
    <w:rsid w:val="004017AE"/>
    <w:rsid w:val="004037D3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75A6B"/>
    <w:rsid w:val="004826FF"/>
    <w:rsid w:val="00483485"/>
    <w:rsid w:val="00487753"/>
    <w:rsid w:val="004922D3"/>
    <w:rsid w:val="0049408C"/>
    <w:rsid w:val="004A112B"/>
    <w:rsid w:val="004A534D"/>
    <w:rsid w:val="004A774F"/>
    <w:rsid w:val="004B4CE1"/>
    <w:rsid w:val="004C706D"/>
    <w:rsid w:val="004C7079"/>
    <w:rsid w:val="004D1C01"/>
    <w:rsid w:val="004D1C22"/>
    <w:rsid w:val="004D5B88"/>
    <w:rsid w:val="004E0B26"/>
    <w:rsid w:val="004E2694"/>
    <w:rsid w:val="004E41F9"/>
    <w:rsid w:val="004E49D6"/>
    <w:rsid w:val="004E6106"/>
    <w:rsid w:val="004E6F69"/>
    <w:rsid w:val="004E74C1"/>
    <w:rsid w:val="004F1D88"/>
    <w:rsid w:val="0050141D"/>
    <w:rsid w:val="005051F4"/>
    <w:rsid w:val="00510444"/>
    <w:rsid w:val="00510FD5"/>
    <w:rsid w:val="00516A34"/>
    <w:rsid w:val="00517FD7"/>
    <w:rsid w:val="005201A7"/>
    <w:rsid w:val="00525085"/>
    <w:rsid w:val="00525723"/>
    <w:rsid w:val="0052796C"/>
    <w:rsid w:val="005333C6"/>
    <w:rsid w:val="005333FF"/>
    <w:rsid w:val="00536743"/>
    <w:rsid w:val="00541FFF"/>
    <w:rsid w:val="00562D4B"/>
    <w:rsid w:val="00575910"/>
    <w:rsid w:val="005760E2"/>
    <w:rsid w:val="0058413F"/>
    <w:rsid w:val="00595107"/>
    <w:rsid w:val="00596846"/>
    <w:rsid w:val="005A0A76"/>
    <w:rsid w:val="005A4788"/>
    <w:rsid w:val="005B7A8C"/>
    <w:rsid w:val="005C0201"/>
    <w:rsid w:val="005C30D5"/>
    <w:rsid w:val="005D1EE3"/>
    <w:rsid w:val="005D6E87"/>
    <w:rsid w:val="005E7E51"/>
    <w:rsid w:val="005F56B2"/>
    <w:rsid w:val="005F6CCC"/>
    <w:rsid w:val="00610D47"/>
    <w:rsid w:val="00612D5B"/>
    <w:rsid w:val="006134F7"/>
    <w:rsid w:val="00615581"/>
    <w:rsid w:val="006165F7"/>
    <w:rsid w:val="00617794"/>
    <w:rsid w:val="00623805"/>
    <w:rsid w:val="006273D9"/>
    <w:rsid w:val="00627E0B"/>
    <w:rsid w:val="006301DF"/>
    <w:rsid w:val="00633EAE"/>
    <w:rsid w:val="006351B8"/>
    <w:rsid w:val="00641501"/>
    <w:rsid w:val="00641F85"/>
    <w:rsid w:val="00642034"/>
    <w:rsid w:val="00642586"/>
    <w:rsid w:val="00644DD7"/>
    <w:rsid w:val="00647399"/>
    <w:rsid w:val="00650440"/>
    <w:rsid w:val="0065255E"/>
    <w:rsid w:val="006638F5"/>
    <w:rsid w:val="0066410F"/>
    <w:rsid w:val="00680C30"/>
    <w:rsid w:val="006812AE"/>
    <w:rsid w:val="00686727"/>
    <w:rsid w:val="006A377B"/>
    <w:rsid w:val="006A3CF2"/>
    <w:rsid w:val="006A7F9C"/>
    <w:rsid w:val="006B6B0E"/>
    <w:rsid w:val="006C1DFA"/>
    <w:rsid w:val="006C3CE8"/>
    <w:rsid w:val="006C56B4"/>
    <w:rsid w:val="006C5982"/>
    <w:rsid w:val="006C67F7"/>
    <w:rsid w:val="006C7E28"/>
    <w:rsid w:val="006D523F"/>
    <w:rsid w:val="006D78D0"/>
    <w:rsid w:val="006D7F5F"/>
    <w:rsid w:val="006E75ED"/>
    <w:rsid w:val="006F0B6D"/>
    <w:rsid w:val="006F3AF1"/>
    <w:rsid w:val="00701FDA"/>
    <w:rsid w:val="00710447"/>
    <w:rsid w:val="00710834"/>
    <w:rsid w:val="00716966"/>
    <w:rsid w:val="007176B2"/>
    <w:rsid w:val="00721C1C"/>
    <w:rsid w:val="007225C7"/>
    <w:rsid w:val="00723906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55416"/>
    <w:rsid w:val="00755BBE"/>
    <w:rsid w:val="007607B1"/>
    <w:rsid w:val="00761C7B"/>
    <w:rsid w:val="007670EE"/>
    <w:rsid w:val="0077526F"/>
    <w:rsid w:val="00782FF8"/>
    <w:rsid w:val="00790D60"/>
    <w:rsid w:val="0079300E"/>
    <w:rsid w:val="00793BB5"/>
    <w:rsid w:val="007941CE"/>
    <w:rsid w:val="007A4079"/>
    <w:rsid w:val="007A6BDA"/>
    <w:rsid w:val="007B15CF"/>
    <w:rsid w:val="007B45CC"/>
    <w:rsid w:val="007C1244"/>
    <w:rsid w:val="007C5393"/>
    <w:rsid w:val="007C5A93"/>
    <w:rsid w:val="007C6D7C"/>
    <w:rsid w:val="007D337F"/>
    <w:rsid w:val="007E525A"/>
    <w:rsid w:val="007E679F"/>
    <w:rsid w:val="007F623C"/>
    <w:rsid w:val="00806E74"/>
    <w:rsid w:val="00807A28"/>
    <w:rsid w:val="0081423E"/>
    <w:rsid w:val="008145CC"/>
    <w:rsid w:val="00824029"/>
    <w:rsid w:val="0083235D"/>
    <w:rsid w:val="008364EE"/>
    <w:rsid w:val="00844608"/>
    <w:rsid w:val="008565B5"/>
    <w:rsid w:val="0086105C"/>
    <w:rsid w:val="008612FE"/>
    <w:rsid w:val="00862829"/>
    <w:rsid w:val="0087577E"/>
    <w:rsid w:val="008800DA"/>
    <w:rsid w:val="00887DBF"/>
    <w:rsid w:val="0089366E"/>
    <w:rsid w:val="008A2866"/>
    <w:rsid w:val="008A38B1"/>
    <w:rsid w:val="008A6A69"/>
    <w:rsid w:val="008B0840"/>
    <w:rsid w:val="008B20C3"/>
    <w:rsid w:val="008B4B16"/>
    <w:rsid w:val="008B753B"/>
    <w:rsid w:val="008C1041"/>
    <w:rsid w:val="008C41C4"/>
    <w:rsid w:val="008C7DE4"/>
    <w:rsid w:val="008D6821"/>
    <w:rsid w:val="008E0232"/>
    <w:rsid w:val="008E3762"/>
    <w:rsid w:val="008E5DD3"/>
    <w:rsid w:val="008E63CB"/>
    <w:rsid w:val="008E7A3A"/>
    <w:rsid w:val="008F7C1E"/>
    <w:rsid w:val="00907091"/>
    <w:rsid w:val="00907453"/>
    <w:rsid w:val="009124DA"/>
    <w:rsid w:val="009162DF"/>
    <w:rsid w:val="00925F74"/>
    <w:rsid w:val="00936E46"/>
    <w:rsid w:val="0094566B"/>
    <w:rsid w:val="00953918"/>
    <w:rsid w:val="00955E00"/>
    <w:rsid w:val="00962F98"/>
    <w:rsid w:val="00980467"/>
    <w:rsid w:val="00981E54"/>
    <w:rsid w:val="009928C9"/>
    <w:rsid w:val="00994423"/>
    <w:rsid w:val="009947A4"/>
    <w:rsid w:val="0099558F"/>
    <w:rsid w:val="009B05DA"/>
    <w:rsid w:val="009B34A2"/>
    <w:rsid w:val="009B65B6"/>
    <w:rsid w:val="009C1866"/>
    <w:rsid w:val="009C5877"/>
    <w:rsid w:val="009E1753"/>
    <w:rsid w:val="009E3EA1"/>
    <w:rsid w:val="009E77BF"/>
    <w:rsid w:val="009F03B2"/>
    <w:rsid w:val="009F7DBC"/>
    <w:rsid w:val="00A06480"/>
    <w:rsid w:val="00A13F48"/>
    <w:rsid w:val="00A321E9"/>
    <w:rsid w:val="00A37307"/>
    <w:rsid w:val="00A41086"/>
    <w:rsid w:val="00A46E51"/>
    <w:rsid w:val="00A55FCF"/>
    <w:rsid w:val="00A566AF"/>
    <w:rsid w:val="00A57286"/>
    <w:rsid w:val="00A6051E"/>
    <w:rsid w:val="00A611EC"/>
    <w:rsid w:val="00A61436"/>
    <w:rsid w:val="00A6271C"/>
    <w:rsid w:val="00A71433"/>
    <w:rsid w:val="00A770E5"/>
    <w:rsid w:val="00A77D6D"/>
    <w:rsid w:val="00A857B2"/>
    <w:rsid w:val="00A94021"/>
    <w:rsid w:val="00A94B1B"/>
    <w:rsid w:val="00AA0D64"/>
    <w:rsid w:val="00AA1111"/>
    <w:rsid w:val="00AC255B"/>
    <w:rsid w:val="00AD4455"/>
    <w:rsid w:val="00AD5AA3"/>
    <w:rsid w:val="00AD680D"/>
    <w:rsid w:val="00AD69C7"/>
    <w:rsid w:val="00AD74D7"/>
    <w:rsid w:val="00AE5C5F"/>
    <w:rsid w:val="00AF094C"/>
    <w:rsid w:val="00AF2A69"/>
    <w:rsid w:val="00AF4E91"/>
    <w:rsid w:val="00AF661A"/>
    <w:rsid w:val="00AF70F6"/>
    <w:rsid w:val="00B00F8F"/>
    <w:rsid w:val="00B0101E"/>
    <w:rsid w:val="00B14B32"/>
    <w:rsid w:val="00B2413D"/>
    <w:rsid w:val="00B24E27"/>
    <w:rsid w:val="00B25414"/>
    <w:rsid w:val="00B265DF"/>
    <w:rsid w:val="00B31054"/>
    <w:rsid w:val="00B35695"/>
    <w:rsid w:val="00B367E1"/>
    <w:rsid w:val="00B40762"/>
    <w:rsid w:val="00B44E3D"/>
    <w:rsid w:val="00B60644"/>
    <w:rsid w:val="00B63375"/>
    <w:rsid w:val="00B63DC6"/>
    <w:rsid w:val="00B64472"/>
    <w:rsid w:val="00B648BE"/>
    <w:rsid w:val="00B72704"/>
    <w:rsid w:val="00B72F19"/>
    <w:rsid w:val="00B74A4A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BF36AC"/>
    <w:rsid w:val="00BF7A53"/>
    <w:rsid w:val="00C00CCB"/>
    <w:rsid w:val="00C01B56"/>
    <w:rsid w:val="00C112DB"/>
    <w:rsid w:val="00C20B62"/>
    <w:rsid w:val="00C23AF9"/>
    <w:rsid w:val="00C324F2"/>
    <w:rsid w:val="00C33D83"/>
    <w:rsid w:val="00C346D9"/>
    <w:rsid w:val="00C34A3C"/>
    <w:rsid w:val="00C351F1"/>
    <w:rsid w:val="00C40B2F"/>
    <w:rsid w:val="00C415F1"/>
    <w:rsid w:val="00C47745"/>
    <w:rsid w:val="00C63A61"/>
    <w:rsid w:val="00C65A35"/>
    <w:rsid w:val="00C72A40"/>
    <w:rsid w:val="00C853A9"/>
    <w:rsid w:val="00CA5956"/>
    <w:rsid w:val="00CB3B5F"/>
    <w:rsid w:val="00CB5421"/>
    <w:rsid w:val="00CB5AFF"/>
    <w:rsid w:val="00CC335A"/>
    <w:rsid w:val="00CC6DC8"/>
    <w:rsid w:val="00CD46EF"/>
    <w:rsid w:val="00CD5A47"/>
    <w:rsid w:val="00CE063F"/>
    <w:rsid w:val="00CE0916"/>
    <w:rsid w:val="00CE3568"/>
    <w:rsid w:val="00CF14BD"/>
    <w:rsid w:val="00D07A12"/>
    <w:rsid w:val="00D120BC"/>
    <w:rsid w:val="00D131AD"/>
    <w:rsid w:val="00D146CB"/>
    <w:rsid w:val="00D20A9C"/>
    <w:rsid w:val="00D24A20"/>
    <w:rsid w:val="00D30B95"/>
    <w:rsid w:val="00D346DE"/>
    <w:rsid w:val="00D42493"/>
    <w:rsid w:val="00D475FF"/>
    <w:rsid w:val="00D531BF"/>
    <w:rsid w:val="00D579E9"/>
    <w:rsid w:val="00D654EC"/>
    <w:rsid w:val="00D71AE4"/>
    <w:rsid w:val="00D75CCF"/>
    <w:rsid w:val="00D80C77"/>
    <w:rsid w:val="00D9387F"/>
    <w:rsid w:val="00D974ED"/>
    <w:rsid w:val="00DA0301"/>
    <w:rsid w:val="00DB56DF"/>
    <w:rsid w:val="00DB6A2D"/>
    <w:rsid w:val="00DB73D3"/>
    <w:rsid w:val="00DC3630"/>
    <w:rsid w:val="00DE7BB8"/>
    <w:rsid w:val="00DF36C9"/>
    <w:rsid w:val="00DF632E"/>
    <w:rsid w:val="00DF6C8E"/>
    <w:rsid w:val="00E01CFF"/>
    <w:rsid w:val="00E034FE"/>
    <w:rsid w:val="00E13CE5"/>
    <w:rsid w:val="00E223FD"/>
    <w:rsid w:val="00E2252B"/>
    <w:rsid w:val="00E472E2"/>
    <w:rsid w:val="00E60B58"/>
    <w:rsid w:val="00E647AB"/>
    <w:rsid w:val="00E67181"/>
    <w:rsid w:val="00E679AD"/>
    <w:rsid w:val="00E70FB1"/>
    <w:rsid w:val="00E811EF"/>
    <w:rsid w:val="00E81DCE"/>
    <w:rsid w:val="00E821C7"/>
    <w:rsid w:val="00EA1711"/>
    <w:rsid w:val="00EA3C3E"/>
    <w:rsid w:val="00EB25CF"/>
    <w:rsid w:val="00EB4F4A"/>
    <w:rsid w:val="00EC0F15"/>
    <w:rsid w:val="00EC1117"/>
    <w:rsid w:val="00EC33E6"/>
    <w:rsid w:val="00EC565C"/>
    <w:rsid w:val="00EC73A7"/>
    <w:rsid w:val="00EC7525"/>
    <w:rsid w:val="00ED6968"/>
    <w:rsid w:val="00ED6E67"/>
    <w:rsid w:val="00EF5B62"/>
    <w:rsid w:val="00EF5F6C"/>
    <w:rsid w:val="00EF77BE"/>
    <w:rsid w:val="00F04211"/>
    <w:rsid w:val="00F064E7"/>
    <w:rsid w:val="00F07E5D"/>
    <w:rsid w:val="00F201F1"/>
    <w:rsid w:val="00F252D2"/>
    <w:rsid w:val="00F30503"/>
    <w:rsid w:val="00F33079"/>
    <w:rsid w:val="00F437CF"/>
    <w:rsid w:val="00F45070"/>
    <w:rsid w:val="00F51E4D"/>
    <w:rsid w:val="00F52D8D"/>
    <w:rsid w:val="00F52DF8"/>
    <w:rsid w:val="00F74BBD"/>
    <w:rsid w:val="00F82390"/>
    <w:rsid w:val="00F91105"/>
    <w:rsid w:val="00F925BA"/>
    <w:rsid w:val="00F96A8B"/>
    <w:rsid w:val="00F96E43"/>
    <w:rsid w:val="00F97354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42AA"/>
    <w:rsid w:val="00FD42B3"/>
    <w:rsid w:val="00FD4FE5"/>
    <w:rsid w:val="00FD5338"/>
    <w:rsid w:val="00FD7DD3"/>
    <w:rsid w:val="00FE0344"/>
    <w:rsid w:val="00FE0D9F"/>
    <w:rsid w:val="00FE32BB"/>
    <w:rsid w:val="00FE6D30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1.png"/><Relationship Id="rId21" Type="http://schemas.openxmlformats.org/officeDocument/2006/relationships/image" Target="media/image12.png"/><Relationship Id="rId22" Type="http://schemas.openxmlformats.org/officeDocument/2006/relationships/image" Target="media/image13.png"/><Relationship Id="rId23" Type="http://schemas.openxmlformats.org/officeDocument/2006/relationships/image" Target="media/image14.png"/><Relationship Id="rId24" Type="http://schemas.openxmlformats.org/officeDocument/2006/relationships/image" Target="media/image15.png"/><Relationship Id="rId25" Type="http://schemas.openxmlformats.org/officeDocument/2006/relationships/image" Target="media/image16.png"/><Relationship Id="rId26" Type="http://schemas.openxmlformats.org/officeDocument/2006/relationships/image" Target="media/image17.png"/><Relationship Id="rId27" Type="http://schemas.openxmlformats.org/officeDocument/2006/relationships/image" Target="media/image18.png"/><Relationship Id="rId28" Type="http://schemas.openxmlformats.org/officeDocument/2006/relationships/image" Target="media/image19.png"/><Relationship Id="rId29" Type="http://schemas.openxmlformats.org/officeDocument/2006/relationships/fontTable" Target="fontTable.xml"/><Relationship Id="rId30" Type="http://schemas.openxmlformats.org/officeDocument/2006/relationships/theme" Target="theme/theme1.xml"/><Relationship Id="rId31" Type="http://schemas.microsoft.com/office/2011/relationships/people" Target="people.xml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image" Target="media/image3.png"/><Relationship Id="rId13" Type="http://schemas.openxmlformats.org/officeDocument/2006/relationships/image" Target="media/image4.png"/><Relationship Id="rId14" Type="http://schemas.openxmlformats.org/officeDocument/2006/relationships/image" Target="media/image5.png"/><Relationship Id="rId15" Type="http://schemas.openxmlformats.org/officeDocument/2006/relationships/image" Target="media/image6.png"/><Relationship Id="rId16" Type="http://schemas.openxmlformats.org/officeDocument/2006/relationships/image" Target="media/image7.png"/><Relationship Id="rId17" Type="http://schemas.openxmlformats.org/officeDocument/2006/relationships/image" Target="media/image8.png"/><Relationship Id="rId18" Type="http://schemas.openxmlformats.org/officeDocument/2006/relationships/image" Target="media/image9.png"/><Relationship Id="rId19" Type="http://schemas.openxmlformats.org/officeDocument/2006/relationships/image" Target="media/image10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673</TotalTime>
  <Pages>11</Pages>
  <Words>1177</Words>
  <Characters>6712</Characters>
  <Application>Microsoft Macintosh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7874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294</cp:revision>
  <cp:lastPrinted>2018-11-01T20:38:00Z</cp:lastPrinted>
  <dcterms:created xsi:type="dcterms:W3CDTF">2017-06-30T00:27:00Z</dcterms:created>
  <dcterms:modified xsi:type="dcterms:W3CDTF">2018-12-17T03:40:00Z</dcterms:modified>
</cp:coreProperties>
</file>