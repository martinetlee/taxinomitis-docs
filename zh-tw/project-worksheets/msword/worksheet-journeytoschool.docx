
<file path=[Content_Types].xml><?xml version="1.0" encoding="utf-8"?>
<Types xmlns="http://schemas.openxmlformats.org/package/2006/content-types">
  <Default Extension="xml" ContentType="application/xml"/>
  <Default Extension="png" ContentType="image/png"/>
  <Default Extension="rels" ContentType="application/vnd.openxmlformats-package.relationships+xml"/>
  <Default Extension="tiff" ContentType="image/tiff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word/people.xml" ContentType="application/vnd.openxmlformats-officedocument.wordprocessingml.people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officeDocument" Target="word/document.xml"/><Relationship Id="rId2" Type="http://schemas.openxmlformats.org/package/2006/relationships/metadata/core-properties" Target="docProps/core.xml"/><Relationship Id="rId3" Type="http://schemas.openxmlformats.org/officeDocument/2006/relationships/extended-properties" Target="docProps/app.xml"/></Relationships>
</file>

<file path=word/document.xml><?xml version="1.0" encoding="utf-8"?>
<w:document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14:paraId="4FF77ECB" w14:textId="64C80690" w:rsidR="00191E4F" w:rsidRDefault="00191E4F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color w:val="FFFFFF" w:themeColor="background1"/>
          <w:sz w:val="96"/>
          <w:lang w:eastAsia="zh-TW"/>
        </w:rPr>
      </w:pPr>
      <w:r>
        <w:rPr>
          <w:rFonts w:hint="eastAsia"/>
          <w:color w:val="FFFFFF" w:themeColor="background1"/>
          <w:sz w:val="96"/>
          <w:lang w:eastAsia="zh-TW"/>
        </w:rPr>
        <w:t>上學去</w:t>
      </w:r>
    </w:p>
    <w:p w14:paraId="0C847E3F" w14:textId="7AC2FF28" w:rsidR="00E43C16" w:rsidRPr="00F82390" w:rsidDel="00EF40A6" w:rsidRDefault="005B676D" w:rsidP="00F82390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538135" w:themeFill="accent6" w:themeFillShade="BF"/>
        <w:jc w:val="center"/>
        <w:rPr>
          <w:del w:id="0" w:author="Chen Aline" w:date="2018-12-19T09:53:00Z"/>
          <w:color w:val="FFFFFF" w:themeColor="background1"/>
          <w:sz w:val="96"/>
        </w:rPr>
      </w:pPr>
      <w:del w:id="1" w:author="Chen Aline" w:date="2018-12-19T09:53:00Z">
        <w:r w:rsidDel="00EF40A6">
          <w:rPr>
            <w:color w:val="FFFFFF" w:themeColor="background1"/>
            <w:sz w:val="96"/>
          </w:rPr>
          <w:delText>Journey to school</w:delText>
        </w:r>
      </w:del>
    </w:p>
    <w:p w14:paraId="51EBF4DA" w14:textId="77777777" w:rsidR="00F82390" w:rsidRDefault="00F82390"/>
    <w:p w14:paraId="641D3159" w14:textId="77777777" w:rsidR="00F82390" w:rsidRDefault="00F82390"/>
    <w:p w14:paraId="1C436545" w14:textId="536C8BCF" w:rsidR="00786FA3" w:rsidRDefault="00786FA3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在這個專案中，你會訓練電腦從</w:t>
      </w:r>
      <w:r w:rsidR="00604260">
        <w:rPr>
          <w:rFonts w:hint="eastAsia"/>
          <w:sz w:val="36"/>
          <w:lang w:eastAsia="zh-TW"/>
        </w:rPr>
        <w:t>你同學們</w:t>
      </w:r>
      <w:r>
        <w:rPr>
          <w:rFonts w:hint="eastAsia"/>
          <w:sz w:val="36"/>
          <w:lang w:eastAsia="zh-TW"/>
        </w:rPr>
        <w:t>上學</w:t>
      </w:r>
      <w:r w:rsidR="0023380E">
        <w:rPr>
          <w:rFonts w:hint="eastAsia"/>
          <w:sz w:val="36"/>
          <w:lang w:eastAsia="zh-TW"/>
        </w:rPr>
        <w:t>的交通方式</w:t>
      </w:r>
      <w:r>
        <w:rPr>
          <w:rFonts w:hint="eastAsia"/>
          <w:sz w:val="36"/>
          <w:lang w:eastAsia="zh-TW"/>
        </w:rPr>
        <w:t>裡找出共通的模式。</w:t>
      </w:r>
    </w:p>
    <w:p w14:paraId="4EFB2196" w14:textId="109F1E0D" w:rsidR="00EF77BE" w:rsidDel="00EF40A6" w:rsidRDefault="00F82390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2" w:author="Chen Aline" w:date="2018-12-19T09:53:00Z"/>
          <w:sz w:val="36"/>
        </w:rPr>
      </w:pPr>
      <w:del w:id="3" w:author="Chen Aline" w:date="2018-12-19T09:53:00Z">
        <w:r w:rsidRPr="00F82390" w:rsidDel="00EF40A6">
          <w:rPr>
            <w:sz w:val="36"/>
          </w:rPr>
          <w:delText xml:space="preserve">In this project you will </w:delText>
        </w:r>
        <w:r w:rsidR="005B676D" w:rsidDel="00EF40A6">
          <w:rPr>
            <w:sz w:val="36"/>
          </w:rPr>
          <w:delText xml:space="preserve">train the computer to look for patterns in how your classmates get to school. </w:delText>
        </w:r>
      </w:del>
    </w:p>
    <w:p w14:paraId="134453CF" w14:textId="77777777" w:rsidR="00EF77BE" w:rsidRDefault="00EF77BE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</w:p>
    <w:p w14:paraId="373CBEC5" w14:textId="3FA4407C" w:rsidR="0056442D" w:rsidRDefault="0056442D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sz w:val="36"/>
          <w:lang w:eastAsia="zh-TW"/>
        </w:rPr>
      </w:pPr>
      <w:r>
        <w:rPr>
          <w:rFonts w:hint="eastAsia"/>
          <w:sz w:val="36"/>
          <w:lang w:eastAsia="zh-TW"/>
        </w:rPr>
        <w:t>你會讓電腦預測不同人上學的交通方式當作測試</w:t>
      </w:r>
    </w:p>
    <w:p w14:paraId="114D2C7C" w14:textId="3DC1EC23" w:rsidR="00F82390" w:rsidRPr="00F82390" w:rsidDel="00EF40A6" w:rsidRDefault="009303DC" w:rsidP="00F82390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4" w:author="Chen Aline" w:date="2018-12-19T09:53:00Z"/>
          <w:sz w:val="36"/>
        </w:rPr>
      </w:pPr>
      <w:del w:id="5" w:author="Chen Aline" w:date="2018-12-19T09:53:00Z">
        <w:r w:rsidDel="00EF40A6">
          <w:rPr>
            <w:sz w:val="36"/>
          </w:rPr>
          <w:delText xml:space="preserve">You’ll </w:delText>
        </w:r>
        <w:r w:rsidR="005B676D" w:rsidDel="00EF40A6">
          <w:rPr>
            <w:sz w:val="36"/>
          </w:rPr>
          <w:delText xml:space="preserve">test this training by </w:delText>
        </w:r>
        <w:r w:rsidR="00844754" w:rsidDel="00EF40A6">
          <w:rPr>
            <w:sz w:val="36"/>
          </w:rPr>
          <w:delText xml:space="preserve">getting the computer to predict how different people travel to school. </w:delText>
        </w:r>
      </w:del>
    </w:p>
    <w:p w14:paraId="58B03888" w14:textId="77777777" w:rsidR="00F82390" w:rsidRDefault="00F82390"/>
    <w:p w14:paraId="6D466809" w14:textId="77777777" w:rsidR="00DD7C27" w:rsidRDefault="00DD7C27"/>
    <w:p w14:paraId="65015A7A" w14:textId="77777777" w:rsidR="00DD7C27" w:rsidRDefault="00DD7C27"/>
    <w:p w14:paraId="2F5488D4" w14:textId="77777777" w:rsidR="00CA3575" w:rsidRDefault="00CA3575"/>
    <w:p w14:paraId="7FF8F86C" w14:textId="5C980686" w:rsidR="00DD7C27" w:rsidRDefault="00DD7C27"/>
    <w:p w14:paraId="0D5F3BFA" w14:textId="0433284A" w:rsidR="00DD7C27" w:rsidRDefault="00DD7C27"/>
    <w:p w14:paraId="399D42B3" w14:textId="6114A01F" w:rsidR="00894C59" w:rsidRDefault="00894C59"/>
    <w:p w14:paraId="6F4FAFF5" w14:textId="5F1E3D04" w:rsidR="00894C59" w:rsidRDefault="00894C59"/>
    <w:p w14:paraId="2B3C5CD7" w14:textId="45C2764D" w:rsidR="00894C59" w:rsidRDefault="00894C59"/>
    <w:p w14:paraId="198C994C" w14:textId="77777777" w:rsidR="00DD7C27" w:rsidRDefault="00DD7C27"/>
    <w:p w14:paraId="7B75AF0A" w14:textId="77777777" w:rsidR="00F82390" w:rsidRDefault="00F82390"/>
    <w:p w14:paraId="4F3F1C5E" w14:textId="77777777" w:rsidR="00894C59" w:rsidRDefault="00DD7C27" w:rsidP="00894C59">
      <w:pPr>
        <w:rPr>
          <w:sz w:val="6"/>
        </w:rPr>
      </w:pPr>
      <w:r w:rsidRPr="00DD7C27">
        <w:rPr>
          <w:noProof/>
          <w:lang w:val="en-US" w:eastAsia="zh-TW"/>
        </w:rPr>
        <w:lastRenderedPageBreak/>
        <w:drawing>
          <wp:inline distT="0" distB="0" distL="0" distR="0" wp14:anchorId="15E23E07" wp14:editId="5238EF6F">
            <wp:extent cx="6572250" cy="3632835"/>
            <wp:effectExtent l="25400" t="25400" r="31750" b="24765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572250" cy="363283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3302C3F" w14:textId="77777777" w:rsidR="00894C59" w:rsidRDefault="00894C59" w:rsidP="00894C59">
      <w:pPr>
        <w:rPr>
          <w:sz w:val="6"/>
        </w:rPr>
      </w:pPr>
    </w:p>
    <w:p w14:paraId="2A1E4E85" w14:textId="50414BC7" w:rsidR="00894C59" w:rsidRDefault="00894C59" w:rsidP="00894C59">
      <w:pPr>
        <w:rPr>
          <w:sz w:val="6"/>
        </w:rPr>
      </w:pPr>
    </w:p>
    <w:p w14:paraId="17F3AFC9" w14:textId="7AAB5D66" w:rsidR="00894C59" w:rsidRPr="008F3904" w:rsidRDefault="00894C59" w:rsidP="00894C59">
      <w:pPr>
        <w:rPr>
          <w:sz w:val="6"/>
        </w:rPr>
      </w:pPr>
    </w:p>
    <w:p w14:paraId="67B711CA" w14:textId="77777777" w:rsidR="00894C59" w:rsidRPr="00532973" w:rsidRDefault="00894C59" w:rsidP="00894C59">
      <w:pPr>
        <w:rPr>
          <w:rFonts w:ascii="Times New Roman" w:eastAsia="Times New Roman" w:hAnsi="Times New Roman" w:cs="Times New Roman"/>
          <w:sz w:val="16"/>
          <w:lang w:eastAsia="en-GB"/>
        </w:rPr>
      </w:pPr>
      <w:r w:rsidRPr="00532973">
        <w:rPr>
          <w:noProof/>
          <w:sz w:val="22"/>
          <w:lang w:val="en-US" w:eastAsia="zh-TW"/>
        </w:rPr>
        <w:drawing>
          <wp:anchor distT="0" distB="0" distL="114300" distR="114300" simplePos="0" relativeHeight="251670528" behindDoc="0" locked="0" layoutInCell="1" allowOverlap="1" wp14:anchorId="2A548253" wp14:editId="071860EE">
            <wp:simplePos x="0" y="0"/>
            <wp:positionH relativeFrom="column">
              <wp:posOffset>723</wp:posOffset>
            </wp:positionH>
            <wp:positionV relativeFrom="paragraph">
              <wp:posOffset>989</wp:posOffset>
            </wp:positionV>
            <wp:extent cx="687600" cy="244800"/>
            <wp:effectExtent l="0" t="0" r="0" b="0"/>
            <wp:wrapSquare wrapText="right"/>
            <wp:docPr id="5" name="Picture 2" descr="Creative Commons Licence"/>
            <wp:cNvGraphicFramePr>
              <a:graphicFrameLocks xmlns:a="http://schemas.openxmlformats.org/drawingml/2006/main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Picture 2" descr="Creative Commons Licence"/>
                    <pic:cNvPicPr>
                      <a:picLocks/>
                    </pic:cNvPicPr>
                  </pic:nvPicPr>
                  <pic:blipFill>
                    <a:blip r:embed="rId9" r:link="rId10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rcRect/>
                    <a:stretch>
                      <a:fillRect/>
                    </a:stretch>
                  </pic:blipFill>
                  <pic:spPr bwMode="auto">
                    <a:xfrm>
                      <a:off x="0" y="0"/>
                      <a:ext cx="687600" cy="244800"/>
                    </a:xfrm>
                    <a:prstGeom prst="rect">
                      <a:avLst/>
                    </a:prstGeom>
                    <a:noFill/>
                    <a:ln>
                      <a:noFill/>
                    </a:ln>
                  </pic:spPr>
                </pic:pic>
              </a:graphicData>
            </a:graphic>
            <wp14:sizeRelH relativeFrom="page">
              <wp14:pctWidth>0</wp14:pctWidth>
            </wp14:sizeRelH>
            <wp14:sizeRelV relativeFrom="page">
              <wp14:pctHeight>0</wp14:pctHeight>
            </wp14:sizeRelV>
          </wp:anchor>
        </w:drawing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 xml:space="preserve">This </w:t>
      </w:r>
      <w:r>
        <w:rPr>
          <w:rFonts w:ascii="Times New Roman" w:eastAsia="Times New Roman" w:hAnsi="Times New Roman" w:cs="Times New Roman"/>
          <w:sz w:val="16"/>
          <w:lang w:eastAsia="en-GB"/>
        </w:rPr>
        <w:t xml:space="preserve">project </w:t>
      </w:r>
      <w:r w:rsidRPr="00532973">
        <w:rPr>
          <w:rFonts w:ascii="Times New Roman" w:eastAsia="Times New Roman" w:hAnsi="Times New Roman" w:cs="Times New Roman"/>
          <w:sz w:val="16"/>
          <w:lang w:eastAsia="en-GB"/>
        </w:rPr>
        <w:t>worksheet is licensed under a Creative Commons Attribution Non-Commercial Share-Alike License</w:t>
      </w:r>
    </w:p>
    <w:p w14:paraId="75326B8A" w14:textId="77777777" w:rsidR="00894C59" w:rsidRDefault="00894C59" w:rsidP="00894C59">
      <w:r w:rsidRPr="00532973">
        <w:rPr>
          <w:rFonts w:ascii="Times New Roman" w:eastAsia="Times New Roman" w:hAnsi="Times New Roman" w:cs="Times New Roman"/>
          <w:sz w:val="16"/>
          <w:lang w:eastAsia="en-GB"/>
        </w:rPr>
        <w:t>http://creativecommons.org/licenses/by-nc-sa/4.0/</w:t>
      </w:r>
      <w:r w:rsidRPr="00532973">
        <w:rPr>
          <w:rFonts w:ascii="Times New Roman" w:eastAsia="Times New Roman" w:hAnsi="Times New Roman" w:cs="Times New Roman"/>
          <w:sz w:val="18"/>
          <w:lang w:eastAsia="en-GB"/>
        </w:rPr>
        <w:t xml:space="preserve"> </w:t>
      </w:r>
    </w:p>
    <w:p w14:paraId="6CC91994" w14:textId="2A518EDB" w:rsidR="00F82390" w:rsidRDefault="00F82390"/>
    <w:p w14:paraId="5A2EDCD4" w14:textId="77777777" w:rsidR="008B4B16" w:rsidRDefault="008B4B16" w:rsidP="00384420">
      <w:pPr>
        <w:pStyle w:val="a5"/>
        <w:numPr>
          <w:ilvl w:val="0"/>
          <w:numId w:val="1"/>
        </w:numPr>
        <w:rPr>
          <w:sz w:val="32"/>
        </w:rPr>
        <w:sectPr w:rsidR="008B4B16" w:rsidSect="008B4B16">
          <w:footerReference w:type="default" r:id="rId11"/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1B4A9EC7" w14:textId="2779FAEE" w:rsidR="0056442D" w:rsidRDefault="0056442D" w:rsidP="0038442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lastRenderedPageBreak/>
        <w:t>在開始之前，你需要先對同學做一個調查，能問到越多人越好！</w:t>
      </w:r>
    </w:p>
    <w:p w14:paraId="2A559773" w14:textId="0CBD38F3" w:rsidR="00FF767F" w:rsidDel="00EF40A6" w:rsidRDefault="00FF767F" w:rsidP="0056442D">
      <w:pPr>
        <w:pStyle w:val="a5"/>
        <w:ind w:firstLine="720"/>
        <w:rPr>
          <w:del w:id="8" w:author="Chen Aline" w:date="2018-12-19T09:54:00Z"/>
          <w:sz w:val="32"/>
        </w:rPr>
      </w:pPr>
      <w:del w:id="9" w:author="Chen Aline" w:date="2018-12-19T09:54:00Z">
        <w:r w:rsidDel="00EF40A6">
          <w:rPr>
            <w:sz w:val="32"/>
          </w:rPr>
          <w:delText>For this project, you</w:delText>
        </w:r>
        <w:r w:rsidR="0079464E" w:rsidDel="00EF40A6">
          <w:rPr>
            <w:sz w:val="32"/>
          </w:rPr>
          <w:delText xml:space="preserve"> wi</w:delText>
        </w:r>
        <w:r w:rsidDel="00EF40A6">
          <w:rPr>
            <w:sz w:val="32"/>
          </w:rPr>
          <w:delText>ll need to do a survey with your classmates. The more people you can ask, the better!</w:delText>
        </w:r>
      </w:del>
    </w:p>
    <w:p w14:paraId="2E8FEE40" w14:textId="77777777" w:rsidR="00FF767F" w:rsidRPr="00FF767F" w:rsidRDefault="00FF767F" w:rsidP="00FF767F">
      <w:pPr>
        <w:rPr>
          <w:sz w:val="32"/>
        </w:rPr>
      </w:pPr>
    </w:p>
    <w:p w14:paraId="50FD34EA" w14:textId="77777777" w:rsidR="003126AF" w:rsidRPr="003126AF" w:rsidRDefault="00E0595D" w:rsidP="00384420">
      <w:pPr>
        <w:pStyle w:val="a5"/>
        <w:numPr>
          <w:ilvl w:val="0"/>
          <w:numId w:val="1"/>
        </w:numPr>
        <w:rPr>
          <w:ins w:id="10" w:author="Chen Aline" w:date="2018-12-19T10:12:00Z"/>
          <w:sz w:val="32"/>
          <w:lang w:eastAsia="zh-TW"/>
          <w:rPrChange w:id="11" w:author="Chen Aline" w:date="2018-12-19T10:12:00Z">
            <w:rPr>
              <w:ins w:id="12" w:author="Chen Aline" w:date="2018-12-19T10:12:00Z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eastAsia="zh-TW"/>
        </w:rPr>
        <w:t>想</w:t>
      </w:r>
      <w:r>
        <w:rPr>
          <w:sz w:val="32"/>
          <w:lang w:val="en-US" w:eastAsia="zh-TW"/>
        </w:rPr>
        <w:t>2~3</w:t>
      </w:r>
      <w:r>
        <w:rPr>
          <w:rFonts w:hint="eastAsia"/>
          <w:sz w:val="32"/>
          <w:lang w:val="en-US" w:eastAsia="zh-TW"/>
        </w:rPr>
        <w:t>個跟上學交通方式有關的題目來問同學。注意每題題目</w:t>
      </w:r>
    </w:p>
    <w:p w14:paraId="0D9C4525" w14:textId="1CE3CAF4" w:rsidR="0056442D" w:rsidRPr="00E0595D" w:rsidRDefault="00E0595D" w:rsidP="003126AF">
      <w:pPr>
        <w:pStyle w:val="a5"/>
        <w:ind w:firstLine="720"/>
        <w:rPr>
          <w:sz w:val="32"/>
          <w:lang w:eastAsia="zh-TW"/>
        </w:rPr>
        <w:pPrChange w:id="13" w:author="Chen Aline" w:date="2018-12-19T10:12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val="en-US" w:eastAsia="zh-TW"/>
        </w:rPr>
        <w:t>都是要讓人可以用數字回答的</w:t>
      </w:r>
    </w:p>
    <w:p w14:paraId="25F1378F" w14:textId="54310D1A" w:rsidR="00E0595D" w:rsidRDefault="00E0595D" w:rsidP="00E0595D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在這份學習單中，我們使用</w:t>
      </w:r>
      <w:r>
        <w:rPr>
          <w:rFonts w:hint="eastAsia"/>
          <w:i/>
          <w:sz w:val="28"/>
          <w:szCs w:val="28"/>
          <w:lang w:val="en-US" w:eastAsia="zh-TW"/>
        </w:rPr>
        <w:t>的問題是</w:t>
      </w:r>
      <w:r>
        <w:rPr>
          <w:rFonts w:hint="eastAsia"/>
          <w:i/>
          <w:sz w:val="28"/>
          <w:szCs w:val="28"/>
          <w:lang w:eastAsia="zh-TW"/>
        </w:rPr>
        <w:t>：</w:t>
      </w:r>
    </w:p>
    <w:p w14:paraId="4FC10C83" w14:textId="3FAE08E9" w:rsidR="00E0595D" w:rsidRDefault="00E0595D" w:rsidP="00E0595D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年紀（幾歲）</w:t>
      </w:r>
    </w:p>
    <w:p w14:paraId="355E7636" w14:textId="1B79D3DD" w:rsidR="00E0595D" w:rsidRDefault="00E0595D" w:rsidP="00E0595D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>
        <w:rPr>
          <w:rFonts w:hint="eastAsia"/>
          <w:i/>
          <w:sz w:val="28"/>
          <w:szCs w:val="28"/>
          <w:lang w:val="en-US" w:eastAsia="zh-TW"/>
        </w:rPr>
        <w:t>距離（從家到學校有多遠，單位：</w:t>
      </w:r>
      <w:ins w:id="14" w:author="Sung-Shine Lee" w:date="2018-12-17T18:25:00Z">
        <w:r w:rsidR="00CB118E" w:rsidRPr="00EF40A6">
          <w:rPr>
            <w:rFonts w:hint="eastAsia"/>
            <w:i/>
            <w:sz w:val="28"/>
            <w:szCs w:val="28"/>
            <w:lang w:val="en-US" w:eastAsia="zh-TW"/>
          </w:rPr>
          <w:t>公里</w:t>
        </w:r>
      </w:ins>
      <w:del w:id="15" w:author="Sung-Shine Lee" w:date="2018-12-17T18:25:00Z">
        <w:r w:rsidR="00386D59" w:rsidDel="00CB118E">
          <w:rPr>
            <w:i/>
            <w:sz w:val="28"/>
            <w:szCs w:val="28"/>
            <w:lang w:val="en-US" w:eastAsia="zh-TW"/>
          </w:rPr>
          <w:delText>mile</w:delText>
        </w:r>
      </w:del>
      <w:r>
        <w:rPr>
          <w:rFonts w:hint="eastAsia"/>
          <w:i/>
          <w:sz w:val="28"/>
          <w:szCs w:val="28"/>
          <w:lang w:val="en-US" w:eastAsia="zh-TW"/>
        </w:rPr>
        <w:t>）</w:t>
      </w:r>
    </w:p>
    <w:p w14:paraId="3A7DFC0D" w14:textId="3CA0793E" w:rsidR="00E0595D" w:rsidRPr="00E0595D" w:rsidRDefault="00E0595D" w:rsidP="00E0595D">
      <w:pPr>
        <w:pStyle w:val="a5"/>
        <w:ind w:left="1440"/>
        <w:rPr>
          <w:i/>
          <w:sz w:val="28"/>
          <w:szCs w:val="28"/>
          <w:lang w:val="en-US" w:eastAsia="zh-TW"/>
        </w:rPr>
      </w:pPr>
      <w:r>
        <w:rPr>
          <w:i/>
          <w:sz w:val="28"/>
          <w:szCs w:val="28"/>
          <w:lang w:val="en-US" w:eastAsia="zh-TW"/>
        </w:rPr>
        <w:t>*</w:t>
      </w:r>
      <w:r w:rsidR="00E43C16">
        <w:rPr>
          <w:rFonts w:hint="eastAsia"/>
          <w:i/>
          <w:sz w:val="28"/>
          <w:szCs w:val="28"/>
          <w:lang w:val="en-US" w:eastAsia="zh-TW"/>
        </w:rPr>
        <w:t>兄弟姐妹的數量或者住在家附近的學校朋友數量</w:t>
      </w:r>
    </w:p>
    <w:p w14:paraId="0D28E58D" w14:textId="77777777" w:rsidR="002745D9" w:rsidRDefault="002745D9" w:rsidP="002745D9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你可以選擇自己想題目，只要是以數字作答的題目都行。</w:t>
      </w:r>
    </w:p>
    <w:p w14:paraId="4B76B386" w14:textId="0EA68972" w:rsidR="00E43C16" w:rsidRPr="002745D9" w:rsidRDefault="002745D9" w:rsidP="002745D9">
      <w:pPr>
        <w:pStyle w:val="a5"/>
        <w:ind w:left="1440"/>
        <w:rPr>
          <w:i/>
          <w:sz w:val="28"/>
          <w:szCs w:val="28"/>
          <w:lang w:eastAsia="zh-TW"/>
        </w:rPr>
      </w:pPr>
      <w:r w:rsidRPr="002745D9">
        <w:rPr>
          <w:rFonts w:hint="eastAsia"/>
          <w:i/>
          <w:sz w:val="28"/>
          <w:szCs w:val="28"/>
          <w:lang w:eastAsia="zh-TW"/>
        </w:rPr>
        <w:t>要選擇可能</w:t>
      </w:r>
      <w:r>
        <w:rPr>
          <w:rFonts w:hint="eastAsia"/>
          <w:i/>
          <w:sz w:val="28"/>
          <w:szCs w:val="28"/>
          <w:lang w:eastAsia="zh-TW"/>
        </w:rPr>
        <w:t>跟</w:t>
      </w:r>
      <w:r w:rsidRPr="002745D9">
        <w:rPr>
          <w:rFonts w:hint="eastAsia"/>
          <w:i/>
          <w:sz w:val="28"/>
          <w:szCs w:val="28"/>
          <w:lang w:eastAsia="zh-TW"/>
        </w:rPr>
        <w:t>影響交通方式有關的</w:t>
      </w:r>
      <w:r>
        <w:rPr>
          <w:rFonts w:hint="eastAsia"/>
          <w:i/>
          <w:sz w:val="28"/>
          <w:szCs w:val="28"/>
          <w:lang w:eastAsia="zh-TW"/>
        </w:rPr>
        <w:t>題目</w:t>
      </w:r>
      <w:r w:rsidRPr="002745D9">
        <w:rPr>
          <w:rFonts w:hint="eastAsia"/>
          <w:i/>
          <w:sz w:val="28"/>
          <w:szCs w:val="28"/>
          <w:lang w:eastAsia="zh-TW"/>
        </w:rPr>
        <w:t>。</w:t>
      </w:r>
    </w:p>
    <w:p w14:paraId="158439F4" w14:textId="77777777" w:rsidR="00E43C16" w:rsidRPr="00E0595D" w:rsidRDefault="00E43C16" w:rsidP="00E0595D">
      <w:pPr>
        <w:pStyle w:val="a5"/>
        <w:ind w:left="1440"/>
        <w:rPr>
          <w:i/>
          <w:sz w:val="28"/>
          <w:szCs w:val="28"/>
          <w:lang w:eastAsia="zh-TW"/>
        </w:rPr>
      </w:pPr>
    </w:p>
    <w:p w14:paraId="193228D1" w14:textId="14BC4FD9" w:rsidR="00FF767F" w:rsidRPr="0056442D" w:rsidDel="00EF40A6" w:rsidRDefault="0079464E" w:rsidP="0056442D">
      <w:pPr>
        <w:ind w:left="720" w:firstLine="720"/>
        <w:rPr>
          <w:del w:id="16" w:author="Chen Aline" w:date="2018-12-19T09:54:00Z"/>
          <w:sz w:val="32"/>
        </w:rPr>
      </w:pPr>
      <w:del w:id="17" w:author="Chen Aline" w:date="2018-12-19T09:54:00Z">
        <w:r w:rsidRPr="0056442D" w:rsidDel="00EF40A6">
          <w:rPr>
            <w:sz w:val="32"/>
          </w:rPr>
          <w:delText>Write</w:delText>
        </w:r>
        <w:r w:rsidR="005737BB" w:rsidRPr="0056442D" w:rsidDel="00EF40A6">
          <w:rPr>
            <w:sz w:val="32"/>
          </w:rPr>
          <w:delText xml:space="preserve"> </w:delText>
        </w:r>
        <w:r w:rsidRPr="0056442D" w:rsidDel="00EF40A6">
          <w:rPr>
            <w:sz w:val="32"/>
          </w:rPr>
          <w:delText>2 or 3</w:delText>
        </w:r>
        <w:r w:rsidR="005737BB" w:rsidRPr="0056442D" w:rsidDel="00EF40A6">
          <w:rPr>
            <w:sz w:val="32"/>
          </w:rPr>
          <w:delText xml:space="preserve"> questions you could ask your classmates that </w:delText>
        </w:r>
        <w:r w:rsidRPr="0056442D" w:rsidDel="00EF40A6">
          <w:rPr>
            <w:sz w:val="32"/>
          </w:rPr>
          <w:delText>could</w:delText>
        </w:r>
        <w:r w:rsidR="005737BB" w:rsidRPr="0056442D" w:rsidDel="00EF40A6">
          <w:rPr>
            <w:sz w:val="32"/>
          </w:rPr>
          <w:delText xml:space="preserve"> </w:delText>
        </w:r>
        <w:r w:rsidRPr="0056442D" w:rsidDel="00EF40A6">
          <w:rPr>
            <w:sz w:val="32"/>
          </w:rPr>
          <w:delText xml:space="preserve">affect </w:delText>
        </w:r>
        <w:r w:rsidR="005737BB" w:rsidRPr="0056442D" w:rsidDel="00EF40A6">
          <w:rPr>
            <w:sz w:val="32"/>
          </w:rPr>
          <w:delText xml:space="preserve">how they travel to school. You need questions </w:delText>
        </w:r>
        <w:r w:rsidRPr="0056442D" w:rsidDel="00EF40A6">
          <w:rPr>
            <w:sz w:val="32"/>
          </w:rPr>
          <w:delText>that</w:delText>
        </w:r>
        <w:r w:rsidR="005737BB" w:rsidRPr="0056442D" w:rsidDel="00EF40A6">
          <w:rPr>
            <w:sz w:val="32"/>
          </w:rPr>
          <w:delText xml:space="preserve"> </w:delText>
        </w:r>
        <w:r w:rsidRPr="0056442D" w:rsidDel="00EF40A6">
          <w:rPr>
            <w:sz w:val="32"/>
          </w:rPr>
          <w:delText>they can</w:delText>
        </w:r>
        <w:r w:rsidR="005737BB" w:rsidRPr="0056442D" w:rsidDel="00EF40A6">
          <w:rPr>
            <w:sz w:val="32"/>
          </w:rPr>
          <w:delText xml:space="preserve"> answer with a number. </w:delText>
        </w:r>
        <w:r w:rsidR="005737BB" w:rsidRPr="0056442D" w:rsidDel="00EF40A6">
          <w:rPr>
            <w:sz w:val="32"/>
          </w:rPr>
          <w:br/>
        </w:r>
        <w:r w:rsidR="005737BB" w:rsidRPr="0056442D" w:rsidDel="00EF40A6">
          <w:rPr>
            <w:i/>
            <w:sz w:val="32"/>
          </w:rPr>
          <w:delText xml:space="preserve">For the rest of this worksheet, we’ll use: </w:delText>
        </w:r>
        <w:r w:rsidR="005737BB" w:rsidRPr="0056442D" w:rsidDel="00EF40A6">
          <w:rPr>
            <w:i/>
            <w:sz w:val="32"/>
          </w:rPr>
          <w:br/>
          <w:delText>* Age (in years)</w:delText>
        </w:r>
        <w:r w:rsidR="005737BB" w:rsidRPr="0056442D" w:rsidDel="00EF40A6">
          <w:rPr>
            <w:i/>
            <w:sz w:val="32"/>
          </w:rPr>
          <w:br/>
          <w:delText>* Distance (miles from home to school)</w:delText>
        </w:r>
        <w:r w:rsidR="005737BB" w:rsidRPr="0056442D" w:rsidDel="00EF40A6">
          <w:rPr>
            <w:i/>
            <w:sz w:val="32"/>
          </w:rPr>
          <w:br/>
          <w:delText xml:space="preserve">* Number of </w:delText>
        </w:r>
        <w:r w:rsidR="00115381" w:rsidRPr="0056442D" w:rsidDel="00EF40A6">
          <w:rPr>
            <w:i/>
            <w:sz w:val="32"/>
          </w:rPr>
          <w:delText xml:space="preserve">siblings or </w:delText>
        </w:r>
        <w:r w:rsidR="005737BB" w:rsidRPr="0056442D" w:rsidDel="00EF40A6">
          <w:rPr>
            <w:i/>
            <w:sz w:val="32"/>
          </w:rPr>
          <w:delText>school friends who live nearby</w:delText>
        </w:r>
        <w:r w:rsidR="005737BB" w:rsidRPr="0056442D" w:rsidDel="00EF40A6">
          <w:rPr>
            <w:i/>
            <w:sz w:val="32"/>
          </w:rPr>
          <w:br/>
        </w:r>
        <w:r w:rsidR="009D03F2" w:rsidRPr="0056442D" w:rsidDel="00EF40A6">
          <w:rPr>
            <w:i/>
            <w:sz w:val="32"/>
          </w:rPr>
          <w:delText xml:space="preserve">But you can choose your own </w:delText>
        </w:r>
        <w:r w:rsidR="00454B4C" w:rsidRPr="0056442D" w:rsidDel="00EF40A6">
          <w:rPr>
            <w:i/>
            <w:sz w:val="32"/>
          </w:rPr>
          <w:delText xml:space="preserve">values. </w:delText>
        </w:r>
        <w:r w:rsidRPr="0056442D" w:rsidDel="00EF40A6">
          <w:rPr>
            <w:i/>
            <w:sz w:val="32"/>
          </w:rPr>
          <w:delText>M</w:delText>
        </w:r>
        <w:r w:rsidR="00115381" w:rsidRPr="0056442D" w:rsidDel="00EF40A6">
          <w:rPr>
            <w:i/>
            <w:sz w:val="32"/>
          </w:rPr>
          <w:delText>ake sure that they</w:delText>
        </w:r>
        <w:r w:rsidR="009D03F2" w:rsidRPr="0056442D" w:rsidDel="00EF40A6">
          <w:rPr>
            <w:i/>
            <w:sz w:val="32"/>
          </w:rPr>
          <w:delText xml:space="preserve"> </w:delText>
        </w:r>
        <w:r w:rsidR="00115381" w:rsidRPr="0056442D" w:rsidDel="00EF40A6">
          <w:rPr>
            <w:i/>
            <w:sz w:val="32"/>
          </w:rPr>
          <w:delText>are numbers, and pick things that could possibly have something to do with their journey to school.</w:delText>
        </w:r>
        <w:r w:rsidR="005737BB" w:rsidRPr="0056442D" w:rsidDel="00EF40A6">
          <w:rPr>
            <w:i/>
            <w:sz w:val="32"/>
          </w:rPr>
          <w:delText xml:space="preserve"> </w:delText>
        </w:r>
        <w:r w:rsidR="005737BB" w:rsidRPr="0056442D" w:rsidDel="00EF40A6">
          <w:rPr>
            <w:sz w:val="32"/>
          </w:rPr>
          <w:delText xml:space="preserve"> </w:delText>
        </w:r>
      </w:del>
    </w:p>
    <w:p w14:paraId="2EF37A3B" w14:textId="174FF92C" w:rsidR="00FF767F" w:rsidRPr="00FF767F" w:rsidDel="00EF40A6" w:rsidRDefault="00FF767F" w:rsidP="00FF767F">
      <w:pPr>
        <w:ind w:left="360"/>
        <w:rPr>
          <w:del w:id="18" w:author="Chen Aline" w:date="2018-12-19T09:54:00Z"/>
          <w:sz w:val="32"/>
        </w:rPr>
      </w:pPr>
    </w:p>
    <w:p w14:paraId="56074F57" w14:textId="177201D7" w:rsidR="002C6012" w:rsidRDefault="002C6012" w:rsidP="00384420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設計調查表格並開始訪問同學</w:t>
      </w:r>
    </w:p>
    <w:p w14:paraId="0BBD5626" w14:textId="585B4FCA" w:rsidR="002C6012" w:rsidRDefault="002C6012" w:rsidP="002C6012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除了問你設計的題目外，也要記得問他們上學的交通方式。</w:t>
      </w:r>
    </w:p>
    <w:p w14:paraId="4210D269" w14:textId="71CDD362" w:rsidR="002C6012" w:rsidDel="00D413E1" w:rsidRDefault="002C6012" w:rsidP="002C6012">
      <w:pPr>
        <w:pStyle w:val="a5"/>
        <w:ind w:left="1440"/>
        <w:rPr>
          <w:del w:id="19" w:author="Chen Aline" w:date="2018-12-19T10:04:00Z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訪問越多人越好，如果可以問到不同班級甚至不同年級的人更好。</w:t>
      </w:r>
    </w:p>
    <w:p w14:paraId="46D47246" w14:textId="77777777" w:rsidR="002C6012" w:rsidRPr="00D413E1" w:rsidRDefault="002C6012" w:rsidP="00D413E1">
      <w:pPr>
        <w:pStyle w:val="a5"/>
        <w:ind w:left="1440"/>
        <w:rPr>
          <w:rFonts w:hint="eastAsia"/>
          <w:lang w:eastAsia="zh-TW"/>
          <w:rPrChange w:id="20" w:author="Chen Aline" w:date="2018-12-19T10:04:00Z">
            <w:rPr>
              <w:rFonts w:hint="eastAsia"/>
              <w:lang w:eastAsia="zh-TW"/>
            </w:rPr>
          </w:rPrChange>
        </w:rPr>
        <w:pPrChange w:id="21" w:author="Chen Aline" w:date="2018-12-19T10:04:00Z">
          <w:pPr>
            <w:pStyle w:val="a5"/>
            <w:ind w:left="1440"/>
          </w:pPr>
        </w:pPrChange>
      </w:pPr>
    </w:p>
    <w:p w14:paraId="30A95052" w14:textId="7C9F3EFB" w:rsidR="00115381" w:rsidRPr="00D413E1" w:rsidRDefault="00115381" w:rsidP="003126AF">
      <w:pPr>
        <w:ind w:left="1080" w:firstLine="360"/>
        <w:rPr>
          <w:sz w:val="32"/>
          <w:rPrChange w:id="22" w:author="Chen Aline" w:date="2018-12-19T10:05:00Z">
            <w:rPr/>
          </w:rPrChange>
        </w:rPr>
        <w:pPrChange w:id="23" w:author="Chen Aline" w:date="2018-12-19T10:11:00Z">
          <w:pPr>
            <w:pStyle w:val="a5"/>
            <w:ind w:firstLine="720"/>
          </w:pPr>
        </w:pPrChange>
      </w:pPr>
      <w:del w:id="24" w:author="Chen Aline" w:date="2018-12-19T10:04:00Z">
        <w:r w:rsidRPr="00D413E1" w:rsidDel="00D413E1">
          <w:rPr>
            <w:sz w:val="32"/>
            <w:rPrChange w:id="25" w:author="Chen Aline" w:date="2018-12-19T10:05:00Z">
              <w:rPr/>
            </w:rPrChange>
          </w:rPr>
          <w:delText xml:space="preserve">Draw up a table to collect the results, and then go do your survey. </w:delText>
        </w:r>
        <w:r w:rsidRPr="00D413E1" w:rsidDel="00D413E1">
          <w:rPr>
            <w:sz w:val="32"/>
            <w:rPrChange w:id="26" w:author="Chen Aline" w:date="2018-12-19T10:05:00Z">
              <w:rPr/>
            </w:rPrChange>
          </w:rPr>
          <w:br/>
        </w:r>
        <w:r w:rsidR="0079464E" w:rsidRPr="00D413E1" w:rsidDel="00D413E1">
          <w:rPr>
            <w:i/>
            <w:sz w:val="32"/>
            <w:rPrChange w:id="27" w:author="Chen Aline" w:date="2018-12-19T10:05:00Z">
              <w:rPr/>
            </w:rPrChange>
          </w:rPr>
          <w:delText>Remember to ask how they travel to school as well as your questions.</w:delText>
        </w:r>
        <w:r w:rsidR="0079464E" w:rsidRPr="00D413E1" w:rsidDel="00D413E1">
          <w:rPr>
            <w:i/>
            <w:sz w:val="32"/>
            <w:rPrChange w:id="28" w:author="Chen Aline" w:date="2018-12-19T10:05:00Z">
              <w:rPr/>
            </w:rPrChange>
          </w:rPr>
          <w:br/>
        </w:r>
        <w:r w:rsidRPr="00D413E1" w:rsidDel="00D413E1">
          <w:rPr>
            <w:i/>
            <w:sz w:val="32"/>
            <w:rPrChange w:id="29" w:author="Chen Aline" w:date="2018-12-19T10:05:00Z">
              <w:rPr/>
            </w:rPrChange>
          </w:rPr>
          <w:delText xml:space="preserve">The more children you ask, the better. If you can </w:delText>
        </w:r>
        <w:r w:rsidR="0079464E" w:rsidRPr="00D413E1" w:rsidDel="00D413E1">
          <w:rPr>
            <w:i/>
            <w:sz w:val="32"/>
            <w:rPrChange w:id="30" w:author="Chen Aline" w:date="2018-12-19T10:05:00Z">
              <w:rPr/>
            </w:rPrChange>
          </w:rPr>
          <w:delText>ask</w:delText>
        </w:r>
        <w:r w:rsidRPr="00D413E1" w:rsidDel="00D413E1">
          <w:rPr>
            <w:i/>
            <w:sz w:val="32"/>
            <w:rPrChange w:id="31" w:author="Chen Aline" w:date="2018-12-19T10:05:00Z">
              <w:rPr/>
            </w:rPrChange>
          </w:rPr>
          <w:delText xml:space="preserve"> children from </w:delText>
        </w:r>
        <w:r w:rsidRPr="00D413E1" w:rsidDel="00D413E1">
          <w:rPr>
            <w:i/>
            <w:sz w:val="32"/>
            <w:rPrChange w:id="32" w:author="Chen Aline" w:date="2018-12-19T10:05:00Z">
              <w:rPr/>
            </w:rPrChange>
          </w:rPr>
          <w:lastRenderedPageBreak/>
          <w:delText>different classes and years, even better.</w:delText>
        </w:r>
        <w:r w:rsidR="008F4454" w:rsidRPr="00D413E1" w:rsidDel="00D413E1">
          <w:rPr>
            <w:i/>
            <w:sz w:val="32"/>
            <w:rPrChange w:id="33" w:author="Chen Aline" w:date="2018-12-19T10:05:00Z">
              <w:rPr/>
            </w:rPrChange>
          </w:rPr>
          <w:br/>
        </w:r>
      </w:del>
      <w:r w:rsidR="002C3301" w:rsidRPr="002C3301">
        <w:rPr>
          <w:noProof/>
          <w:lang w:val="en-US" w:eastAsia="zh-TW"/>
        </w:rPr>
        <w:drawing>
          <wp:inline distT="0" distB="0" distL="0" distR="0" wp14:anchorId="59AFF241" wp14:editId="4DED87BF">
            <wp:extent cx="5562600" cy="1600200"/>
            <wp:effectExtent l="0" t="0" r="0" b="0"/>
            <wp:docPr id="9" name="Picture 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562600" cy="1600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79863C84" w14:textId="77777777" w:rsidR="00115381" w:rsidRPr="00115381" w:rsidRDefault="00115381" w:rsidP="00115381">
      <w:pPr>
        <w:rPr>
          <w:sz w:val="32"/>
        </w:rPr>
      </w:pPr>
    </w:p>
    <w:p w14:paraId="00335A41" w14:textId="5D9C534A" w:rsidR="002C6012" w:rsidRDefault="00C86401" w:rsidP="00A0086C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當你完成調查後，我們就可以開始訓練電腦了。</w:t>
      </w:r>
    </w:p>
    <w:p w14:paraId="51341CD1" w14:textId="0432255B" w:rsidR="00C86401" w:rsidRDefault="00C86401" w:rsidP="00C86401">
      <w:pPr>
        <w:pStyle w:val="a5"/>
        <w:ind w:left="1440"/>
        <w:rPr>
          <w:rStyle w:val="a6"/>
          <w:sz w:val="32"/>
          <w:lang w:eastAsia="zh-TW"/>
        </w:rPr>
      </w:pPr>
      <w:r>
        <w:rPr>
          <w:rFonts w:hint="eastAsia"/>
          <w:sz w:val="32"/>
        </w:rPr>
        <w:t>搜尋網頁：</w:t>
      </w:r>
      <w:hyperlink r:id="rId13" w:history="1">
        <w:r w:rsidRPr="00A0086C">
          <w:rPr>
            <w:rStyle w:val="a6"/>
            <w:sz w:val="32"/>
          </w:rPr>
          <w:t>https://machinelearningforkids.co.uk/</w:t>
        </w:r>
      </w:hyperlink>
    </w:p>
    <w:p w14:paraId="12CFD207" w14:textId="2B989623" w:rsidR="00C86401" w:rsidRPr="00C86401" w:rsidRDefault="00C86401" w:rsidP="00C86401">
      <w:p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ab/>
      </w: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A0086C">
        <w:rPr>
          <w:b/>
          <w:sz w:val="32"/>
        </w:rPr>
        <w:t>Get started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</w:p>
    <w:p w14:paraId="79E721D9" w14:textId="044FD180" w:rsidR="00F82390" w:rsidRPr="00A0086C" w:rsidDel="00D413E1" w:rsidRDefault="00340D07" w:rsidP="002C6012">
      <w:pPr>
        <w:pStyle w:val="a5"/>
        <w:ind w:firstLine="720"/>
        <w:rPr>
          <w:del w:id="34" w:author="Chen Aline" w:date="2018-12-19T10:04:00Z"/>
          <w:sz w:val="32"/>
        </w:rPr>
      </w:pPr>
      <w:del w:id="35" w:author="Chen Aline" w:date="2018-12-19T10:04:00Z">
        <w:r w:rsidDel="00D413E1">
          <w:rPr>
            <w:sz w:val="32"/>
          </w:rPr>
          <w:delText>Once you’</w:delText>
        </w:r>
        <w:r w:rsidR="00A0086C" w:rsidDel="00D413E1">
          <w:rPr>
            <w:sz w:val="32"/>
          </w:rPr>
          <w:delText xml:space="preserve">ve collected answers from as many children as possible, it’s time to use this to train the computer. </w:delText>
        </w:r>
        <w:r w:rsidR="00A0086C" w:rsidDel="00D413E1">
          <w:rPr>
            <w:sz w:val="32"/>
          </w:rPr>
          <w:br/>
        </w:r>
        <w:r w:rsidR="0001188E" w:rsidRPr="00A0086C" w:rsidDel="00D413E1">
          <w:rPr>
            <w:sz w:val="32"/>
          </w:rPr>
          <w:delText xml:space="preserve">Go to </w:delText>
        </w:r>
        <w:r w:rsidR="00D2372E" w:rsidDel="00D413E1">
          <w:fldChar w:fldCharType="begin"/>
        </w:r>
        <w:r w:rsidR="00D2372E" w:rsidDel="00D413E1">
          <w:delInstrText xml:space="preserve"> HYPERLINK "https://machinelearningforkids.co.uk/" </w:delInstrText>
        </w:r>
        <w:r w:rsidR="00D2372E" w:rsidDel="00D413E1">
          <w:fldChar w:fldCharType="separate"/>
        </w:r>
        <w:r w:rsidR="005C0201" w:rsidRPr="00A0086C" w:rsidDel="00D413E1">
          <w:rPr>
            <w:rStyle w:val="a6"/>
            <w:sz w:val="32"/>
          </w:rPr>
          <w:delText>https://machinelearningforkids.co.uk/</w:delText>
        </w:r>
        <w:r w:rsidR="00D2372E" w:rsidDel="00D413E1">
          <w:rPr>
            <w:rStyle w:val="a6"/>
            <w:sz w:val="32"/>
          </w:rPr>
          <w:fldChar w:fldCharType="end"/>
        </w:r>
        <w:r w:rsidR="0001188E" w:rsidRPr="00A0086C" w:rsidDel="00D413E1">
          <w:rPr>
            <w:sz w:val="32"/>
          </w:rPr>
          <w:delText xml:space="preserve"> in a web browser</w:delText>
        </w:r>
        <w:r w:rsidR="00A0086C" w:rsidDel="00D413E1">
          <w:rPr>
            <w:sz w:val="32"/>
          </w:rPr>
          <w:delText xml:space="preserve"> and click on </w:delText>
        </w:r>
        <w:r w:rsidR="00C86401" w:rsidDel="00D413E1">
          <w:rPr>
            <w:sz w:val="32"/>
          </w:rPr>
          <w:delText>“</w:delText>
        </w:r>
        <w:r w:rsidR="00C86401" w:rsidRPr="00A0086C" w:rsidDel="00D413E1">
          <w:rPr>
            <w:b/>
            <w:sz w:val="32"/>
          </w:rPr>
          <w:delText>Get started</w:delText>
        </w:r>
        <w:r w:rsidR="00C86401" w:rsidDel="00D413E1">
          <w:rPr>
            <w:sz w:val="32"/>
          </w:rPr>
          <w:delText>”</w:delText>
        </w:r>
        <w:r w:rsidR="00A0086C" w:rsidDel="00D413E1">
          <w:rPr>
            <w:sz w:val="32"/>
          </w:rPr>
          <w:delText>.</w:delText>
        </w:r>
      </w:del>
    </w:p>
    <w:p w14:paraId="66E0ED0D" w14:textId="77777777" w:rsidR="0001188E" w:rsidRPr="0001188E" w:rsidRDefault="0001188E" w:rsidP="0001188E">
      <w:pPr>
        <w:rPr>
          <w:sz w:val="32"/>
        </w:rPr>
      </w:pPr>
    </w:p>
    <w:p w14:paraId="46811F07" w14:textId="77777777" w:rsidR="00A7071E" w:rsidDel="006A3A75" w:rsidRDefault="00A7071E" w:rsidP="00A7071E">
      <w:pPr>
        <w:pStyle w:val="a5"/>
        <w:numPr>
          <w:ilvl w:val="0"/>
          <w:numId w:val="1"/>
        </w:numPr>
        <w:rPr>
          <w:del w:id="36" w:author="Chen Aline" w:date="2018-12-19T10:12:00Z"/>
          <w:sz w:val="32"/>
        </w:rPr>
      </w:pPr>
      <w:r>
        <w:rPr>
          <w:rFonts w:hint="eastAsia"/>
          <w:sz w:val="32"/>
        </w:rPr>
        <w:t>點選</w:t>
      </w:r>
      <w:r w:rsidRPr="005E559D">
        <w:rPr>
          <w:sz w:val="32"/>
        </w:rPr>
        <w:t>“</w:t>
      </w:r>
      <w:r w:rsidRPr="005E559D">
        <w:rPr>
          <w:b/>
          <w:sz w:val="32"/>
        </w:rPr>
        <w:t>Log In</w:t>
      </w:r>
      <w:r w:rsidRPr="005E559D">
        <w:rPr>
          <w:sz w:val="32"/>
        </w:rPr>
        <w:t>”</w:t>
      </w:r>
      <w:r>
        <w:rPr>
          <w:rFonts w:hint="eastAsia"/>
          <w:sz w:val="32"/>
          <w:lang w:eastAsia="zh-TW"/>
        </w:rPr>
        <w:t>按鈕並登入系統</w:t>
      </w:r>
    </w:p>
    <w:p w14:paraId="62903704" w14:textId="77777777" w:rsidR="00A7071E" w:rsidRPr="006A3A75" w:rsidRDefault="00A7071E" w:rsidP="006A3A75">
      <w:pPr>
        <w:pStyle w:val="a5"/>
        <w:numPr>
          <w:ilvl w:val="0"/>
          <w:numId w:val="1"/>
        </w:numPr>
        <w:rPr>
          <w:i/>
          <w:lang w:eastAsia="zh-TW"/>
          <w:rPrChange w:id="37" w:author="Chen Aline" w:date="2018-12-19T10:12:00Z">
            <w:rPr>
              <w:lang w:eastAsia="zh-TW"/>
            </w:rPr>
          </w:rPrChange>
        </w:rPr>
        <w:pPrChange w:id="38" w:author="Chen Aline" w:date="2018-12-19T10:12:00Z">
          <w:pPr>
            <w:pStyle w:val="a5"/>
            <w:ind w:left="1440"/>
          </w:pPr>
        </w:pPrChange>
      </w:pPr>
    </w:p>
    <w:p w14:paraId="519B8EBC" w14:textId="77777777" w:rsidR="00A7071E" w:rsidRDefault="00A7071E" w:rsidP="00A7071E">
      <w:pPr>
        <w:pStyle w:val="a5"/>
        <w:ind w:left="1440"/>
        <w:rPr>
          <w:i/>
          <w:lang w:eastAsia="zh-TW"/>
        </w:rPr>
      </w:pPr>
      <w:r w:rsidRPr="00CF7456">
        <w:rPr>
          <w:rFonts w:hint="eastAsia"/>
          <w:i/>
          <w:lang w:eastAsia="zh-TW"/>
        </w:rPr>
        <w:t>如果你沒有帳號，請你的老師幫你建立一個帳號。</w:t>
      </w:r>
    </w:p>
    <w:p w14:paraId="4DDD8697" w14:textId="57BFACEB" w:rsidR="00A7071E" w:rsidRDefault="00A7071E" w:rsidP="00A7071E">
      <w:pPr>
        <w:pStyle w:val="a5"/>
        <w:ind w:firstLine="720"/>
        <w:rPr>
          <w:sz w:val="32"/>
          <w:lang w:eastAsia="zh-TW"/>
        </w:rPr>
      </w:pPr>
      <w:r>
        <w:rPr>
          <w:rFonts w:hint="eastAsia"/>
          <w:i/>
          <w:lang w:eastAsia="zh-TW"/>
        </w:rPr>
        <w:t>如果你不記得你的帳號或密碼，請你的老師幫你重新設定一次</w:t>
      </w:r>
    </w:p>
    <w:p w14:paraId="6D5CFA0B" w14:textId="130C82D3" w:rsidR="006812AE" w:rsidDel="00D413E1" w:rsidRDefault="006812AE" w:rsidP="00A7071E">
      <w:pPr>
        <w:pStyle w:val="a5"/>
        <w:ind w:firstLine="720"/>
        <w:rPr>
          <w:del w:id="39" w:author="Chen Aline" w:date="2018-12-19T10:05:00Z"/>
          <w:i/>
          <w:sz w:val="32"/>
          <w:lang w:eastAsia="zh-TW"/>
        </w:rPr>
      </w:pPr>
      <w:del w:id="40" w:author="Chen Aline" w:date="2018-12-19T10:05:00Z">
        <w:r w:rsidDel="00D413E1">
          <w:rPr>
            <w:sz w:val="32"/>
          </w:rPr>
          <w:delText>Click on “</w:delText>
        </w:r>
        <w:r w:rsidRPr="006273D9" w:rsidDel="00D413E1">
          <w:rPr>
            <w:b/>
            <w:sz w:val="32"/>
          </w:rPr>
          <w:delText>Log In</w:delText>
        </w:r>
        <w:r w:rsidDel="00D413E1">
          <w:rPr>
            <w:sz w:val="32"/>
          </w:rPr>
          <w:delText xml:space="preserve">” and </w:delText>
        </w:r>
        <w:r w:rsidR="008A2866" w:rsidDel="00D413E1">
          <w:rPr>
            <w:sz w:val="32"/>
          </w:rPr>
          <w:delText>type in</w:delText>
        </w:r>
        <w:r w:rsidDel="00D413E1">
          <w:rPr>
            <w:sz w:val="32"/>
          </w:rPr>
          <w:delText xml:space="preserve"> your username and password</w:delText>
        </w:r>
        <w:r w:rsidDel="00D413E1">
          <w:rPr>
            <w:sz w:val="32"/>
          </w:rPr>
          <w:br/>
        </w:r>
        <w:r w:rsidDel="00D413E1">
          <w:rPr>
            <w:i/>
            <w:sz w:val="32"/>
          </w:rPr>
          <w:delText>If you don’t have a username, ask your teacher to create one for you.</w:delText>
        </w:r>
        <w:r w:rsidDel="00D413E1">
          <w:rPr>
            <w:i/>
            <w:sz w:val="32"/>
          </w:rPr>
          <w:br/>
          <w:delText>If you can’t remember your username or password, ask your teacher or group leader to reset it for you.</w:delText>
        </w:r>
      </w:del>
    </w:p>
    <w:p w14:paraId="6D24B47E" w14:textId="77777777" w:rsidR="0048788C" w:rsidRPr="00632BBA" w:rsidRDefault="0048788C" w:rsidP="00A7071E">
      <w:pPr>
        <w:pStyle w:val="a5"/>
        <w:ind w:firstLine="720"/>
        <w:rPr>
          <w:sz w:val="32"/>
          <w:lang w:eastAsia="zh-TW"/>
        </w:rPr>
      </w:pPr>
    </w:p>
    <w:p w14:paraId="5CADFE84" w14:textId="368DB229" w:rsidR="00760E90" w:rsidRDefault="00760E90" w:rsidP="006812AE">
      <w:pPr>
        <w:pStyle w:val="a5"/>
        <w:numPr>
          <w:ilvl w:val="0"/>
          <w:numId w:val="1"/>
        </w:numPr>
        <w:rPr>
          <w:sz w:val="32"/>
        </w:rPr>
      </w:pPr>
      <w:r w:rsidRPr="001B5EF3">
        <w:rPr>
          <w:rFonts w:hint="eastAsia"/>
          <w:sz w:val="32"/>
        </w:rPr>
        <w:t>點選上方清單中的</w:t>
      </w:r>
      <w:r w:rsidRPr="001B5EF3">
        <w:rPr>
          <w:sz w:val="32"/>
        </w:rPr>
        <w:t xml:space="preserve"> </w:t>
      </w:r>
      <w:r w:rsidRPr="001B5EF3">
        <w:rPr>
          <w:b/>
          <w:sz w:val="32"/>
        </w:rPr>
        <w:t>”Projects”</w:t>
      </w:r>
      <w:r w:rsidRPr="001B5EF3">
        <w:rPr>
          <w:sz w:val="32"/>
        </w:rPr>
        <w:t xml:space="preserve"> </w:t>
      </w:r>
      <w:r w:rsidRPr="001B5EF3">
        <w:rPr>
          <w:rFonts w:hint="eastAsia"/>
          <w:sz w:val="32"/>
        </w:rPr>
        <w:t>按鈕</w:t>
      </w:r>
    </w:p>
    <w:p w14:paraId="36C7FB78" w14:textId="2C19B271" w:rsidR="006812AE" w:rsidDel="00D413E1" w:rsidRDefault="006812AE" w:rsidP="00760E90">
      <w:pPr>
        <w:pStyle w:val="a5"/>
        <w:ind w:firstLine="720"/>
        <w:rPr>
          <w:del w:id="41" w:author="Chen Aline" w:date="2018-12-19T10:05:00Z"/>
          <w:sz w:val="32"/>
        </w:rPr>
      </w:pPr>
      <w:del w:id="42" w:author="Chen Aline" w:date="2018-12-19T10:05:00Z">
        <w:r w:rsidDel="00D413E1">
          <w:rPr>
            <w:sz w:val="32"/>
          </w:rPr>
          <w:delText>Click on “</w:delText>
        </w:r>
        <w:r w:rsidRPr="006273D9" w:rsidDel="00D413E1">
          <w:rPr>
            <w:b/>
            <w:sz w:val="32"/>
          </w:rPr>
          <w:delText>Projects</w:delText>
        </w:r>
        <w:r w:rsidDel="00D413E1">
          <w:rPr>
            <w:sz w:val="32"/>
          </w:rPr>
          <w:delText>” on the top menu bar</w:delText>
        </w:r>
      </w:del>
    </w:p>
    <w:p w14:paraId="7208ED1C" w14:textId="77777777" w:rsidR="006812AE" w:rsidRPr="006812AE" w:rsidRDefault="006812AE" w:rsidP="006812AE">
      <w:pPr>
        <w:rPr>
          <w:sz w:val="32"/>
        </w:rPr>
      </w:pPr>
    </w:p>
    <w:p w14:paraId="520D46FC" w14:textId="685FB9DA" w:rsidR="00D54F24" w:rsidRDefault="00D54F24" w:rsidP="006812AE">
      <w:pPr>
        <w:pStyle w:val="a5"/>
        <w:numPr>
          <w:ilvl w:val="0"/>
          <w:numId w:val="1"/>
        </w:numPr>
        <w:rPr>
          <w:sz w:val="32"/>
        </w:rPr>
      </w:pPr>
      <w:r w:rsidRPr="005E0388">
        <w:rPr>
          <w:rFonts w:hint="eastAsia"/>
          <w:sz w:val="32"/>
          <w:szCs w:val="32"/>
          <w:lang w:eastAsia="zh-TW"/>
        </w:rPr>
        <w:t>點選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 w:rsidRPr="005E0388">
        <w:rPr>
          <w:sz w:val="32"/>
          <w:szCs w:val="32"/>
          <w:lang w:val="en-US" w:eastAsia="zh-TW"/>
        </w:rPr>
        <w:t>“</w:t>
      </w:r>
      <w:r w:rsidRPr="005E0388">
        <w:rPr>
          <w:b/>
          <w:sz w:val="32"/>
          <w:szCs w:val="32"/>
        </w:rPr>
        <w:t>+ Add a new project</w:t>
      </w:r>
      <w:r w:rsidRPr="005E0388">
        <w:rPr>
          <w:sz w:val="32"/>
          <w:szCs w:val="32"/>
          <w:lang w:val="en-US" w:eastAsia="zh-TW"/>
        </w:rPr>
        <w:t>”</w:t>
      </w:r>
      <w:r w:rsidRPr="005E0388">
        <w:rPr>
          <w:rFonts w:hint="eastAsia"/>
          <w:sz w:val="32"/>
          <w:szCs w:val="32"/>
          <w:lang w:val="en-US" w:eastAsia="zh-TW"/>
        </w:rPr>
        <w:t xml:space="preserve"> </w:t>
      </w:r>
      <w:r w:rsidRPr="005E0388">
        <w:rPr>
          <w:rFonts w:hint="eastAsia"/>
          <w:sz w:val="32"/>
          <w:szCs w:val="32"/>
          <w:lang w:val="en-US" w:eastAsia="zh-TW"/>
        </w:rPr>
        <w:t>按鈕</w:t>
      </w:r>
    </w:p>
    <w:p w14:paraId="2E579C8B" w14:textId="37E932CA" w:rsidR="006812AE" w:rsidDel="00D413E1" w:rsidRDefault="006812AE" w:rsidP="00D54F24">
      <w:pPr>
        <w:pStyle w:val="a5"/>
        <w:ind w:firstLine="720"/>
        <w:rPr>
          <w:del w:id="43" w:author="Chen Aline" w:date="2018-12-19T10:05:00Z"/>
          <w:sz w:val="32"/>
        </w:rPr>
      </w:pPr>
      <w:del w:id="44" w:author="Chen Aline" w:date="2018-12-19T10:05:00Z">
        <w:r w:rsidDel="00D413E1">
          <w:rPr>
            <w:sz w:val="32"/>
          </w:rPr>
          <w:delText xml:space="preserve">Click on the </w:delText>
        </w:r>
        <w:r w:rsidRPr="006273D9" w:rsidDel="00D413E1">
          <w:rPr>
            <w:b/>
            <w:sz w:val="32"/>
          </w:rPr>
          <w:delText>“+ Add a new project</w:delText>
        </w:r>
        <w:r w:rsidDel="00D413E1">
          <w:rPr>
            <w:sz w:val="32"/>
          </w:rPr>
          <w:delText>” button</w:delText>
        </w:r>
        <w:r w:rsidR="00716966" w:rsidDel="00D413E1">
          <w:rPr>
            <w:sz w:val="32"/>
          </w:rPr>
          <w:delText>.</w:delText>
        </w:r>
      </w:del>
    </w:p>
    <w:p w14:paraId="6A4AB07B" w14:textId="77777777" w:rsidR="006812AE" w:rsidRPr="006812AE" w:rsidRDefault="006812AE" w:rsidP="006812AE">
      <w:pPr>
        <w:rPr>
          <w:sz w:val="32"/>
        </w:rPr>
      </w:pPr>
    </w:p>
    <w:p w14:paraId="462BF746" w14:textId="77777777" w:rsidR="008A6A7B" w:rsidRPr="008A6A7B" w:rsidRDefault="00F10626" w:rsidP="006812AE">
      <w:pPr>
        <w:pStyle w:val="a5"/>
        <w:numPr>
          <w:ilvl w:val="0"/>
          <w:numId w:val="1"/>
        </w:numPr>
        <w:rPr>
          <w:ins w:id="45" w:author="Chen Aline" w:date="2018-12-19T10:12:00Z"/>
          <w:sz w:val="32"/>
          <w:rPrChange w:id="46" w:author="Chen Aline" w:date="2018-12-19T10:12:00Z">
            <w:rPr>
              <w:ins w:id="47" w:author="Chen Aline" w:date="2018-12-19T10:12:00Z"/>
              <w:sz w:val="32"/>
              <w:szCs w:val="32"/>
            </w:rPr>
          </w:rPrChange>
        </w:rPr>
      </w:pPr>
      <w:r w:rsidRPr="005E0388">
        <w:rPr>
          <w:rFonts w:hint="eastAsia"/>
          <w:sz w:val="32"/>
          <w:szCs w:val="32"/>
          <w:lang w:eastAsia="zh-TW"/>
        </w:rPr>
        <w:t>將你的專案命名為</w:t>
      </w:r>
      <w:r w:rsidRPr="005E0388">
        <w:rPr>
          <w:rFonts w:hint="eastAsia"/>
          <w:sz w:val="32"/>
          <w:szCs w:val="32"/>
          <w:lang w:eastAsia="zh-TW"/>
        </w:rPr>
        <w:t xml:space="preserve"> </w:t>
      </w:r>
      <w:r>
        <w:rPr>
          <w:sz w:val="32"/>
          <w:szCs w:val="32"/>
          <w:lang w:val="en-US" w:eastAsia="zh-TW"/>
        </w:rPr>
        <w:t>“journey to school</w:t>
      </w:r>
      <w:r w:rsidRPr="005E0388">
        <w:rPr>
          <w:sz w:val="32"/>
          <w:szCs w:val="32"/>
          <w:lang w:val="en-US" w:eastAsia="zh-TW"/>
        </w:rPr>
        <w:t>”</w:t>
      </w:r>
      <w:r>
        <w:rPr>
          <w:rFonts w:hint="eastAsia"/>
          <w:sz w:val="32"/>
          <w:szCs w:val="32"/>
          <w:lang w:val="en-US" w:eastAsia="zh-TW"/>
        </w:rPr>
        <w:t>並</w:t>
      </w:r>
      <w:r w:rsidRPr="005E0388">
        <w:rPr>
          <w:rFonts w:hint="eastAsia"/>
          <w:sz w:val="32"/>
          <w:szCs w:val="32"/>
          <w:lang w:val="en-US" w:eastAsia="zh-TW"/>
        </w:rPr>
        <w:t>設定</w:t>
      </w:r>
      <w:r>
        <w:rPr>
          <w:rFonts w:hint="eastAsia"/>
          <w:sz w:val="32"/>
          <w:szCs w:val="32"/>
          <w:lang w:val="en-US" w:eastAsia="zh-TW"/>
        </w:rPr>
        <w:t>成</w:t>
      </w:r>
      <w:r w:rsidRPr="005E0388">
        <w:rPr>
          <w:rFonts w:hint="eastAsia"/>
          <w:sz w:val="32"/>
          <w:szCs w:val="32"/>
          <w:lang w:val="en-US" w:eastAsia="zh-TW"/>
        </w:rPr>
        <w:t>辨識</w:t>
      </w:r>
      <w:r w:rsidRPr="005E0388">
        <w:rPr>
          <w:sz w:val="32"/>
          <w:szCs w:val="32"/>
          <w:lang w:val="en-US" w:eastAsia="zh-TW"/>
        </w:rPr>
        <w:t xml:space="preserve"> </w:t>
      </w:r>
      <w:r w:rsidRPr="005E0388">
        <w:rPr>
          <w:sz w:val="32"/>
          <w:szCs w:val="32"/>
        </w:rPr>
        <w:t>“</w:t>
      </w:r>
      <w:r w:rsidR="00D46190">
        <w:rPr>
          <w:b/>
          <w:sz w:val="32"/>
          <w:szCs w:val="32"/>
        </w:rPr>
        <w:t>numbers</w:t>
      </w:r>
      <w:r w:rsidRPr="005E0388">
        <w:rPr>
          <w:sz w:val="32"/>
          <w:szCs w:val="32"/>
        </w:rPr>
        <w:t>”</w:t>
      </w:r>
    </w:p>
    <w:p w14:paraId="2206DB8B" w14:textId="1FBA0828" w:rsidR="00F10626" w:rsidRDefault="00F10626" w:rsidP="008A6A7B">
      <w:pPr>
        <w:pStyle w:val="a5"/>
        <w:ind w:firstLine="720"/>
        <w:rPr>
          <w:sz w:val="32"/>
        </w:rPr>
        <w:pPrChange w:id="48" w:author="Chen Aline" w:date="2018-12-19T10:12:00Z">
          <w:pPr>
            <w:pStyle w:val="a5"/>
            <w:numPr>
              <w:numId w:val="1"/>
            </w:numPr>
            <w:ind w:hanging="360"/>
          </w:pPr>
        </w:pPrChange>
      </w:pPr>
      <w:r w:rsidRPr="005E0388">
        <w:rPr>
          <w:rFonts w:hint="eastAsia"/>
          <w:sz w:val="32"/>
          <w:szCs w:val="32"/>
          <w:lang w:val="en-US" w:eastAsia="zh-TW"/>
        </w:rPr>
        <w:t>類別</w:t>
      </w:r>
    </w:p>
    <w:p w14:paraId="0BD096EF" w14:textId="25A229F6" w:rsidR="006812AE" w:rsidRDefault="00312AAF" w:rsidP="00F10626">
      <w:pPr>
        <w:pStyle w:val="a5"/>
        <w:ind w:firstLine="720"/>
        <w:rPr>
          <w:sz w:val="32"/>
        </w:rPr>
      </w:pPr>
      <w:del w:id="49" w:author="Chen Aline" w:date="2018-12-19T10:05:00Z">
        <w:r w:rsidDel="00D413E1">
          <w:rPr>
            <w:sz w:val="32"/>
          </w:rPr>
          <w:lastRenderedPageBreak/>
          <w:delText>Name</w:delText>
        </w:r>
        <w:r w:rsidR="006812AE" w:rsidDel="00D413E1">
          <w:rPr>
            <w:sz w:val="32"/>
          </w:rPr>
          <w:delText xml:space="preserve"> your project “</w:delText>
        </w:r>
        <w:r w:rsidR="00A0086C" w:rsidDel="00D413E1">
          <w:rPr>
            <w:sz w:val="32"/>
          </w:rPr>
          <w:delText>journey to school</w:delText>
        </w:r>
        <w:r w:rsidR="006812AE" w:rsidDel="00D413E1">
          <w:rPr>
            <w:sz w:val="32"/>
          </w:rPr>
          <w:delText>” and set it to learn how to recognise “</w:delText>
        </w:r>
        <w:r w:rsidR="003E2196" w:rsidDel="00D413E1">
          <w:rPr>
            <w:b/>
            <w:sz w:val="32"/>
          </w:rPr>
          <w:delText>numbers</w:delText>
        </w:r>
        <w:r w:rsidR="006812AE" w:rsidDel="00D413E1">
          <w:rPr>
            <w:sz w:val="32"/>
          </w:rPr>
          <w:delText>”</w:delText>
        </w:r>
        <w:r w:rsidR="006812AE" w:rsidDel="00D413E1">
          <w:rPr>
            <w:sz w:val="32"/>
          </w:rPr>
          <w:br/>
        </w:r>
      </w:del>
      <w:r w:rsidR="0025497A" w:rsidRPr="0025497A">
        <w:rPr>
          <w:noProof/>
          <w:sz w:val="32"/>
          <w:lang w:val="en-US" w:eastAsia="zh-TW"/>
        </w:rPr>
        <w:drawing>
          <wp:inline distT="0" distB="0" distL="0" distR="0" wp14:anchorId="15C0A96F" wp14:editId="1B873F43">
            <wp:extent cx="5497782" cy="2560320"/>
            <wp:effectExtent l="25400" t="25400" r="14605" b="3048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497782" cy="256032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4AAF61" w14:textId="77777777" w:rsidR="006812AE" w:rsidRPr="006812AE" w:rsidRDefault="006812AE" w:rsidP="006812AE">
      <w:pPr>
        <w:rPr>
          <w:sz w:val="32"/>
        </w:rPr>
      </w:pPr>
    </w:p>
    <w:p w14:paraId="7E3FF4F2" w14:textId="42FA7A03" w:rsidR="005B37D1" w:rsidRDefault="004659D3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按鈕，命名為</w:t>
      </w:r>
      <w:r>
        <w:rPr>
          <w:sz w:val="32"/>
        </w:rPr>
        <w:t>“age”</w:t>
      </w:r>
      <w:r>
        <w:rPr>
          <w:rFonts w:hint="eastAsia"/>
          <w:sz w:val="32"/>
          <w:lang w:eastAsia="zh-TW"/>
        </w:rPr>
        <w:t>，並選擇類別</w:t>
      </w:r>
      <w:r>
        <w:rPr>
          <w:sz w:val="32"/>
        </w:rPr>
        <w:t>“number”</w:t>
      </w:r>
      <w:r w:rsidR="00250B3A">
        <w:rPr>
          <w:rFonts w:hint="eastAsia"/>
          <w:sz w:val="32"/>
          <w:lang w:eastAsia="zh-TW"/>
        </w:rPr>
        <w:t>，</w:t>
      </w:r>
    </w:p>
    <w:p w14:paraId="6D875871" w14:textId="4F8D3AB6" w:rsidR="004461EE" w:rsidRPr="00250B3A" w:rsidRDefault="00732F98" w:rsidP="00250B3A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再點選</w:t>
      </w:r>
      <w:r>
        <w:rPr>
          <w:sz w:val="32"/>
        </w:rPr>
        <w:t>“</w:t>
      </w:r>
      <w:r w:rsidRPr="007A4718">
        <w:rPr>
          <w:b/>
          <w:sz w:val="32"/>
        </w:rPr>
        <w:t>Add a value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</w:t>
      </w:r>
      <w:r w:rsidR="004659D3">
        <w:rPr>
          <w:rFonts w:hint="eastAsia"/>
          <w:sz w:val="32"/>
          <w:lang w:eastAsia="zh-TW"/>
        </w:rPr>
        <w:t>，</w:t>
      </w:r>
      <w:r w:rsidR="0083594D">
        <w:rPr>
          <w:rFonts w:hint="eastAsia"/>
          <w:sz w:val="32"/>
          <w:lang w:eastAsia="zh-TW"/>
        </w:rPr>
        <w:t>選擇類別</w:t>
      </w:r>
      <w:r w:rsidR="0083594D">
        <w:rPr>
          <w:sz w:val="32"/>
        </w:rPr>
        <w:t>“number”</w:t>
      </w:r>
      <w:r w:rsidR="0083594D">
        <w:rPr>
          <w:rFonts w:hint="eastAsia"/>
          <w:sz w:val="32"/>
          <w:lang w:eastAsia="zh-TW"/>
        </w:rPr>
        <w:t>，並命名為</w:t>
      </w:r>
      <w:r>
        <w:rPr>
          <w:sz w:val="32"/>
        </w:rPr>
        <w:t>“distance”</w:t>
      </w:r>
      <w:r w:rsidR="00250B3A">
        <w:rPr>
          <w:rFonts w:hint="eastAsia"/>
          <w:sz w:val="32"/>
          <w:lang w:eastAsia="zh-TW"/>
        </w:rPr>
        <w:t>，</w:t>
      </w:r>
      <w:r w:rsidR="004461EE" w:rsidRPr="00250B3A">
        <w:rPr>
          <w:rFonts w:hint="eastAsia"/>
          <w:sz w:val="32"/>
          <w:lang w:eastAsia="zh-TW"/>
        </w:rPr>
        <w:t>第三次選擇類別</w:t>
      </w:r>
      <w:r w:rsidR="004461EE" w:rsidRPr="00250B3A">
        <w:rPr>
          <w:sz w:val="32"/>
        </w:rPr>
        <w:t>“number”</w:t>
      </w:r>
      <w:r w:rsidR="004461EE" w:rsidRPr="00250B3A">
        <w:rPr>
          <w:rFonts w:hint="eastAsia"/>
          <w:sz w:val="32"/>
          <w:lang w:eastAsia="zh-TW"/>
        </w:rPr>
        <w:t>，並命名為</w:t>
      </w:r>
      <w:r w:rsidR="004461EE" w:rsidRPr="00250B3A">
        <w:rPr>
          <w:sz w:val="32"/>
        </w:rPr>
        <w:t>“</w:t>
      </w:r>
      <w:r w:rsidR="004461EE" w:rsidRPr="00250B3A">
        <w:rPr>
          <w:sz w:val="32"/>
          <w:lang w:val="en-US"/>
        </w:rPr>
        <w:t>friends</w:t>
      </w:r>
      <w:r w:rsidR="004461EE" w:rsidRPr="00250B3A">
        <w:rPr>
          <w:sz w:val="32"/>
        </w:rPr>
        <w:t>”</w:t>
      </w:r>
      <w:r w:rsidR="00250B3A">
        <w:rPr>
          <w:rFonts w:hint="eastAsia"/>
          <w:sz w:val="32"/>
          <w:lang w:eastAsia="zh-TW"/>
        </w:rPr>
        <w:t>。</w:t>
      </w:r>
    </w:p>
    <w:p w14:paraId="7EC3BC1B" w14:textId="703271B8" w:rsidR="00250B3A" w:rsidRDefault="00750F43" w:rsidP="00250B3A">
      <w:pPr>
        <w:pStyle w:val="a5"/>
        <w:ind w:left="1440"/>
        <w:rPr>
          <w:sz w:val="32"/>
          <w:lang w:val="en-US" w:eastAsia="zh-TW"/>
        </w:rPr>
      </w:pPr>
      <w:r>
        <w:rPr>
          <w:rFonts w:hint="eastAsia"/>
          <w:sz w:val="32"/>
          <w:lang w:val="en-US" w:eastAsia="zh-TW"/>
        </w:rPr>
        <w:t>到目前為止，你的畫面應該跟下方類似</w:t>
      </w:r>
      <w:r w:rsidR="00250B3A">
        <w:rPr>
          <w:rFonts w:hint="eastAsia"/>
          <w:sz w:val="32"/>
          <w:lang w:val="en-US" w:eastAsia="zh-TW"/>
        </w:rPr>
        <w:t>。</w:t>
      </w:r>
    </w:p>
    <w:p w14:paraId="097148BF" w14:textId="5A41A4D7" w:rsidR="00732F98" w:rsidRPr="00250B3A" w:rsidRDefault="00750F43" w:rsidP="00250B3A">
      <w:pPr>
        <w:pStyle w:val="a5"/>
        <w:ind w:left="1440"/>
        <w:rPr>
          <w:sz w:val="32"/>
          <w:lang w:val="en-US" w:eastAsia="zh-TW"/>
        </w:rPr>
      </w:pPr>
      <w:r w:rsidRPr="00250B3A">
        <w:rPr>
          <w:rFonts w:hint="eastAsia"/>
          <w:sz w:val="32"/>
          <w:lang w:val="en-US" w:eastAsia="zh-TW"/>
        </w:rPr>
        <w:t>點選</w:t>
      </w:r>
      <w:r w:rsidRPr="00250B3A">
        <w:rPr>
          <w:sz w:val="32"/>
        </w:rPr>
        <w:t>“</w:t>
      </w:r>
      <w:r w:rsidRPr="00250B3A">
        <w:rPr>
          <w:b/>
          <w:sz w:val="32"/>
        </w:rPr>
        <w:t>Create</w:t>
      </w:r>
      <w:r w:rsidRPr="00250B3A">
        <w:rPr>
          <w:sz w:val="32"/>
        </w:rPr>
        <w:t>”</w:t>
      </w:r>
      <w:r w:rsidRPr="00250B3A">
        <w:rPr>
          <w:rFonts w:hint="eastAsia"/>
          <w:sz w:val="32"/>
          <w:lang w:eastAsia="zh-TW"/>
        </w:rPr>
        <w:t>按鈕</w:t>
      </w:r>
      <w:r w:rsidR="00250B3A">
        <w:rPr>
          <w:rFonts w:hint="eastAsia"/>
          <w:sz w:val="32"/>
          <w:lang w:eastAsia="zh-TW"/>
        </w:rPr>
        <w:t>。</w:t>
      </w:r>
    </w:p>
    <w:p w14:paraId="2B8437C3" w14:textId="587C361C" w:rsidR="00750F43" w:rsidDel="00D413E1" w:rsidRDefault="00750F43" w:rsidP="004659D3">
      <w:pPr>
        <w:pStyle w:val="a5"/>
        <w:ind w:left="1440"/>
        <w:rPr>
          <w:del w:id="50" w:author="Chen Aline" w:date="2018-12-19T10:08:00Z"/>
          <w:i/>
          <w:sz w:val="28"/>
          <w:szCs w:val="28"/>
          <w:lang w:val="en-US" w:eastAsia="zh-TW"/>
        </w:rPr>
      </w:pPr>
      <w:r>
        <w:rPr>
          <w:rFonts w:hint="eastAsia"/>
          <w:i/>
          <w:sz w:val="28"/>
          <w:szCs w:val="28"/>
          <w:lang w:val="en-US" w:eastAsia="zh-TW"/>
        </w:rPr>
        <w:t>三個方框的名稱</w:t>
      </w:r>
      <w:r>
        <w:rPr>
          <w:i/>
          <w:sz w:val="28"/>
          <w:szCs w:val="28"/>
          <w:lang w:val="en-US" w:eastAsia="zh-TW"/>
        </w:rPr>
        <w:t>(age, distance, friends)</w:t>
      </w:r>
      <w:r>
        <w:rPr>
          <w:rFonts w:hint="eastAsia"/>
          <w:i/>
          <w:sz w:val="28"/>
          <w:szCs w:val="28"/>
          <w:lang w:val="en-US" w:eastAsia="zh-TW"/>
        </w:rPr>
        <w:t>要依據你設計的問卷做修改，但不要列入交通方式，那個之後才會用到</w:t>
      </w:r>
    </w:p>
    <w:p w14:paraId="357FB829" w14:textId="77777777" w:rsidR="00750F43" w:rsidRPr="00D413E1" w:rsidRDefault="00750F43" w:rsidP="00D413E1">
      <w:pPr>
        <w:pStyle w:val="a5"/>
        <w:ind w:left="1440"/>
        <w:rPr>
          <w:lang w:val="en-US" w:eastAsia="zh-TW"/>
          <w:rPrChange w:id="51" w:author="Chen Aline" w:date="2018-12-19T10:08:00Z">
            <w:rPr>
              <w:lang w:val="en-US" w:eastAsia="zh-TW"/>
            </w:rPr>
          </w:rPrChange>
        </w:rPr>
        <w:pPrChange w:id="52" w:author="Chen Aline" w:date="2018-12-19T10:08:00Z">
          <w:pPr>
            <w:pStyle w:val="a5"/>
            <w:ind w:left="1440"/>
          </w:pPr>
        </w:pPrChange>
      </w:pPr>
    </w:p>
    <w:p w14:paraId="4B653C77" w14:textId="3E79C5CC" w:rsidR="00973F15" w:rsidRDefault="007A4718" w:rsidP="005B37D1">
      <w:pPr>
        <w:pStyle w:val="a5"/>
        <w:ind w:firstLine="720"/>
        <w:rPr>
          <w:ins w:id="53" w:author="Chen Aline" w:date="2018-12-19T10:08:00Z"/>
          <w:i/>
          <w:sz w:val="32"/>
        </w:rPr>
      </w:pPr>
      <w:del w:id="54" w:author="Chen Aline" w:date="2018-12-19T10:08:00Z">
        <w:r w:rsidDel="00D413E1">
          <w:rPr>
            <w:sz w:val="32"/>
          </w:rPr>
          <w:delText>Click “</w:delText>
        </w:r>
        <w:r w:rsidRPr="007A4718" w:rsidDel="00D413E1">
          <w:rPr>
            <w:b/>
            <w:sz w:val="32"/>
          </w:rPr>
          <w:delText>Add a value</w:delText>
        </w:r>
        <w:r w:rsidDel="00D413E1">
          <w:rPr>
            <w:sz w:val="32"/>
          </w:rPr>
          <w:delText>”</w:delText>
        </w:r>
        <w:r w:rsidR="005C01F5" w:rsidDel="00D413E1">
          <w:rPr>
            <w:sz w:val="32"/>
          </w:rPr>
          <w:delText xml:space="preserve">, </w:delText>
        </w:r>
        <w:r w:rsidDel="00D413E1">
          <w:rPr>
            <w:sz w:val="32"/>
          </w:rPr>
          <w:delText xml:space="preserve">name it “age” </w:delText>
        </w:r>
        <w:r w:rsidR="00F63B9A" w:rsidDel="00D413E1">
          <w:rPr>
            <w:sz w:val="32"/>
          </w:rPr>
          <w:delText xml:space="preserve">and make the type “number”. </w:delText>
        </w:r>
        <w:r w:rsidR="00F63B9A" w:rsidDel="00D413E1">
          <w:rPr>
            <w:sz w:val="32"/>
          </w:rPr>
          <w:br/>
          <w:delText xml:space="preserve">Do this again for a “number” value called “distance”. </w:delText>
        </w:r>
        <w:r w:rsidR="00F63B9A" w:rsidDel="00D413E1">
          <w:rPr>
            <w:sz w:val="32"/>
          </w:rPr>
          <w:br/>
          <w:delText xml:space="preserve">Do it a third time for a “number” value called “friends”. </w:delText>
        </w:r>
        <w:r w:rsidR="00F63B9A" w:rsidDel="00D413E1">
          <w:rPr>
            <w:sz w:val="32"/>
          </w:rPr>
          <w:br/>
          <w:delText>Click “</w:delText>
        </w:r>
        <w:r w:rsidR="00F63B9A" w:rsidRPr="00F63B9A" w:rsidDel="00D413E1">
          <w:rPr>
            <w:b/>
            <w:sz w:val="32"/>
          </w:rPr>
          <w:delText>Create</w:delText>
        </w:r>
        <w:r w:rsidR="00F63B9A" w:rsidDel="00D413E1">
          <w:rPr>
            <w:sz w:val="32"/>
          </w:rPr>
          <w:delText>” when it looks like the picture below.</w:delText>
        </w:r>
        <w:r w:rsidR="00973F15" w:rsidDel="00D413E1">
          <w:rPr>
            <w:i/>
            <w:sz w:val="32"/>
          </w:rPr>
          <w:br/>
        </w:r>
        <w:r w:rsidR="00086DCA" w:rsidDel="00D413E1">
          <w:rPr>
            <w:i/>
            <w:sz w:val="32"/>
          </w:rPr>
          <w:delText>You should use the values you used in your survey, but d</w:delText>
        </w:r>
        <w:r w:rsidR="00973F15" w:rsidDel="00D413E1">
          <w:rPr>
            <w:i/>
            <w:sz w:val="32"/>
          </w:rPr>
          <w:delText xml:space="preserve">on’t include the </w:delText>
        </w:r>
        <w:r w:rsidR="00973F15" w:rsidDel="00D413E1">
          <w:rPr>
            <w:i/>
            <w:sz w:val="32"/>
          </w:rPr>
          <w:lastRenderedPageBreak/>
          <w:delText>actual journey to school method. We’ll get to that next.</w:delText>
        </w:r>
        <w:r w:rsidR="00973F15" w:rsidDel="00D413E1">
          <w:rPr>
            <w:i/>
            <w:sz w:val="32"/>
          </w:rPr>
          <w:br/>
        </w:r>
      </w:del>
      <w:r w:rsidR="0011755C" w:rsidRPr="0011755C">
        <w:rPr>
          <w:noProof/>
          <w:sz w:val="32"/>
          <w:lang w:val="en-US" w:eastAsia="zh-TW"/>
        </w:rPr>
        <w:drawing>
          <wp:inline distT="0" distB="0" distL="0" distR="0" wp14:anchorId="53835EC2" wp14:editId="1C8AE4E7">
            <wp:extent cx="5724144" cy="2826676"/>
            <wp:effectExtent l="25400" t="25400" r="16510" b="184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2667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21C9D055" w14:textId="77777777" w:rsidR="00D413E1" w:rsidRDefault="00D413E1" w:rsidP="005B37D1">
      <w:pPr>
        <w:pStyle w:val="a5"/>
        <w:ind w:firstLine="720"/>
        <w:rPr>
          <w:sz w:val="32"/>
        </w:rPr>
      </w:pPr>
    </w:p>
    <w:p w14:paraId="1DD6AE84" w14:textId="09CF47C6" w:rsidR="00FD7C83" w:rsidRDefault="00FD7C83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你會在專案清單中看到</w:t>
      </w:r>
      <w:r>
        <w:rPr>
          <w:sz w:val="32"/>
          <w:lang w:eastAsia="zh-TW"/>
        </w:rPr>
        <w:t>“</w:t>
      </w:r>
      <w:r>
        <w:rPr>
          <w:b/>
          <w:sz w:val="32"/>
          <w:lang w:val="en-US" w:eastAsia="zh-TW"/>
        </w:rPr>
        <w:t>journey to school</w:t>
      </w:r>
      <w:r>
        <w:rPr>
          <w:sz w:val="32"/>
          <w:lang w:eastAsia="zh-TW"/>
        </w:rPr>
        <w:t>”</w:t>
      </w:r>
      <w:r>
        <w:rPr>
          <w:rFonts w:hint="eastAsia"/>
          <w:sz w:val="32"/>
          <w:lang w:eastAsia="zh-TW"/>
        </w:rPr>
        <w:t>，點選此專案</w:t>
      </w:r>
    </w:p>
    <w:p w14:paraId="2954DA62" w14:textId="18BB9DB3" w:rsidR="006812AE" w:rsidRDefault="00061680" w:rsidP="00FD7C83">
      <w:pPr>
        <w:pStyle w:val="a5"/>
        <w:ind w:firstLine="720"/>
        <w:rPr>
          <w:sz w:val="32"/>
        </w:rPr>
      </w:pPr>
      <w:del w:id="55" w:author="Chen Aline" w:date="2018-12-19T10:08:00Z">
        <w:r w:rsidDel="00D413E1">
          <w:rPr>
            <w:sz w:val="32"/>
          </w:rPr>
          <w:delText>You should now see “</w:delText>
        </w:r>
        <w:r w:rsidR="004F3E35" w:rsidDel="00D413E1">
          <w:rPr>
            <w:sz w:val="32"/>
          </w:rPr>
          <w:delText>journey to school</w:delText>
        </w:r>
        <w:r w:rsidDel="00D413E1">
          <w:rPr>
            <w:sz w:val="32"/>
          </w:rPr>
          <w:delText>” show up in the list of your projects. Click on it.</w:delText>
        </w:r>
        <w:r w:rsidR="00F74BBD" w:rsidDel="00D413E1">
          <w:rPr>
            <w:sz w:val="32"/>
          </w:rPr>
          <w:br/>
        </w:r>
      </w:del>
      <w:r w:rsidR="0013729B" w:rsidRPr="0013729B">
        <w:rPr>
          <w:noProof/>
          <w:sz w:val="32"/>
          <w:lang w:val="en-US" w:eastAsia="zh-TW"/>
        </w:rPr>
        <w:drawing>
          <wp:inline distT="0" distB="0" distL="0" distR="0" wp14:anchorId="4B653D0A" wp14:editId="5CFB5063">
            <wp:extent cx="5722859" cy="3221502"/>
            <wp:effectExtent l="25400" t="25400" r="17780" b="29845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16"/>
                    <a:srcRect b="14996"/>
                    <a:stretch/>
                  </pic:blipFill>
                  <pic:spPr bwMode="auto">
                    <a:xfrm>
                      <a:off x="0" y="0"/>
                      <a:ext cx="5724144" cy="322222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</w:p>
    <w:p w14:paraId="56216E74" w14:textId="77777777" w:rsidR="00061680" w:rsidRPr="00061680" w:rsidRDefault="00061680" w:rsidP="00061680">
      <w:pPr>
        <w:rPr>
          <w:sz w:val="32"/>
        </w:rPr>
      </w:pPr>
    </w:p>
    <w:p w14:paraId="6FAFA899" w14:textId="147A424C" w:rsidR="00DB730D" w:rsidRPr="00DB730D" w:rsidRDefault="00DB730D" w:rsidP="00DB730D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點選</w:t>
      </w:r>
      <w:r>
        <w:rPr>
          <w:rFonts w:hint="eastAsia"/>
          <w:sz w:val="32"/>
          <w:lang w:eastAsia="zh-TW"/>
        </w:rPr>
        <w:t xml:space="preserve"> </w:t>
      </w:r>
      <w:r w:rsidRPr="00D21CB5">
        <w:rPr>
          <w:b/>
          <w:sz w:val="32"/>
          <w:lang w:val="en-US" w:eastAsia="zh-TW"/>
        </w:rPr>
        <w:t xml:space="preserve">”Train” </w:t>
      </w:r>
      <w:r>
        <w:rPr>
          <w:rFonts w:hint="eastAsia"/>
          <w:sz w:val="32"/>
          <w:lang w:val="en-US" w:eastAsia="zh-TW"/>
        </w:rPr>
        <w:t>按鈕，現在我們要開始把問卷調查結果告訴電腦</w:t>
      </w:r>
    </w:p>
    <w:p w14:paraId="0834F932" w14:textId="3A6F0B40" w:rsidR="00A61436" w:rsidRDefault="005E4DC3" w:rsidP="00DB730D">
      <w:pPr>
        <w:pStyle w:val="a5"/>
        <w:ind w:firstLine="720"/>
        <w:rPr>
          <w:sz w:val="32"/>
        </w:rPr>
      </w:pPr>
      <w:del w:id="56" w:author="Chen Aline" w:date="2018-12-19T10:08:00Z">
        <w:r w:rsidDel="00D413E1">
          <w:rPr>
            <w:sz w:val="32"/>
          </w:rPr>
          <w:lastRenderedPageBreak/>
          <w:delText xml:space="preserve">Click on the </w:delText>
        </w:r>
        <w:r w:rsidDel="00D413E1">
          <w:rPr>
            <w:b/>
            <w:sz w:val="32"/>
          </w:rPr>
          <w:delText xml:space="preserve">Train </w:delText>
        </w:r>
        <w:r w:rsidDel="00D413E1">
          <w:rPr>
            <w:sz w:val="32"/>
          </w:rPr>
          <w:delText xml:space="preserve">button to start giving your survey results to the computer. </w:delText>
        </w:r>
        <w:r w:rsidDel="00D413E1">
          <w:rPr>
            <w:sz w:val="32"/>
          </w:rPr>
          <w:br/>
        </w:r>
      </w:del>
      <w:r w:rsidRPr="005E4DC3">
        <w:rPr>
          <w:noProof/>
          <w:sz w:val="32"/>
          <w:lang w:val="en-US" w:eastAsia="zh-TW"/>
        </w:rPr>
        <w:drawing>
          <wp:inline distT="0" distB="0" distL="0" distR="0" wp14:anchorId="735E3468" wp14:editId="1F687CF0">
            <wp:extent cx="5724144" cy="2857094"/>
            <wp:effectExtent l="25400" t="25400" r="16510" b="13335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2857094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348B09A" w14:textId="77777777" w:rsidR="00A61436" w:rsidDel="00D413E1" w:rsidRDefault="00A61436" w:rsidP="00A61436">
      <w:pPr>
        <w:rPr>
          <w:del w:id="57" w:author="Chen Aline" w:date="2018-12-19T10:08:00Z"/>
          <w:sz w:val="32"/>
        </w:rPr>
      </w:pPr>
    </w:p>
    <w:p w14:paraId="3FF59DC3" w14:textId="126E93AD" w:rsidR="00D51495" w:rsidDel="00D413E1" w:rsidRDefault="00B174AF" w:rsidP="00A61436">
      <w:pPr>
        <w:rPr>
          <w:del w:id="58" w:author="Chen Aline" w:date="2018-12-19T10:08:00Z"/>
          <w:sz w:val="32"/>
        </w:rPr>
      </w:pPr>
      <w:del w:id="59" w:author="Chen Aline" w:date="2018-12-19T10:08:00Z">
        <w:r w:rsidDel="00D413E1">
          <w:rPr>
            <w:sz w:val="32"/>
          </w:rPr>
          <w:br/>
        </w:r>
      </w:del>
    </w:p>
    <w:p w14:paraId="5746368A" w14:textId="77777777" w:rsidR="00DA16C9" w:rsidRPr="00A61436" w:rsidRDefault="00DA16C9" w:rsidP="00A61436">
      <w:pPr>
        <w:rPr>
          <w:sz w:val="32"/>
        </w:rPr>
      </w:pPr>
    </w:p>
    <w:p w14:paraId="725FCE40" w14:textId="35844E1C" w:rsidR="000C34C2" w:rsidRDefault="000C34C2" w:rsidP="006812AE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 xml:space="preserve"> “</w:t>
      </w:r>
      <w:r w:rsidRPr="00251D16">
        <w:rPr>
          <w:b/>
          <w:sz w:val="32"/>
        </w:rPr>
        <w:t>+ Add new label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按鈕，建立一個叫</w:t>
      </w:r>
      <w:r>
        <w:rPr>
          <w:sz w:val="32"/>
        </w:rPr>
        <w:t>“car”</w:t>
      </w:r>
      <w:r>
        <w:rPr>
          <w:rFonts w:hint="eastAsia"/>
          <w:sz w:val="32"/>
          <w:lang w:eastAsia="zh-TW"/>
        </w:rPr>
        <w:t>的方框</w:t>
      </w:r>
      <w:r w:rsidR="00F72669">
        <w:rPr>
          <w:rFonts w:hint="eastAsia"/>
          <w:sz w:val="32"/>
          <w:lang w:eastAsia="zh-TW"/>
        </w:rPr>
        <w:t>，</w:t>
      </w:r>
    </w:p>
    <w:p w14:paraId="2FB560BD" w14:textId="0BE6809E" w:rsidR="00F72669" w:rsidRDefault="00F72669" w:rsidP="00F72669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再建立兩個方框，分別命名為</w:t>
      </w:r>
      <w:r>
        <w:rPr>
          <w:sz w:val="32"/>
        </w:rPr>
        <w:t>“walk”</w:t>
      </w:r>
      <w:r>
        <w:rPr>
          <w:rFonts w:hint="eastAsia"/>
          <w:sz w:val="32"/>
          <w:lang w:eastAsia="zh-TW"/>
        </w:rPr>
        <w:t>和</w:t>
      </w:r>
      <w:r>
        <w:rPr>
          <w:sz w:val="32"/>
        </w:rPr>
        <w:t>“cycle”</w:t>
      </w:r>
      <w:r w:rsidR="0043080A">
        <w:rPr>
          <w:rFonts w:hint="eastAsia"/>
          <w:sz w:val="32"/>
          <w:lang w:eastAsia="zh-TW"/>
        </w:rPr>
        <w:t>。</w:t>
      </w:r>
    </w:p>
    <w:p w14:paraId="24E0DF74" w14:textId="5FCC5040" w:rsidR="0043080A" w:rsidRPr="0043080A" w:rsidDel="00D413E1" w:rsidRDefault="0043080A" w:rsidP="00F72669">
      <w:pPr>
        <w:pStyle w:val="a5"/>
        <w:ind w:left="1440"/>
        <w:rPr>
          <w:del w:id="60" w:author="Chen Aline" w:date="2018-12-19T10:09:00Z"/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如果你的調查結果不是上面三種方式，將方框名稱改成你問到的</w:t>
      </w:r>
      <w:r w:rsidR="00E92FAF">
        <w:rPr>
          <w:rFonts w:hint="eastAsia"/>
          <w:i/>
          <w:sz w:val="28"/>
          <w:szCs w:val="28"/>
          <w:lang w:eastAsia="zh-TW"/>
        </w:rPr>
        <w:t>結果</w:t>
      </w:r>
    </w:p>
    <w:p w14:paraId="50AC487F" w14:textId="77777777" w:rsidR="00E84827" w:rsidRPr="00D413E1" w:rsidRDefault="00E84827" w:rsidP="00D413E1">
      <w:pPr>
        <w:pStyle w:val="a5"/>
        <w:ind w:left="1440"/>
        <w:rPr>
          <w:lang w:eastAsia="zh-TW"/>
          <w:rPrChange w:id="61" w:author="Chen Aline" w:date="2018-12-19T10:09:00Z">
            <w:rPr>
              <w:lang w:eastAsia="zh-TW"/>
            </w:rPr>
          </w:rPrChange>
        </w:rPr>
        <w:pPrChange w:id="62" w:author="Chen Aline" w:date="2018-12-19T10:09:00Z">
          <w:pPr>
            <w:pStyle w:val="a5"/>
            <w:ind w:firstLine="720"/>
          </w:pPr>
        </w:pPrChange>
      </w:pPr>
    </w:p>
    <w:p w14:paraId="43203727" w14:textId="3EB6B5D2" w:rsidR="00D51495" w:rsidRDefault="00D51495" w:rsidP="000C34C2">
      <w:pPr>
        <w:pStyle w:val="a5"/>
        <w:ind w:firstLine="720"/>
        <w:rPr>
          <w:sz w:val="32"/>
        </w:rPr>
      </w:pPr>
      <w:del w:id="63" w:author="Chen Aline" w:date="2018-12-19T10:08:00Z">
        <w:r w:rsidDel="00D413E1">
          <w:rPr>
            <w:sz w:val="32"/>
          </w:rPr>
          <w:delText>Click on “</w:delText>
        </w:r>
        <w:r w:rsidDel="00D413E1">
          <w:rPr>
            <w:b/>
            <w:sz w:val="32"/>
          </w:rPr>
          <w:delText>Add new label</w:delText>
        </w:r>
        <w:r w:rsidDel="00D413E1">
          <w:rPr>
            <w:sz w:val="32"/>
          </w:rPr>
          <w:delText xml:space="preserve">” and create a bucket called “car”. </w:delText>
        </w:r>
        <w:r w:rsidDel="00D413E1">
          <w:rPr>
            <w:sz w:val="32"/>
          </w:rPr>
          <w:br/>
          <w:delText xml:space="preserve">Do it again and create a bucket called “walk”. Do it </w:delText>
        </w:r>
        <w:r w:rsidR="00F80F9B" w:rsidDel="00D413E1">
          <w:rPr>
            <w:sz w:val="32"/>
          </w:rPr>
          <w:delText>again for</w:delText>
        </w:r>
        <w:r w:rsidDel="00D413E1">
          <w:rPr>
            <w:sz w:val="32"/>
          </w:rPr>
          <w:delText xml:space="preserve"> “cycle”. </w:delText>
        </w:r>
        <w:r w:rsidDel="00D413E1">
          <w:rPr>
            <w:sz w:val="32"/>
          </w:rPr>
          <w:br/>
        </w:r>
        <w:r w:rsidDel="00D413E1">
          <w:rPr>
            <w:i/>
            <w:sz w:val="32"/>
          </w:rPr>
          <w:delText xml:space="preserve">If you used different options in your survey, use those names instead. </w:delText>
        </w:r>
        <w:r w:rsidDel="00D413E1">
          <w:rPr>
            <w:sz w:val="32"/>
          </w:rPr>
          <w:br/>
        </w:r>
      </w:del>
      <w:r w:rsidRPr="00D51495">
        <w:rPr>
          <w:noProof/>
          <w:sz w:val="32"/>
          <w:lang w:val="en-US" w:eastAsia="zh-TW"/>
        </w:rPr>
        <w:lastRenderedPageBreak/>
        <w:drawing>
          <wp:inline distT="0" distB="0" distL="0" distR="0" wp14:anchorId="667DBCB6" wp14:editId="064B1EB0">
            <wp:extent cx="5486400" cy="3642227"/>
            <wp:effectExtent l="25400" t="25400" r="25400" b="15875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42227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  <w:r>
        <w:rPr>
          <w:i/>
          <w:sz w:val="32"/>
        </w:rPr>
        <w:br/>
      </w:r>
    </w:p>
    <w:p w14:paraId="60D0F6D5" w14:textId="77777777" w:rsidR="00156C60" w:rsidRPr="00156C60" w:rsidRDefault="00E84827" w:rsidP="00A611EC">
      <w:pPr>
        <w:pStyle w:val="a5"/>
        <w:numPr>
          <w:ilvl w:val="0"/>
          <w:numId w:val="1"/>
        </w:numPr>
        <w:rPr>
          <w:ins w:id="64" w:author="Chen Aline" w:date="2018-12-19T10:12:00Z"/>
          <w:sz w:val="32"/>
          <w:rPrChange w:id="65" w:author="Chen Aline" w:date="2018-12-19T10:12:00Z">
            <w:rPr>
              <w:ins w:id="66" w:author="Chen Aline" w:date="2018-12-19T10:12:00Z"/>
              <w:sz w:val="32"/>
              <w:lang w:val="en-US" w:eastAsia="zh-TW"/>
            </w:rPr>
          </w:rPrChange>
        </w:rPr>
      </w:pPr>
      <w:r>
        <w:rPr>
          <w:rFonts w:hint="eastAsia"/>
          <w:sz w:val="32"/>
          <w:lang w:eastAsia="zh-TW"/>
        </w:rPr>
        <w:t>點選</w:t>
      </w:r>
      <w:r>
        <w:rPr>
          <w:sz w:val="32"/>
        </w:rPr>
        <w:t>“car”</w:t>
      </w:r>
      <w:r>
        <w:rPr>
          <w:rFonts w:hint="eastAsia"/>
          <w:sz w:val="32"/>
          <w:lang w:val="en-US" w:eastAsia="zh-TW"/>
        </w:rPr>
        <w:t>方框中的</w:t>
      </w:r>
      <w:r w:rsidRPr="004E244D">
        <w:rPr>
          <w:sz w:val="32"/>
        </w:rPr>
        <w:t>“</w:t>
      </w:r>
      <w:r>
        <w:rPr>
          <w:b/>
          <w:sz w:val="32"/>
        </w:rPr>
        <w:t xml:space="preserve">Add </w:t>
      </w:r>
      <w:r w:rsidRPr="004E244D">
        <w:rPr>
          <w:b/>
          <w:sz w:val="32"/>
        </w:rPr>
        <w:t>example</w:t>
      </w:r>
      <w:r w:rsidRPr="004E244D">
        <w:rPr>
          <w:sz w:val="32"/>
        </w:rPr>
        <w:t>”</w:t>
      </w:r>
      <w:r>
        <w:rPr>
          <w:rFonts w:hint="eastAsia"/>
          <w:sz w:val="32"/>
          <w:lang w:eastAsia="zh-TW"/>
        </w:rPr>
        <w:t>按鈕，</w:t>
      </w:r>
      <w:r w:rsidR="006839BC">
        <w:rPr>
          <w:rFonts w:hint="eastAsia"/>
          <w:sz w:val="32"/>
          <w:lang w:eastAsia="zh-TW"/>
        </w:rPr>
        <w:t>輸入一個搭車上學的</w:t>
      </w:r>
      <w:r w:rsidR="009E7CF6">
        <w:rPr>
          <w:rFonts w:hint="eastAsia"/>
          <w:sz w:val="32"/>
          <w:lang w:eastAsia="zh-TW"/>
        </w:rPr>
        <w:t>受</w:t>
      </w:r>
    </w:p>
    <w:p w14:paraId="7C661AAE" w14:textId="4B9A2A69" w:rsidR="00E84827" w:rsidRDefault="009E7CF6" w:rsidP="00156C60">
      <w:pPr>
        <w:pStyle w:val="a5"/>
        <w:ind w:firstLine="720"/>
        <w:rPr>
          <w:sz w:val="32"/>
        </w:rPr>
        <w:pPrChange w:id="67" w:author="Chen Aline" w:date="2018-12-19T10:12:00Z">
          <w:pPr>
            <w:pStyle w:val="a5"/>
            <w:numPr>
              <w:numId w:val="1"/>
            </w:numPr>
            <w:ind w:hanging="360"/>
          </w:pPr>
        </w:pPrChange>
      </w:pPr>
      <w:r>
        <w:rPr>
          <w:rFonts w:hint="eastAsia"/>
          <w:sz w:val="32"/>
          <w:lang w:eastAsia="zh-TW"/>
        </w:rPr>
        <w:t>訪者</w:t>
      </w:r>
      <w:r w:rsidR="006839BC">
        <w:rPr>
          <w:rFonts w:hint="eastAsia"/>
          <w:sz w:val="32"/>
          <w:lang w:eastAsia="zh-TW"/>
        </w:rPr>
        <w:t>訪問結果</w:t>
      </w:r>
    </w:p>
    <w:p w14:paraId="7CB8E6AB" w14:textId="1E700F6D" w:rsidR="00A611EC" w:rsidRDefault="004E244D" w:rsidP="00E84827">
      <w:pPr>
        <w:pStyle w:val="a5"/>
        <w:ind w:firstLine="720"/>
        <w:rPr>
          <w:ins w:id="68" w:author="Chen Aline" w:date="2018-12-19T10:09:00Z"/>
          <w:sz w:val="32"/>
        </w:rPr>
      </w:pPr>
      <w:del w:id="69" w:author="Chen Aline" w:date="2018-12-19T10:09:00Z">
        <w:r w:rsidDel="00D327F5">
          <w:rPr>
            <w:sz w:val="32"/>
          </w:rPr>
          <w:delText xml:space="preserve">Click on the </w:delText>
        </w:r>
        <w:r w:rsidRPr="004E244D" w:rsidDel="00D327F5">
          <w:rPr>
            <w:sz w:val="32"/>
          </w:rPr>
          <w:delText>“</w:delText>
        </w:r>
        <w:r w:rsidDel="00D327F5">
          <w:rPr>
            <w:b/>
            <w:sz w:val="32"/>
          </w:rPr>
          <w:delText xml:space="preserve">Add </w:delText>
        </w:r>
        <w:r w:rsidRPr="004E244D" w:rsidDel="00D327F5">
          <w:rPr>
            <w:b/>
            <w:sz w:val="32"/>
          </w:rPr>
          <w:delText>example</w:delText>
        </w:r>
        <w:r w:rsidRPr="004E244D" w:rsidDel="00D327F5">
          <w:rPr>
            <w:sz w:val="32"/>
          </w:rPr>
          <w:delText>”</w:delText>
        </w:r>
        <w:r w:rsidDel="00D327F5">
          <w:rPr>
            <w:sz w:val="32"/>
          </w:rPr>
          <w:delText xml:space="preserve"> button in the “car” bucket and then type in the first survey result for someone who travels by car. </w:delText>
        </w:r>
        <w:r w:rsidR="00A611EC" w:rsidDel="00D327F5">
          <w:rPr>
            <w:sz w:val="32"/>
          </w:rPr>
          <w:br/>
        </w:r>
      </w:del>
      <w:r w:rsidRPr="004E244D">
        <w:rPr>
          <w:noProof/>
          <w:sz w:val="32"/>
          <w:lang w:val="en-US" w:eastAsia="zh-TW"/>
        </w:rPr>
        <w:drawing>
          <wp:inline distT="0" distB="0" distL="0" distR="0" wp14:anchorId="6D71486B" wp14:editId="75EC039F">
            <wp:extent cx="5486400" cy="3628445"/>
            <wp:effectExtent l="25400" t="25400" r="25400" b="29210"/>
            <wp:docPr id="18" name="Picture 1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486400" cy="3628445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4C0C7EC5" w14:textId="77777777" w:rsidR="00D327F5" w:rsidRPr="00F80F9B" w:rsidRDefault="00D327F5" w:rsidP="00E84827">
      <w:pPr>
        <w:pStyle w:val="a5"/>
        <w:ind w:firstLine="720"/>
        <w:rPr>
          <w:sz w:val="32"/>
        </w:rPr>
      </w:pPr>
    </w:p>
    <w:p w14:paraId="2D2BAAE8" w14:textId="2B4F0924" w:rsidR="009E7CF6" w:rsidRDefault="009E7CF6" w:rsidP="000F6DB1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重複上述步驟直到輸入全部受訪者的調查結果</w:t>
      </w:r>
    </w:p>
    <w:p w14:paraId="71FBBFAC" w14:textId="77777777" w:rsidR="00D327F5" w:rsidRDefault="009F464C" w:rsidP="009E7CF6">
      <w:pPr>
        <w:pStyle w:val="a5"/>
        <w:ind w:firstLine="720"/>
        <w:rPr>
          <w:ins w:id="70" w:author="Chen Aline" w:date="2018-12-19T10:09:00Z"/>
          <w:sz w:val="32"/>
        </w:rPr>
      </w:pPr>
      <w:del w:id="71" w:author="Chen Aline" w:date="2018-12-19T10:09:00Z">
        <w:r w:rsidDel="00D327F5">
          <w:rPr>
            <w:sz w:val="32"/>
          </w:rPr>
          <w:lastRenderedPageBreak/>
          <w:delText>Keep going</w:delText>
        </w:r>
        <w:r w:rsidR="00F80F9B" w:rsidDel="00D327F5">
          <w:rPr>
            <w:sz w:val="32"/>
          </w:rPr>
          <w:delText xml:space="preserve"> until you’ve entered all the </w:delText>
        </w:r>
        <w:r w:rsidDel="00D327F5">
          <w:rPr>
            <w:sz w:val="32"/>
          </w:rPr>
          <w:delText xml:space="preserve">survey </w:delText>
        </w:r>
        <w:r w:rsidR="00F80F9B" w:rsidDel="00D327F5">
          <w:rPr>
            <w:sz w:val="32"/>
          </w:rPr>
          <w:delText>results.</w:delText>
        </w:r>
        <w:r w:rsidR="000F6DB1" w:rsidDel="00D327F5">
          <w:rPr>
            <w:sz w:val="32"/>
          </w:rPr>
          <w:delText xml:space="preserve"> </w:delText>
        </w:r>
        <w:r w:rsidR="00A24064" w:rsidDel="00D327F5">
          <w:rPr>
            <w:sz w:val="32"/>
          </w:rPr>
          <w:br/>
        </w:r>
      </w:del>
      <w:r w:rsidR="00A24064" w:rsidRPr="00A24064">
        <w:rPr>
          <w:noProof/>
          <w:sz w:val="32"/>
          <w:lang w:val="en-US" w:eastAsia="zh-TW"/>
        </w:rPr>
        <w:drawing>
          <wp:inline distT="0" distB="0" distL="0" distR="0" wp14:anchorId="656792C2" wp14:editId="6FB4EDDA">
            <wp:extent cx="5724144" cy="3148556"/>
            <wp:effectExtent l="25400" t="25400" r="16510" b="2667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48556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5F89890F" w14:textId="61F51EAC" w:rsidR="000F6DB1" w:rsidRPr="00614FB3" w:rsidRDefault="00EF5F6C" w:rsidP="009E7CF6">
      <w:pPr>
        <w:pStyle w:val="a5"/>
        <w:ind w:firstLine="720"/>
        <w:rPr>
          <w:sz w:val="32"/>
        </w:rPr>
      </w:pPr>
      <w:del w:id="72" w:author="Chen Aline" w:date="2018-12-19T10:09:00Z">
        <w:r w:rsidRPr="00536743" w:rsidDel="00D327F5">
          <w:rPr>
            <w:sz w:val="32"/>
          </w:rPr>
          <w:br/>
        </w:r>
      </w:del>
    </w:p>
    <w:p w14:paraId="071A1DAD" w14:textId="4414C236" w:rsidR="00DA6A2D" w:rsidRDefault="00DA6A2D" w:rsidP="00EF5F6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  <w:lang w:eastAsia="zh-TW"/>
        </w:rPr>
        <w:t>，再點選</w:t>
      </w:r>
      <w:r>
        <w:rPr>
          <w:b/>
          <w:sz w:val="32"/>
        </w:rPr>
        <w:t>Learn &amp; Test</w:t>
      </w:r>
    </w:p>
    <w:p w14:paraId="04D38F81" w14:textId="18720D91" w:rsidR="00D35828" w:rsidDel="00D327F5" w:rsidRDefault="00614FB3" w:rsidP="00DA6A2D">
      <w:pPr>
        <w:pStyle w:val="a5"/>
        <w:ind w:firstLine="720"/>
        <w:rPr>
          <w:del w:id="73" w:author="Chen Aline" w:date="2018-12-19T10:09:00Z"/>
          <w:sz w:val="32"/>
        </w:rPr>
      </w:pPr>
      <w:del w:id="74" w:author="Chen Aline" w:date="2018-12-19T10:09:00Z">
        <w:r w:rsidDel="00D327F5">
          <w:rPr>
            <w:sz w:val="32"/>
          </w:rPr>
          <w:delText>Click on the “</w:delText>
        </w:r>
        <w:r w:rsidDel="00D327F5">
          <w:rPr>
            <w:b/>
            <w:sz w:val="32"/>
          </w:rPr>
          <w:delText>&lt; Back to project</w:delText>
        </w:r>
        <w:r w:rsidDel="00D327F5">
          <w:rPr>
            <w:sz w:val="32"/>
          </w:rPr>
          <w:delText xml:space="preserve">” link, and this time click on </w:delText>
        </w:r>
        <w:r w:rsidDel="00D327F5">
          <w:rPr>
            <w:b/>
            <w:sz w:val="32"/>
          </w:rPr>
          <w:delText>Learn &amp; Test</w:delText>
        </w:r>
        <w:r w:rsidDel="00D327F5">
          <w:rPr>
            <w:sz w:val="32"/>
          </w:rPr>
          <w:delText xml:space="preserve"> to use your examples.</w:delText>
        </w:r>
      </w:del>
    </w:p>
    <w:p w14:paraId="6563EA34" w14:textId="77777777" w:rsidR="00D35828" w:rsidRPr="00D35828" w:rsidRDefault="00D35828" w:rsidP="00D35828">
      <w:pPr>
        <w:rPr>
          <w:sz w:val="32"/>
        </w:rPr>
      </w:pPr>
    </w:p>
    <w:p w14:paraId="21B9995B" w14:textId="77777777" w:rsidR="00981888" w:rsidRPr="00981888" w:rsidRDefault="00CB3B11" w:rsidP="00EF5F6C">
      <w:pPr>
        <w:pStyle w:val="a5"/>
        <w:numPr>
          <w:ilvl w:val="0"/>
          <w:numId w:val="1"/>
        </w:numPr>
        <w:rPr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  <w:r w:rsidR="004A463A">
        <w:rPr>
          <w:rFonts w:hint="eastAsia"/>
          <w:b/>
          <w:sz w:val="32"/>
          <w:lang w:eastAsia="zh-TW"/>
        </w:rPr>
        <w:t>。</w:t>
      </w:r>
    </w:p>
    <w:p w14:paraId="4B304240" w14:textId="683D0216" w:rsidR="00CB3B11" w:rsidRPr="00A10ADA" w:rsidRDefault="00981888" w:rsidP="00981888">
      <w:pPr>
        <w:pStyle w:val="a5"/>
        <w:ind w:firstLine="720"/>
        <w:rPr>
          <w:sz w:val="32"/>
          <w:lang w:eastAsia="zh-TW"/>
        </w:rPr>
      </w:pPr>
      <w:r w:rsidRPr="00A10ADA">
        <w:rPr>
          <w:rFonts w:hint="eastAsia"/>
          <w:sz w:val="32"/>
          <w:lang w:eastAsia="zh-TW"/>
        </w:rPr>
        <w:t>訓練模型會</w:t>
      </w:r>
      <w:r w:rsidR="004A463A" w:rsidRPr="00A10ADA">
        <w:rPr>
          <w:rFonts w:hint="eastAsia"/>
          <w:sz w:val="32"/>
          <w:lang w:eastAsia="zh-TW"/>
        </w:rPr>
        <w:t>需要一些時間</w:t>
      </w:r>
      <w:r w:rsidRPr="00A10ADA">
        <w:rPr>
          <w:rFonts w:hint="eastAsia"/>
          <w:sz w:val="32"/>
          <w:lang w:eastAsia="zh-TW"/>
        </w:rPr>
        <w:t>。</w:t>
      </w:r>
    </w:p>
    <w:p w14:paraId="35946BF4" w14:textId="77777777" w:rsidR="00D327F5" w:rsidRDefault="00D35828" w:rsidP="00D327F5">
      <w:pPr>
        <w:pStyle w:val="a5"/>
        <w:ind w:firstLine="720"/>
        <w:rPr>
          <w:ins w:id="75" w:author="Chen Aline" w:date="2018-12-19T10:09:00Z"/>
          <w:i/>
          <w:sz w:val="32"/>
        </w:rPr>
        <w:pPrChange w:id="76" w:author="Chen Aline" w:date="2018-12-19T10:09:00Z">
          <w:pPr/>
        </w:pPrChange>
      </w:pPr>
      <w:del w:id="77" w:author="Chen Aline" w:date="2018-12-19T10:09:00Z">
        <w:r w:rsidDel="00D327F5">
          <w:rPr>
            <w:sz w:val="32"/>
          </w:rPr>
          <w:delText xml:space="preserve">Click on the </w:delText>
        </w:r>
        <w:r w:rsidDel="00D327F5">
          <w:rPr>
            <w:b/>
            <w:sz w:val="32"/>
          </w:rPr>
          <w:delText xml:space="preserve">Train new machine learning model </w:delText>
        </w:r>
        <w:r w:rsidDel="00D327F5">
          <w:rPr>
            <w:sz w:val="32"/>
          </w:rPr>
          <w:delText>button</w:delText>
        </w:r>
        <w:r w:rsidR="00DD7C27" w:rsidDel="00D327F5">
          <w:rPr>
            <w:sz w:val="32"/>
          </w:rPr>
          <w:br/>
        </w:r>
        <w:r w:rsidR="00DD7C27" w:rsidDel="00D327F5">
          <w:rPr>
            <w:i/>
            <w:sz w:val="32"/>
          </w:rPr>
          <w:delText xml:space="preserve">It should only take a few seconds to train. </w:delText>
        </w:r>
        <w:r w:rsidDel="00D327F5">
          <w:rPr>
            <w:sz w:val="32"/>
          </w:rPr>
          <w:br/>
        </w:r>
      </w:del>
      <w:r w:rsidRPr="00D35828">
        <w:rPr>
          <w:noProof/>
          <w:sz w:val="32"/>
          <w:lang w:val="en-US" w:eastAsia="zh-TW"/>
        </w:rPr>
        <w:lastRenderedPageBreak/>
        <w:drawing>
          <wp:inline distT="0" distB="0" distL="0" distR="0" wp14:anchorId="01BB5FFA" wp14:editId="7DB0DB21">
            <wp:extent cx="5724144" cy="3164041"/>
            <wp:effectExtent l="25400" t="25400" r="16510" b="3683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24144" cy="3164041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37F91E8D" w14:textId="19FE4D3B" w:rsidR="000F6DB1" w:rsidDel="00D327F5" w:rsidRDefault="000F6DB1" w:rsidP="00CB3B11">
      <w:pPr>
        <w:pStyle w:val="a5"/>
        <w:ind w:firstLine="720"/>
        <w:rPr>
          <w:del w:id="78" w:author="Chen Aline" w:date="2018-12-19T10:09:00Z"/>
          <w:sz w:val="32"/>
        </w:rPr>
      </w:pPr>
      <w:del w:id="79" w:author="Chen Aline" w:date="2018-12-19T10:09:00Z">
        <w:r w:rsidDel="00D327F5">
          <w:rPr>
            <w:sz w:val="32"/>
          </w:rPr>
          <w:br/>
        </w:r>
      </w:del>
    </w:p>
    <w:p w14:paraId="2AB4EA44" w14:textId="77777777" w:rsidR="000F6DB1" w:rsidRPr="000F6DB1" w:rsidRDefault="000F6DB1" w:rsidP="00D327F5">
      <w:pPr>
        <w:pStyle w:val="a5"/>
        <w:ind w:firstLine="720"/>
        <w:pPrChange w:id="80" w:author="Chen Aline" w:date="2018-12-19T10:09:00Z">
          <w:pPr/>
        </w:pPrChange>
      </w:pPr>
    </w:p>
    <w:p w14:paraId="45FED5A6" w14:textId="3DDDFC54" w:rsidR="00031DB8" w:rsidRDefault="00031DB8" w:rsidP="00EE4A05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當訓練完成後，會出現一個文字框</w:t>
      </w:r>
    </w:p>
    <w:p w14:paraId="082603ED" w14:textId="3F978EA1" w:rsidR="00031DB8" w:rsidRDefault="00031DB8" w:rsidP="00031DB8">
      <w:pPr>
        <w:pStyle w:val="a5"/>
        <w:ind w:left="144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使用這個來測試模型，輸入</w:t>
      </w:r>
      <w:r w:rsidR="00001080">
        <w:rPr>
          <w:rFonts w:hint="eastAsia"/>
          <w:sz w:val="32"/>
          <w:lang w:eastAsia="zh-TW"/>
        </w:rPr>
        <w:t>個別</w:t>
      </w:r>
      <w:r>
        <w:rPr>
          <w:rFonts w:hint="eastAsia"/>
          <w:sz w:val="32"/>
          <w:lang w:eastAsia="zh-TW"/>
        </w:rPr>
        <w:t>數值後點選</w:t>
      </w:r>
      <w:r>
        <w:rPr>
          <w:b/>
          <w:i/>
          <w:sz w:val="32"/>
          <w:lang w:eastAsia="zh-TW"/>
        </w:rPr>
        <w:t>Test</w:t>
      </w:r>
    </w:p>
    <w:p w14:paraId="5D0F840B" w14:textId="7C4F598A" w:rsidR="00EE4A05" w:rsidRPr="0092505D" w:rsidRDefault="0092505D" w:rsidP="00D327F5">
      <w:pPr>
        <w:pStyle w:val="a5"/>
        <w:ind w:left="1440"/>
        <w:rPr>
          <w:sz w:val="32"/>
        </w:rPr>
        <w:pPrChange w:id="81" w:author="Chen Aline" w:date="2018-12-19T10:09:00Z">
          <w:pPr>
            <w:pStyle w:val="a5"/>
          </w:pPr>
        </w:pPrChange>
      </w:pPr>
      <w:bookmarkStart w:id="82" w:name="_GoBack"/>
      <w:r>
        <w:rPr>
          <w:noProof/>
          <w:sz w:val="32"/>
          <w:lang w:val="en-US" w:eastAsia="zh-TW"/>
        </w:rPr>
        <mc:AlternateContent>
          <mc:Choice Requires="wps">
            <w:drawing>
              <wp:anchor distT="0" distB="0" distL="114300" distR="114300" simplePos="0" relativeHeight="251668480" behindDoc="0" locked="0" layoutInCell="1" allowOverlap="1" wp14:anchorId="3E9D6437" wp14:editId="440FFEB2">
                <wp:simplePos x="0" y="0"/>
                <wp:positionH relativeFrom="column">
                  <wp:posOffset>2590800</wp:posOffset>
                </wp:positionH>
                <wp:positionV relativeFrom="paragraph">
                  <wp:posOffset>1485900</wp:posOffset>
                </wp:positionV>
                <wp:extent cx="2971800" cy="715646"/>
                <wp:effectExtent l="50800" t="50800" r="25400" b="147955"/>
                <wp:wrapNone/>
                <wp:docPr id="51" name="Straight Connector 51"/>
                <wp:cNvGraphicFramePr/>
                <a:graphic xmlns:a="http://schemas.openxmlformats.org/drawingml/2006/main">
                  <a:graphicData uri="http://schemas.microsoft.com/office/word/2010/wordprocessingShape">
                    <wps:wsp>
                      <wps:cNvCnPr/>
                      <wps:spPr>
                        <a:xfrm flipV="1">
                          <a:off x="0" y="0"/>
                          <a:ext cx="2971800" cy="715646"/>
                        </a:xfrm>
                        <a:prstGeom prst="line">
                          <a:avLst/>
                        </a:prstGeom>
                        <a:ln w="88900">
                          <a:headEnd type="triangle"/>
                        </a:ln>
                      </wps:spPr>
                      <wps:style>
                        <a:lnRef idx="1">
                          <a:schemeClr val="accent1"/>
                        </a:lnRef>
                        <a:fillRef idx="0">
                          <a:schemeClr val="accent1"/>
                        </a:fillRef>
                        <a:effectRef idx="0">
                          <a:schemeClr val="accent1"/>
                        </a:effectRef>
                        <a:fontRef idx="minor">
                          <a:schemeClr val="tx1"/>
                        </a:fontRef>
                      </wps:style>
                      <wps:bodyPr/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line id="Straight Connector 51" o:spid="_x0000_s1026" style="position:absolute;flip:y;z-index:25166848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margin;mso-height-relative:margin" from="204pt,117pt" to="438pt,173.35pt" o:gfxdata="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" strokecolor="#4472c4 [3204]" strokeweight="7pt">
                <v:stroke startarrow="block" joinstyle="miter"/>
              </v:line>
            </w:pict>
          </mc:Fallback>
        </mc:AlternateContent>
      </w:r>
      <w:bookmarkEnd w:id="82"/>
      <w:ins w:id="83" w:author="Chen Aline" w:date="2018-12-19T10:09:00Z">
        <w:r w:rsidR="00D327F5">
          <w:rPr>
            <w:sz w:val="32"/>
            <w:lang w:val="en-US" w:eastAsia="zh-TW"/>
          </w:rPr>
          <w:tab/>
        </w:r>
      </w:ins>
      <w:del w:id="84" w:author="Chen Aline" w:date="2018-12-19T10:09:00Z">
        <w:r w:rsidR="00031DB8" w:rsidDel="00D327F5">
          <w:rPr>
            <w:rFonts w:hint="eastAsia"/>
            <w:sz w:val="32"/>
            <w:lang w:eastAsia="zh-TW"/>
          </w:rPr>
          <w:tab/>
        </w:r>
        <w:r w:rsidR="008A01B7" w:rsidDel="00D327F5">
          <w:rPr>
            <w:sz w:val="32"/>
          </w:rPr>
          <w:delText xml:space="preserve">Once training has finished, a Test box should appear. </w:delText>
        </w:r>
        <w:r w:rsidR="008A01B7" w:rsidDel="00D327F5">
          <w:rPr>
            <w:sz w:val="32"/>
          </w:rPr>
          <w:br/>
          <w:delText xml:space="preserve">Use this to test your model. </w:delText>
        </w:r>
        <w:r w:rsidR="008A01B7" w:rsidDel="00D327F5">
          <w:rPr>
            <w:sz w:val="32"/>
          </w:rPr>
          <w:br/>
        </w:r>
        <w:r w:rsidR="008A01B7" w:rsidDel="00D327F5">
          <w:rPr>
            <w:i/>
            <w:sz w:val="32"/>
          </w:rPr>
          <w:delText xml:space="preserve">Enter the values </w:delText>
        </w:r>
        <w:r w:rsidR="006D285A" w:rsidDel="00D327F5">
          <w:rPr>
            <w:i/>
            <w:sz w:val="32"/>
          </w:rPr>
          <w:delText xml:space="preserve">into the Test text boxes and press </w:delText>
        </w:r>
        <w:r w:rsidR="006D285A" w:rsidDel="00D327F5">
          <w:rPr>
            <w:b/>
            <w:i/>
            <w:sz w:val="32"/>
          </w:rPr>
          <w:delText>Test</w:delText>
        </w:r>
        <w:r w:rsidDel="00D327F5">
          <w:rPr>
            <w:b/>
            <w:i/>
            <w:sz w:val="32"/>
          </w:rPr>
          <w:br/>
        </w:r>
      </w:del>
      <w:r w:rsidRPr="0092505D">
        <w:rPr>
          <w:i/>
          <w:noProof/>
          <w:sz w:val="32"/>
          <w:lang w:val="en-US" w:eastAsia="zh-TW"/>
        </w:rPr>
        <w:drawing>
          <wp:inline distT="0" distB="0" distL="0" distR="0" wp14:anchorId="30ABEABC" wp14:editId="02AFB2A8">
            <wp:extent cx="5721968" cy="2602523"/>
            <wp:effectExtent l="25400" t="25400" r="19050" b="1397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 rotWithShape="1">
                    <a:blip r:embed="rId22"/>
                    <a:srcRect t="3339" b="8390"/>
                    <a:stretch/>
                  </pic:blipFill>
                  <pic:spPr bwMode="auto">
                    <a:xfrm>
                      <a:off x="0" y="0"/>
                      <a:ext cx="5724144" cy="2603513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  <a:extLst>
                      <a:ext uri="{53640926-AAD7-44d8-BBD7-CCE9431645EC}">
                        <a14:shadowObscured xmlns:a14="http://schemas.microsoft.com/office/drawing/2010/main"/>
                      </a:ext>
                    </a:extLst>
                  </pic:spPr>
                </pic:pic>
              </a:graphicData>
            </a:graphic>
          </wp:inline>
        </w:drawing>
      </w:r>
      <w:r w:rsidRPr="0092505D">
        <w:rPr>
          <w:i/>
          <w:sz w:val="32"/>
        </w:rPr>
        <w:br/>
      </w:r>
    </w:p>
    <w:p w14:paraId="4057DFFB" w14:textId="6CBBA716" w:rsidR="004267EA" w:rsidRDefault="004267EA" w:rsidP="006812AE">
      <w:pPr>
        <w:pStyle w:val="a5"/>
        <w:numPr>
          <w:ilvl w:val="0"/>
          <w:numId w:val="1"/>
        </w:numPr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繼續測試並試著找出電腦從訓練資料裡發現了哪些共通模式</w:t>
      </w:r>
    </w:p>
    <w:p w14:paraId="56990EE8" w14:textId="0F803D5E" w:rsidR="00E57E05" w:rsidRDefault="00E57E05" w:rsidP="00E57E0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如果你把年紀設高一點，電腦會比較容易判斷成搭車上學嗎？</w:t>
      </w:r>
    </w:p>
    <w:p w14:paraId="10003828" w14:textId="5AADA84A" w:rsidR="00BE48A4" w:rsidRPr="00E57E05" w:rsidRDefault="00BE48A4" w:rsidP="00E57E05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如果是，電腦是把哪個年齡當成改變交通方式的轉折點呢？</w:t>
      </w:r>
    </w:p>
    <w:p w14:paraId="32D2F5A9" w14:textId="5026BAB8" w:rsidR="00A13F48" w:rsidDel="00445A9E" w:rsidRDefault="009F464C" w:rsidP="004267EA">
      <w:pPr>
        <w:pStyle w:val="a5"/>
        <w:ind w:firstLine="720"/>
        <w:rPr>
          <w:del w:id="85" w:author="Chen Aline" w:date="2018-12-19T10:09:00Z"/>
          <w:sz w:val="32"/>
        </w:rPr>
      </w:pPr>
      <w:del w:id="86" w:author="Chen Aline" w:date="2018-12-19T10:09:00Z">
        <w:r w:rsidDel="00445A9E">
          <w:rPr>
            <w:sz w:val="32"/>
          </w:rPr>
          <w:lastRenderedPageBreak/>
          <w:delText>Keep</w:delText>
        </w:r>
        <w:r w:rsidR="00EE4A05" w:rsidDel="00445A9E">
          <w:rPr>
            <w:sz w:val="32"/>
          </w:rPr>
          <w:delText xml:space="preserve"> testing to try and </w:delText>
        </w:r>
        <w:r w:rsidDel="00445A9E">
          <w:rPr>
            <w:sz w:val="32"/>
          </w:rPr>
          <w:delText>work out</w:delText>
        </w:r>
        <w:r w:rsidR="00EE4A05" w:rsidDel="00445A9E">
          <w:rPr>
            <w:sz w:val="32"/>
          </w:rPr>
          <w:delText xml:space="preserve"> the patterns that the computer has seen in your survey data. </w:delText>
        </w:r>
        <w:r w:rsidR="00EE4A05" w:rsidDel="00445A9E">
          <w:rPr>
            <w:sz w:val="32"/>
          </w:rPr>
          <w:br/>
        </w:r>
        <w:r w:rsidR="00EE4A05" w:rsidDel="00445A9E">
          <w:rPr>
            <w:i/>
            <w:sz w:val="32"/>
          </w:rPr>
          <w:delText xml:space="preserve">As you make the age higher, does the computer think walking becomes more likely than going by car? </w:delText>
        </w:r>
        <w:r w:rsidDel="00445A9E">
          <w:rPr>
            <w:i/>
            <w:sz w:val="32"/>
          </w:rPr>
          <w:br/>
        </w:r>
        <w:r w:rsidR="00EE4A05" w:rsidDel="00445A9E">
          <w:rPr>
            <w:i/>
            <w:sz w:val="32"/>
          </w:rPr>
          <w:delText xml:space="preserve">If so, what’s the age where the computer seems to have seen the change? </w:delText>
        </w:r>
      </w:del>
    </w:p>
    <w:p w14:paraId="3E2E195E" w14:textId="77777777" w:rsidR="00997F29" w:rsidRPr="00997F29" w:rsidRDefault="00997F29" w:rsidP="00997F29">
      <w:pPr>
        <w:rPr>
          <w:sz w:val="32"/>
        </w:rPr>
      </w:pPr>
    </w:p>
    <w:p w14:paraId="62272949" w14:textId="77777777" w:rsidR="00A13F48" w:rsidRDefault="00A13F48" w:rsidP="00A13F48">
      <w:pPr>
        <w:rPr>
          <w:sz w:val="32"/>
        </w:rPr>
      </w:pPr>
    </w:p>
    <w:p w14:paraId="2DC9D425" w14:textId="2F8CFB21" w:rsidR="002366DC" w:rsidRDefault="002366DC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559B100F" w14:textId="44B7EFD3" w:rsidR="007225C7" w:rsidRPr="0066410F" w:rsidDel="00445A9E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7" w:author="Chen Aline" w:date="2018-12-19T10:09:00Z"/>
          <w:rFonts w:ascii="Garamond" w:hAnsi="Garamond"/>
          <w:b/>
          <w:color w:val="385623" w:themeColor="accent6" w:themeShade="80"/>
          <w:sz w:val="40"/>
        </w:rPr>
      </w:pPr>
      <w:del w:id="88" w:author="Chen Aline" w:date="2018-12-19T10:09:00Z">
        <w:r w:rsidRPr="0066410F" w:rsidDel="00445A9E">
          <w:rPr>
            <w:rFonts w:ascii="Garamond" w:hAnsi="Garamond"/>
            <w:b/>
            <w:color w:val="385623" w:themeColor="accent6" w:themeShade="80"/>
            <w:sz w:val="40"/>
          </w:rPr>
          <w:delText>What have we done so far?</w:delText>
        </w:r>
      </w:del>
    </w:p>
    <w:p w14:paraId="38C3EE02" w14:textId="77777777" w:rsidR="007225C7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15CC18A3" w14:textId="0AD0DBA4" w:rsidR="008A4332" w:rsidRPr="0066410F" w:rsidRDefault="008A4332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你使用交通方式問卷調查結果來訓練一個機器學習模型</w:t>
      </w:r>
    </w:p>
    <w:p w14:paraId="5BF10CE8" w14:textId="2D114F85" w:rsidR="00EE4A05" w:rsidDel="00445A9E" w:rsidRDefault="007225C7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89" w:author="Chen Aline" w:date="2018-12-19T10:09:00Z"/>
          <w:rFonts w:ascii="Garamond" w:hAnsi="Garamond"/>
          <w:sz w:val="36"/>
        </w:rPr>
      </w:pPr>
      <w:del w:id="90" w:author="Chen Aline" w:date="2018-12-19T10:09:00Z">
        <w:r w:rsidRPr="0066410F" w:rsidDel="00445A9E">
          <w:rPr>
            <w:rFonts w:ascii="Garamond" w:hAnsi="Garamond"/>
            <w:sz w:val="36"/>
          </w:rPr>
          <w:delText xml:space="preserve">You’ve </w:delText>
        </w:r>
        <w:r w:rsidR="00EE4A05" w:rsidDel="00445A9E">
          <w:rPr>
            <w:rFonts w:ascii="Garamond" w:hAnsi="Garamond"/>
            <w:sz w:val="36"/>
          </w:rPr>
          <w:delText xml:space="preserve">trained a simple machine learning model using numbers from a travel survey. </w:delText>
        </w:r>
      </w:del>
    </w:p>
    <w:p w14:paraId="2A4BC244" w14:textId="77777777" w:rsidR="00EE4A05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89C71E3" w14:textId="00A55A5D" w:rsidR="00023CD4" w:rsidRPr="00023CD4" w:rsidRDefault="00023CD4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val="en-US" w:eastAsia="zh-TW"/>
        </w:rPr>
      </w:pPr>
      <w:r>
        <w:rPr>
          <w:rFonts w:ascii="Garamond" w:hAnsi="Garamond" w:hint="eastAsia"/>
          <w:sz w:val="36"/>
          <w:lang w:eastAsia="zh-TW"/>
        </w:rPr>
        <w:t>你建立了一個『預測模型』</w:t>
      </w:r>
      <w:r>
        <w:rPr>
          <w:rFonts w:ascii="Garamond" w:hAnsi="Garamond"/>
          <w:sz w:val="36"/>
          <w:lang w:val="en-US" w:eastAsia="zh-TW"/>
        </w:rPr>
        <w:t>(predictive model)</w:t>
      </w:r>
      <w:r>
        <w:rPr>
          <w:rFonts w:ascii="Garamond" w:hAnsi="Garamond" w:hint="eastAsia"/>
          <w:sz w:val="36"/>
          <w:lang w:val="en-US" w:eastAsia="zh-TW"/>
        </w:rPr>
        <w:t>，會這樣取名是因為我們使用這種模型進行預測</w:t>
      </w:r>
    </w:p>
    <w:p w14:paraId="76090D0C" w14:textId="7F1A0E46" w:rsidR="00997F29" w:rsidDel="00445A9E" w:rsidRDefault="00023A61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91" w:author="Chen Aline" w:date="2018-12-19T10:10:00Z"/>
          <w:rFonts w:ascii="Garamond" w:hAnsi="Garamond"/>
          <w:sz w:val="36"/>
        </w:rPr>
      </w:pPr>
      <w:del w:id="92" w:author="Chen Aline" w:date="2018-12-19T10:10:00Z">
        <w:r w:rsidDel="00445A9E">
          <w:rPr>
            <w:rFonts w:ascii="Garamond" w:hAnsi="Garamond"/>
            <w:sz w:val="36"/>
          </w:rPr>
          <w:delText>You’ve created</w:delText>
        </w:r>
        <w:r w:rsidR="00EE4A05" w:rsidDel="00445A9E">
          <w:rPr>
            <w:rFonts w:ascii="Garamond" w:hAnsi="Garamond"/>
            <w:sz w:val="36"/>
          </w:rPr>
          <w:delText xml:space="preserve"> a “predictive model” – called </w:delText>
        </w:r>
        <w:r w:rsidDel="00445A9E">
          <w:rPr>
            <w:rFonts w:ascii="Garamond" w:hAnsi="Garamond"/>
            <w:sz w:val="36"/>
          </w:rPr>
          <w:delText xml:space="preserve">that </w:delText>
        </w:r>
        <w:r w:rsidR="00EE4A05" w:rsidDel="00445A9E">
          <w:rPr>
            <w:rFonts w:ascii="Garamond" w:hAnsi="Garamond"/>
            <w:sz w:val="36"/>
          </w:rPr>
          <w:delText xml:space="preserve">because we use models like this to make predictions. </w:delText>
        </w:r>
      </w:del>
    </w:p>
    <w:p w14:paraId="2F4B24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78C9EAD" w14:textId="217FE02E" w:rsidR="00D658B8" w:rsidRDefault="00D658B8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你可以使用這個模型來預測</w:t>
      </w:r>
      <w:r w:rsidR="00D02EEE">
        <w:rPr>
          <w:rFonts w:ascii="Garamond" w:hAnsi="Garamond" w:hint="eastAsia"/>
          <w:sz w:val="36"/>
          <w:lang w:eastAsia="zh-TW"/>
        </w:rPr>
        <w:t>一個已知年紀、從家到學校距離的人走路上學的可能性有多高</w:t>
      </w:r>
    </w:p>
    <w:p w14:paraId="19E96585" w14:textId="17CDA8CA" w:rsidR="00997F29" w:rsidDel="00445A9E" w:rsidRDefault="00EE4A05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93" w:author="Chen Aline" w:date="2018-12-19T10:10:00Z"/>
          <w:rFonts w:ascii="Garamond" w:hAnsi="Garamond"/>
          <w:sz w:val="36"/>
        </w:rPr>
      </w:pPr>
      <w:del w:id="94" w:author="Chen Aline" w:date="2018-12-19T10:10:00Z">
        <w:r w:rsidDel="00445A9E">
          <w:rPr>
            <w:rFonts w:ascii="Garamond" w:hAnsi="Garamond"/>
            <w:sz w:val="36"/>
          </w:rPr>
          <w:delText>You could use this model to make predictions for how likely someone is to walk to school if you know their age and how far they live from school.</w:delText>
        </w:r>
      </w:del>
    </w:p>
    <w:p w14:paraId="50022FD3" w14:textId="77777777" w:rsidR="00997F29" w:rsidRDefault="00997F29" w:rsidP="007225C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1C80AC5" w14:textId="7BB2F4B2" w:rsidR="00D02EEE" w:rsidRDefault="00D02EEE" w:rsidP="00445A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tabs>
          <w:tab w:val="right" w:pos="10350"/>
        </w:tabs>
        <w:rPr>
          <w:ins w:id="95" w:author="Chen Aline" w:date="2018-12-19T10:10:00Z"/>
          <w:rFonts w:ascii="Garamond" w:hAnsi="Garamond"/>
          <w:sz w:val="36"/>
          <w:lang w:eastAsia="zh-TW"/>
        </w:rPr>
        <w:pPrChange w:id="96" w:author="Chen Aline" w:date="2018-12-19T10:10:00Z">
          <w:pPr>
            <w:pBdr>
              <w:top w:val="single" w:sz="8" w:space="10" w:color="auto" w:shadow="1"/>
              <w:left w:val="single" w:sz="8" w:space="10" w:color="auto" w:shadow="1"/>
              <w:bottom w:val="single" w:sz="8" w:space="10" w:color="auto" w:shadow="1"/>
              <w:right w:val="single" w:sz="8" w:space="10" w:color="auto" w:shadow="1"/>
            </w:pBdr>
          </w:pPr>
        </w:pPrChange>
      </w:pPr>
      <w:r>
        <w:rPr>
          <w:rFonts w:ascii="Garamond" w:hAnsi="Garamond" w:hint="eastAsia"/>
          <w:sz w:val="36"/>
          <w:lang w:eastAsia="zh-TW"/>
        </w:rPr>
        <w:t>但，預測的準確度有多高呢？</w:t>
      </w:r>
      <w:ins w:id="97" w:author="Chen Aline" w:date="2018-12-19T10:10:00Z">
        <w:r w:rsidR="00445A9E">
          <w:rPr>
            <w:rFonts w:ascii="Garamond" w:hAnsi="Garamond"/>
            <w:sz w:val="36"/>
            <w:lang w:eastAsia="zh-TW"/>
          </w:rPr>
          <w:tab/>
        </w:r>
      </w:ins>
    </w:p>
    <w:p w14:paraId="1B6248DA" w14:textId="77777777" w:rsidR="00445A9E" w:rsidRDefault="00445A9E" w:rsidP="00445A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tabs>
          <w:tab w:val="right" w:pos="10350"/>
        </w:tabs>
        <w:rPr>
          <w:ins w:id="98" w:author="Chen Aline" w:date="2018-12-19T10:10:00Z"/>
          <w:rFonts w:ascii="Garamond" w:hAnsi="Garamond"/>
          <w:sz w:val="36"/>
          <w:lang w:eastAsia="zh-TW"/>
        </w:rPr>
        <w:pPrChange w:id="99" w:author="Chen Aline" w:date="2018-12-19T10:10:00Z">
          <w:pPr>
            <w:pBdr>
              <w:top w:val="single" w:sz="8" w:space="10" w:color="auto" w:shadow="1"/>
              <w:left w:val="single" w:sz="8" w:space="10" w:color="auto" w:shadow="1"/>
              <w:bottom w:val="single" w:sz="8" w:space="10" w:color="auto" w:shadow="1"/>
              <w:right w:val="single" w:sz="8" w:space="10" w:color="auto" w:shadow="1"/>
            </w:pBdr>
          </w:pPr>
        </w:pPrChange>
      </w:pPr>
    </w:p>
    <w:p w14:paraId="24919429" w14:textId="77777777" w:rsidR="00445A9E" w:rsidRDefault="00445A9E" w:rsidP="00445A9E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tabs>
          <w:tab w:val="right" w:pos="10350"/>
        </w:tabs>
        <w:rPr>
          <w:rFonts w:ascii="Garamond" w:hAnsi="Garamond"/>
          <w:sz w:val="36"/>
          <w:lang w:eastAsia="zh-TW"/>
        </w:rPr>
        <w:pPrChange w:id="100" w:author="Chen Aline" w:date="2018-12-19T10:10:00Z">
          <w:pPr>
            <w:pBdr>
              <w:top w:val="single" w:sz="8" w:space="10" w:color="auto" w:shadow="1"/>
              <w:left w:val="single" w:sz="8" w:space="10" w:color="auto" w:shadow="1"/>
              <w:bottom w:val="single" w:sz="8" w:space="10" w:color="auto" w:shadow="1"/>
              <w:right w:val="single" w:sz="8" w:space="10" w:color="auto" w:shadow="1"/>
            </w:pBdr>
          </w:pPr>
        </w:pPrChange>
      </w:pPr>
    </w:p>
    <w:p w14:paraId="3E4E1C28" w14:textId="59345FCB" w:rsidR="007225C7" w:rsidRPr="00997F29" w:rsidDel="00445A9E" w:rsidRDefault="00997F29" w:rsidP="00997F29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01" w:author="Chen Aline" w:date="2018-12-19T10:10:00Z"/>
          <w:rFonts w:ascii="Garamond" w:hAnsi="Garamond"/>
          <w:sz w:val="36"/>
        </w:rPr>
      </w:pPr>
      <w:del w:id="102" w:author="Chen Aline" w:date="2018-12-19T10:10:00Z">
        <w:r w:rsidDel="00445A9E">
          <w:rPr>
            <w:rFonts w:ascii="Garamond" w:hAnsi="Garamond"/>
            <w:sz w:val="36"/>
          </w:rPr>
          <w:delText>But how accurate are the predictions?</w:delText>
        </w:r>
        <w:r w:rsidR="00EE4A05" w:rsidDel="00445A9E">
          <w:rPr>
            <w:rFonts w:ascii="Garamond" w:hAnsi="Garamond"/>
            <w:sz w:val="36"/>
          </w:rPr>
          <w:delText xml:space="preserve"> </w:delText>
        </w:r>
      </w:del>
    </w:p>
    <w:p w14:paraId="4F6E2EFF" w14:textId="054900D6" w:rsidR="007D3137" w:rsidRPr="007D3137" w:rsidRDefault="007D3137" w:rsidP="00CC6DC8">
      <w:pPr>
        <w:pStyle w:val="a5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Train</w:t>
      </w:r>
      <w:r>
        <w:rPr>
          <w:rFonts w:hint="eastAsia"/>
          <w:sz w:val="32"/>
        </w:rPr>
        <w:t>頁面</w:t>
      </w:r>
    </w:p>
    <w:p w14:paraId="10A62107" w14:textId="1A16C7D5" w:rsidR="00B25414" w:rsidRPr="00490B14" w:rsidDel="00566174" w:rsidRDefault="00997F29" w:rsidP="007D3137">
      <w:pPr>
        <w:pStyle w:val="a5"/>
        <w:ind w:firstLine="720"/>
        <w:rPr>
          <w:del w:id="103" w:author="Chen Aline" w:date="2018-12-19T10:10:00Z"/>
          <w:i/>
          <w:sz w:val="32"/>
        </w:rPr>
      </w:pPr>
      <w:del w:id="104" w:author="Chen Aline" w:date="2018-12-19T10:10:00Z">
        <w:r w:rsidDel="00566174">
          <w:rPr>
            <w:sz w:val="32"/>
          </w:rPr>
          <w:delText>Click on the “</w:delText>
        </w:r>
        <w:r w:rsidRPr="006450B7" w:rsidDel="00566174">
          <w:rPr>
            <w:b/>
            <w:sz w:val="32"/>
          </w:rPr>
          <w:delText>&lt; Back to project</w:delText>
        </w:r>
        <w:r w:rsidDel="00566174">
          <w:rPr>
            <w:sz w:val="32"/>
          </w:rPr>
          <w:delText xml:space="preserve">” link and then go back into the </w:delText>
        </w:r>
        <w:r w:rsidDel="00566174">
          <w:rPr>
            <w:b/>
            <w:sz w:val="32"/>
          </w:rPr>
          <w:delText>Train</w:delText>
        </w:r>
        <w:r w:rsidR="00CC6DC8" w:rsidDel="00566174">
          <w:rPr>
            <w:sz w:val="32"/>
          </w:rPr>
          <w:delText xml:space="preserve"> </w:delText>
        </w:r>
        <w:r w:rsidR="00490B14" w:rsidDel="00566174">
          <w:rPr>
            <w:sz w:val="32"/>
          </w:rPr>
          <w:delText xml:space="preserve"> page.</w:delText>
        </w:r>
      </w:del>
    </w:p>
    <w:p w14:paraId="6351E445" w14:textId="77777777" w:rsidR="00490B14" w:rsidRPr="00490B14" w:rsidRDefault="00490B14" w:rsidP="00490B14">
      <w:pPr>
        <w:rPr>
          <w:i/>
          <w:sz w:val="32"/>
        </w:rPr>
      </w:pPr>
    </w:p>
    <w:p w14:paraId="101BCBD2" w14:textId="285C68AB" w:rsidR="00C775D7" w:rsidRPr="00C775D7" w:rsidRDefault="00C775D7" w:rsidP="00CC6DC8">
      <w:pPr>
        <w:pStyle w:val="a5"/>
        <w:numPr>
          <w:ilvl w:val="0"/>
          <w:numId w:val="1"/>
        </w:numPr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選擇一個你先前輸入的調查結果，然後，刪掉它</w:t>
      </w:r>
    </w:p>
    <w:p w14:paraId="7C282E07" w14:textId="692E8176" w:rsidR="00C775D7" w:rsidRDefault="00C775D7" w:rsidP="00C775D7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t>刪掉資料之前請先確認你有將這些資料記下來，我們之後會用到。</w:t>
      </w:r>
    </w:p>
    <w:p w14:paraId="38297F8F" w14:textId="717885D6" w:rsidR="00C775D7" w:rsidRPr="00C775D7" w:rsidRDefault="00C775D7" w:rsidP="00C775D7">
      <w:pPr>
        <w:pStyle w:val="a5"/>
        <w:ind w:left="1440"/>
        <w:rPr>
          <w:i/>
          <w:sz w:val="28"/>
          <w:szCs w:val="28"/>
          <w:lang w:eastAsia="zh-TW"/>
        </w:rPr>
      </w:pPr>
      <w:r>
        <w:rPr>
          <w:rFonts w:hint="eastAsia"/>
          <w:i/>
          <w:sz w:val="28"/>
          <w:szCs w:val="28"/>
          <w:lang w:eastAsia="zh-TW"/>
        </w:rPr>
        <w:lastRenderedPageBreak/>
        <w:t>移動滑鼠至要刪除的資料，點選紅色叉叉以刪除資料</w:t>
      </w:r>
    </w:p>
    <w:p w14:paraId="24DD92B5" w14:textId="21BA107B" w:rsidR="00490B14" w:rsidRDefault="00116ABF" w:rsidP="00C775D7">
      <w:pPr>
        <w:pStyle w:val="a5"/>
        <w:ind w:firstLine="720"/>
        <w:rPr>
          <w:i/>
          <w:sz w:val="32"/>
        </w:rPr>
      </w:pPr>
      <w:del w:id="105" w:author="Chen Aline" w:date="2018-12-19T10:10:00Z">
        <w:r w:rsidDel="00566174">
          <w:rPr>
            <w:sz w:val="32"/>
          </w:rPr>
          <w:delText xml:space="preserve">Choose </w:delText>
        </w:r>
        <w:r w:rsidR="00CB5633" w:rsidDel="00566174">
          <w:rPr>
            <w:b/>
            <w:sz w:val="32"/>
          </w:rPr>
          <w:delText>one</w:delText>
        </w:r>
        <w:r w:rsidR="00DB1C95" w:rsidDel="00566174">
          <w:rPr>
            <w:sz w:val="32"/>
          </w:rPr>
          <w:delText xml:space="preserve"> of the survey responses you entered earlier, and delete </w:delText>
        </w:r>
        <w:r w:rsidR="00CB5633" w:rsidDel="00566174">
          <w:rPr>
            <w:sz w:val="32"/>
          </w:rPr>
          <w:delText>it</w:delText>
        </w:r>
        <w:r w:rsidR="00DB1C95" w:rsidDel="00566174">
          <w:rPr>
            <w:sz w:val="32"/>
          </w:rPr>
          <w:delText xml:space="preserve">. </w:delText>
        </w:r>
        <w:r w:rsidR="00CB5633" w:rsidDel="00566174">
          <w:rPr>
            <w:sz w:val="32"/>
          </w:rPr>
          <w:br/>
        </w:r>
        <w:r w:rsidR="00CB5633" w:rsidDel="00566174">
          <w:rPr>
            <w:b/>
            <w:sz w:val="32"/>
          </w:rPr>
          <w:delText xml:space="preserve">Make sure you write down all of the values for the example you are deleting </w:delText>
        </w:r>
        <w:r w:rsidR="00CB5633" w:rsidDel="00566174">
          <w:rPr>
            <w:b/>
            <w:sz w:val="32"/>
            <w:u w:val="single"/>
          </w:rPr>
          <w:delText>before</w:delText>
        </w:r>
        <w:r w:rsidR="00CB5633" w:rsidDel="00566174">
          <w:rPr>
            <w:b/>
            <w:sz w:val="32"/>
          </w:rPr>
          <w:delText xml:space="preserve"> you delete it. </w:delText>
        </w:r>
        <w:r w:rsidR="00CB5633" w:rsidDel="00566174">
          <w:rPr>
            <w:sz w:val="32"/>
          </w:rPr>
          <w:delText>We’ll need the values in a minute.</w:delText>
        </w:r>
        <w:r w:rsidR="00DB1C95" w:rsidDel="00566174">
          <w:rPr>
            <w:sz w:val="32"/>
          </w:rPr>
          <w:br/>
        </w:r>
        <w:r w:rsidR="00DB1C95" w:rsidDel="00566174">
          <w:rPr>
            <w:i/>
            <w:sz w:val="32"/>
          </w:rPr>
          <w:delText xml:space="preserve">Hover the mouse pointer over it, until the red cross appears. Click on that red cross to delete the example. </w:delText>
        </w:r>
        <w:r w:rsidR="00DB1C95" w:rsidDel="00566174">
          <w:rPr>
            <w:i/>
            <w:sz w:val="32"/>
          </w:rPr>
          <w:br/>
        </w:r>
      </w:del>
      <w:r w:rsidR="00CB5633" w:rsidRPr="00CB5633">
        <w:rPr>
          <w:i/>
          <w:noProof/>
          <w:sz w:val="32"/>
          <w:lang w:val="en-US" w:eastAsia="zh-TW"/>
        </w:rPr>
        <w:drawing>
          <wp:inline distT="0" distB="0" distL="0" distR="0" wp14:anchorId="20EF37EC" wp14:editId="0C062586">
            <wp:extent cx="2552700" cy="1498600"/>
            <wp:effectExtent l="25400" t="25400" r="38100" b="25400"/>
            <wp:docPr id="24" name="Picture 2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2552700" cy="1498600"/>
                    </a:xfrm>
                    <a:prstGeom prst="rect">
                      <a:avLst/>
                    </a:prstGeom>
                    <a:ln w="9525" cap="flat" cmpd="sng" algn="ctr">
                      <a:solidFill>
                        <a:srgbClr val="4472C4"/>
                      </a:solidFill>
                      <a:prstDash val="solid"/>
                      <a:round/>
                      <a:headEnd type="none" w="med" len="med"/>
                      <a:tailEnd type="none" w="med" len="med"/>
                    </a:ln>
                  </pic:spPr>
                </pic:pic>
              </a:graphicData>
            </a:graphic>
          </wp:inline>
        </w:drawing>
      </w:r>
    </w:p>
    <w:p w14:paraId="7946AF07" w14:textId="77777777" w:rsidR="00CB5633" w:rsidRPr="00CB5633" w:rsidRDefault="00CB5633" w:rsidP="00CB5633">
      <w:pPr>
        <w:rPr>
          <w:i/>
          <w:sz w:val="32"/>
        </w:rPr>
      </w:pPr>
    </w:p>
    <w:p w14:paraId="738698C5" w14:textId="2B5C0877" w:rsidR="00092B43" w:rsidRPr="00092B43" w:rsidRDefault="00092B43" w:rsidP="00CC6DC8">
      <w:pPr>
        <w:pStyle w:val="a5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sz w:val="32"/>
        </w:rPr>
        <w:t>“</w:t>
      </w:r>
      <w:r w:rsidRPr="006450B7">
        <w:rPr>
          <w:b/>
          <w:sz w:val="32"/>
        </w:rPr>
        <w:t>&lt; Back to project</w:t>
      </w:r>
      <w:r>
        <w:rPr>
          <w:sz w:val="32"/>
        </w:rPr>
        <w:t>”</w:t>
      </w:r>
      <w:r>
        <w:rPr>
          <w:rFonts w:hint="eastAsia"/>
          <w:sz w:val="32"/>
        </w:rPr>
        <w:t>按鈕回到</w:t>
      </w:r>
      <w:r>
        <w:rPr>
          <w:b/>
          <w:sz w:val="32"/>
        </w:rPr>
        <w:t>Learn &amp; Test</w:t>
      </w:r>
      <w:r>
        <w:rPr>
          <w:rFonts w:hint="eastAsia"/>
          <w:sz w:val="32"/>
        </w:rPr>
        <w:t>頁面</w:t>
      </w:r>
    </w:p>
    <w:p w14:paraId="64B11A31" w14:textId="65AF6BF1" w:rsidR="00CB5633" w:rsidRPr="00CB5633" w:rsidDel="00566174" w:rsidRDefault="00CB5633" w:rsidP="00092B43">
      <w:pPr>
        <w:pStyle w:val="a5"/>
        <w:ind w:firstLine="720"/>
        <w:rPr>
          <w:del w:id="106" w:author="Chen Aline" w:date="2018-12-19T10:10:00Z"/>
          <w:i/>
          <w:sz w:val="32"/>
        </w:rPr>
      </w:pPr>
      <w:del w:id="107" w:author="Chen Aline" w:date="2018-12-19T10:10:00Z">
        <w:r w:rsidDel="00566174">
          <w:rPr>
            <w:sz w:val="32"/>
          </w:rPr>
          <w:delText>Click on the “</w:delText>
        </w:r>
        <w:r w:rsidRPr="006450B7" w:rsidDel="00566174">
          <w:rPr>
            <w:b/>
            <w:sz w:val="32"/>
          </w:rPr>
          <w:delText>&lt; Back to project</w:delText>
        </w:r>
        <w:r w:rsidDel="00566174">
          <w:rPr>
            <w:sz w:val="32"/>
          </w:rPr>
          <w:delText xml:space="preserve">” link and then go back into the </w:delText>
        </w:r>
        <w:r w:rsidDel="00566174">
          <w:rPr>
            <w:b/>
            <w:sz w:val="32"/>
          </w:rPr>
          <w:delText>Learn &amp; Test</w:delText>
        </w:r>
        <w:r w:rsidDel="00566174">
          <w:rPr>
            <w:sz w:val="32"/>
          </w:rPr>
          <w:delText xml:space="preserve"> page.</w:delText>
        </w:r>
      </w:del>
    </w:p>
    <w:p w14:paraId="24BFFF85" w14:textId="77777777" w:rsidR="00CB5633" w:rsidRPr="00CB5633" w:rsidRDefault="00CB5633" w:rsidP="00CB5633">
      <w:pPr>
        <w:rPr>
          <w:i/>
          <w:sz w:val="32"/>
        </w:rPr>
      </w:pPr>
    </w:p>
    <w:p w14:paraId="62484B17" w14:textId="2EECBC66" w:rsidR="000727CB" w:rsidRPr="000727CB" w:rsidRDefault="007F3980" w:rsidP="000727CB">
      <w:pPr>
        <w:pStyle w:val="a5"/>
        <w:numPr>
          <w:ilvl w:val="0"/>
          <w:numId w:val="1"/>
        </w:numPr>
        <w:rPr>
          <w:i/>
          <w:sz w:val="32"/>
        </w:rPr>
      </w:pPr>
      <w:r>
        <w:rPr>
          <w:rFonts w:hint="eastAsia"/>
          <w:sz w:val="32"/>
        </w:rPr>
        <w:t>點選</w:t>
      </w:r>
      <w:r>
        <w:rPr>
          <w:b/>
          <w:sz w:val="32"/>
        </w:rPr>
        <w:t>Train new machine learning model</w:t>
      </w:r>
    </w:p>
    <w:p w14:paraId="12F3D143" w14:textId="70556006" w:rsidR="00CB5633" w:rsidRPr="00CB5633" w:rsidDel="00566174" w:rsidRDefault="00CB5633" w:rsidP="007F3980">
      <w:pPr>
        <w:pStyle w:val="a5"/>
        <w:ind w:firstLine="720"/>
        <w:rPr>
          <w:del w:id="108" w:author="Chen Aline" w:date="2018-12-19T10:10:00Z"/>
          <w:i/>
          <w:sz w:val="32"/>
        </w:rPr>
      </w:pPr>
      <w:del w:id="109" w:author="Chen Aline" w:date="2018-12-19T10:10:00Z">
        <w:r w:rsidDel="00566174">
          <w:rPr>
            <w:sz w:val="32"/>
          </w:rPr>
          <w:delText xml:space="preserve">Click on </w:delText>
        </w:r>
        <w:r w:rsidDel="00566174">
          <w:rPr>
            <w:b/>
            <w:sz w:val="32"/>
          </w:rPr>
          <w:delText xml:space="preserve">Train new machine learning model </w:delText>
        </w:r>
        <w:r w:rsidDel="00566174">
          <w:rPr>
            <w:sz w:val="32"/>
          </w:rPr>
          <w:delText>again.</w:delText>
        </w:r>
        <w:r w:rsidR="00023A61" w:rsidDel="00566174">
          <w:rPr>
            <w:sz w:val="32"/>
          </w:rPr>
          <w:br/>
        </w:r>
        <w:r w:rsidR="00023A61" w:rsidDel="00566174">
          <w:rPr>
            <w:i/>
            <w:sz w:val="32"/>
          </w:rPr>
          <w:delText>You might need to scroll down – the button is at the bottom of the page.</w:delText>
        </w:r>
      </w:del>
    </w:p>
    <w:p w14:paraId="41BAD735" w14:textId="77777777" w:rsidR="00CB5633" w:rsidRPr="00CB5633" w:rsidRDefault="00CB5633" w:rsidP="00CB5633">
      <w:pPr>
        <w:rPr>
          <w:i/>
          <w:sz w:val="32"/>
        </w:rPr>
      </w:pPr>
    </w:p>
    <w:p w14:paraId="043652E4" w14:textId="31EFC48C" w:rsidR="00D436A8" w:rsidRPr="00D436A8" w:rsidRDefault="00D436A8" w:rsidP="00CC6DC8">
      <w:pPr>
        <w:pStyle w:val="a5"/>
        <w:numPr>
          <w:ilvl w:val="0"/>
          <w:numId w:val="1"/>
        </w:numPr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模型訓練完畢後，在</w:t>
      </w:r>
      <w:r>
        <w:rPr>
          <w:b/>
          <w:sz w:val="32"/>
          <w:lang w:eastAsia="zh-TW"/>
        </w:rPr>
        <w:t>Test</w:t>
      </w:r>
      <w:r>
        <w:rPr>
          <w:rFonts w:hint="eastAsia"/>
          <w:sz w:val="32"/>
          <w:lang w:eastAsia="zh-TW"/>
        </w:rPr>
        <w:t>的方框裡輸入你剛才刪掉的資料</w:t>
      </w:r>
    </w:p>
    <w:p w14:paraId="56540780" w14:textId="412960C0" w:rsidR="00D436A8" w:rsidRPr="00D436A8" w:rsidRDefault="00D436A8" w:rsidP="00D436A8">
      <w:pPr>
        <w:pStyle w:val="a5"/>
        <w:ind w:left="1440"/>
        <w:rPr>
          <w:i/>
          <w:sz w:val="32"/>
          <w:lang w:eastAsia="zh-TW"/>
        </w:rPr>
      </w:pPr>
      <w:r>
        <w:rPr>
          <w:rFonts w:hint="eastAsia"/>
          <w:sz w:val="32"/>
          <w:lang w:eastAsia="zh-TW"/>
        </w:rPr>
        <w:t>你知道這筆測試資料的正確答案，比較電腦的預測結果跟正確答案</w:t>
      </w:r>
      <w:r w:rsidR="00397DC7">
        <w:rPr>
          <w:rFonts w:hint="eastAsia"/>
          <w:sz w:val="32"/>
          <w:lang w:eastAsia="zh-TW"/>
        </w:rPr>
        <w:t>，電腦回答正確嗎？</w:t>
      </w:r>
    </w:p>
    <w:p w14:paraId="28654262" w14:textId="4729F6A3" w:rsidR="00CB5633" w:rsidRPr="00490B14" w:rsidDel="00566174" w:rsidRDefault="00CB5633" w:rsidP="00D436A8">
      <w:pPr>
        <w:pStyle w:val="a5"/>
        <w:ind w:firstLine="720"/>
        <w:rPr>
          <w:del w:id="110" w:author="Chen Aline" w:date="2018-12-19T10:10:00Z"/>
          <w:i/>
          <w:sz w:val="32"/>
        </w:rPr>
      </w:pPr>
      <w:del w:id="111" w:author="Chen Aline" w:date="2018-12-19T10:10:00Z">
        <w:r w:rsidDel="00566174">
          <w:rPr>
            <w:sz w:val="32"/>
          </w:rPr>
          <w:delText xml:space="preserve">Once the new model has trained, enter the values that you deleted into the </w:delText>
        </w:r>
        <w:r w:rsidDel="00566174">
          <w:rPr>
            <w:b/>
            <w:sz w:val="32"/>
          </w:rPr>
          <w:delText xml:space="preserve">Test </w:delText>
        </w:r>
        <w:r w:rsidDel="00566174">
          <w:rPr>
            <w:sz w:val="32"/>
          </w:rPr>
          <w:delText xml:space="preserve">boxes. </w:delText>
        </w:r>
        <w:r w:rsidR="00CA1024" w:rsidDel="00566174">
          <w:rPr>
            <w:sz w:val="32"/>
          </w:rPr>
          <w:br/>
          <w:delText xml:space="preserve">You know what the right answer for this is – it’s the bucket that you deleted this example from. </w:delText>
        </w:r>
        <w:r w:rsidR="00CA1024" w:rsidDel="00566174">
          <w:rPr>
            <w:sz w:val="32"/>
          </w:rPr>
          <w:br/>
          <w:delText xml:space="preserve">Compare the computer’s prediction with the right answer. </w:delText>
        </w:r>
        <w:r w:rsidR="00CA1024" w:rsidDel="00566174">
          <w:rPr>
            <w:sz w:val="32"/>
          </w:rPr>
          <w:br/>
          <w:delText xml:space="preserve">Did the computer get it right? </w:delText>
        </w:r>
      </w:del>
    </w:p>
    <w:p w14:paraId="415E7D4E" w14:textId="77777777" w:rsidR="00490B14" w:rsidRDefault="00490B14" w:rsidP="00490B14">
      <w:pPr>
        <w:rPr>
          <w:i/>
          <w:sz w:val="32"/>
        </w:rPr>
      </w:pPr>
    </w:p>
    <w:p w14:paraId="17D6C202" w14:textId="77777777" w:rsidR="00490B14" w:rsidRPr="00490B14" w:rsidRDefault="00490B14" w:rsidP="00490B14">
      <w:pPr>
        <w:rPr>
          <w:i/>
          <w:sz w:val="32"/>
        </w:rPr>
        <w:sectPr w:rsidR="00490B14" w:rsidRPr="00490B14" w:rsidSect="008B4B16">
          <w:pgSz w:w="11900" w:h="16840"/>
          <w:pgMar w:top="972" w:right="740" w:bottom="1440" w:left="810" w:header="720" w:footer="720" w:gutter="0"/>
          <w:cols w:space="720"/>
          <w:docGrid w:linePitch="360"/>
        </w:sectPr>
      </w:pPr>
    </w:p>
    <w:p w14:paraId="529C3908" w14:textId="77777777" w:rsidR="00620C9B" w:rsidRPr="005F56B2" w:rsidRDefault="00620C9B" w:rsidP="00620C9B">
      <w:pPr>
        <w:rPr>
          <w:sz w:val="32"/>
        </w:rPr>
      </w:pPr>
    </w:p>
    <w:p w14:paraId="7628DF9F" w14:textId="77777777" w:rsidR="000927A7" w:rsidRDefault="000927A7" w:rsidP="000927A7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b/>
          <w:color w:val="385623" w:themeColor="accent6" w:themeShade="80"/>
          <w:sz w:val="40"/>
          <w:lang w:eastAsia="zh-TW"/>
        </w:rPr>
      </w:pPr>
      <w:r>
        <w:rPr>
          <w:rFonts w:ascii="Garamond" w:hAnsi="Garamond" w:hint="eastAsia"/>
          <w:b/>
          <w:color w:val="385623" w:themeColor="accent6" w:themeShade="80"/>
          <w:sz w:val="40"/>
          <w:lang w:eastAsia="zh-TW"/>
        </w:rPr>
        <w:t>到目前為止，你做了哪些事情？</w:t>
      </w:r>
    </w:p>
    <w:p w14:paraId="2294B626" w14:textId="64915D4F" w:rsidR="00032CD8" w:rsidRPr="0066410F" w:rsidDel="00566174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2" w:author="Chen Aline" w:date="2018-12-19T10:10:00Z"/>
          <w:rFonts w:ascii="Garamond" w:hAnsi="Garamond"/>
          <w:b/>
          <w:color w:val="385623" w:themeColor="accent6" w:themeShade="80"/>
          <w:sz w:val="40"/>
        </w:rPr>
      </w:pPr>
      <w:del w:id="113" w:author="Chen Aline" w:date="2018-12-19T10:10:00Z">
        <w:r w:rsidRPr="0066410F" w:rsidDel="00566174">
          <w:rPr>
            <w:rFonts w:ascii="Garamond" w:hAnsi="Garamond"/>
            <w:b/>
            <w:color w:val="385623" w:themeColor="accent6" w:themeShade="80"/>
            <w:sz w:val="40"/>
          </w:rPr>
          <w:delText>What have we done so far?</w:delText>
        </w:r>
      </w:del>
    </w:p>
    <w:p w14:paraId="3E1C98C9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4276B1E7" w14:textId="35E1F3C3" w:rsidR="00347CCB" w:rsidRPr="0066410F" w:rsidRDefault="00347CCB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你測試了預測模型以觀察模型的正確度</w:t>
      </w:r>
    </w:p>
    <w:p w14:paraId="38EBB4C2" w14:textId="32DA84C3" w:rsidR="00032CD8" w:rsidDel="00566174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4" w:author="Chen Aline" w:date="2018-12-19T10:10:00Z"/>
          <w:rFonts w:ascii="Garamond" w:hAnsi="Garamond"/>
          <w:sz w:val="36"/>
        </w:rPr>
      </w:pPr>
      <w:del w:id="115" w:author="Chen Aline" w:date="2018-12-19T10:10:00Z">
        <w:r w:rsidRPr="0066410F" w:rsidDel="00566174">
          <w:rPr>
            <w:rFonts w:ascii="Garamond" w:hAnsi="Garamond"/>
            <w:sz w:val="36"/>
          </w:rPr>
          <w:delText xml:space="preserve">You’ve </w:delText>
        </w:r>
        <w:r w:rsidDel="00566174">
          <w:rPr>
            <w:rFonts w:ascii="Garamond" w:hAnsi="Garamond"/>
            <w:sz w:val="36"/>
          </w:rPr>
          <w:delText xml:space="preserve">tested your </w:delText>
        </w:r>
        <w:r w:rsidR="00023A61" w:rsidDel="00566174">
          <w:rPr>
            <w:rFonts w:ascii="Garamond" w:hAnsi="Garamond"/>
            <w:sz w:val="36"/>
          </w:rPr>
          <w:delText xml:space="preserve">predictive </w:delText>
        </w:r>
        <w:r w:rsidDel="00566174">
          <w:rPr>
            <w:rFonts w:ascii="Garamond" w:hAnsi="Garamond"/>
            <w:sz w:val="36"/>
          </w:rPr>
          <w:delText xml:space="preserve">machine learning model to see how accurate it is. </w:delText>
        </w:r>
      </w:del>
    </w:p>
    <w:p w14:paraId="3289AE06" w14:textId="77777777" w:rsidR="00032CD8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38BC840E" w14:textId="3544D396" w:rsidR="00D7701C" w:rsidRDefault="00D7701C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首先你刪除了一筆訓練資料，這表示你使用了電腦不曾看過的資料來測試</w:t>
      </w:r>
    </w:p>
    <w:p w14:paraId="7045E3B4" w14:textId="6FAEBA05" w:rsidR="007542F8" w:rsidRDefault="007542F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（如果你使用電腦曾經看過的資料來測試</w:t>
      </w:r>
      <w:r w:rsidR="0017204A">
        <w:rPr>
          <w:rFonts w:ascii="Garamond" w:hAnsi="Garamond" w:hint="eastAsia"/>
          <w:sz w:val="36"/>
          <w:lang w:eastAsia="zh-TW"/>
        </w:rPr>
        <w:t>，那就無法證明電腦是否真的是自己學習並預測結果）</w:t>
      </w:r>
    </w:p>
    <w:p w14:paraId="72F95D26" w14:textId="71809CA7" w:rsidR="00032CD8" w:rsidDel="00566174" w:rsidRDefault="00032CD8" w:rsidP="00032CD8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6" w:author="Chen Aline" w:date="2018-12-19T10:10:00Z"/>
          <w:rFonts w:ascii="Garamond" w:hAnsi="Garamond"/>
          <w:sz w:val="36"/>
          <w:lang w:eastAsia="zh-TW"/>
        </w:rPr>
      </w:pPr>
      <w:del w:id="117" w:author="Chen Aline" w:date="2018-12-19T10:10:00Z">
        <w:r w:rsidDel="00566174">
          <w:rPr>
            <w:rFonts w:ascii="Garamond" w:hAnsi="Garamond"/>
            <w:sz w:val="36"/>
          </w:rPr>
          <w:delText xml:space="preserve">By deleting the example from the computer’s training first, it means you tested it by asking it for the answer to a question it hadn’t seen before. </w:delText>
        </w:r>
      </w:del>
    </w:p>
    <w:p w14:paraId="195D1272" w14:textId="5FBB3C75" w:rsidR="00C84E6F" w:rsidDel="00566174" w:rsidRDefault="00023A61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18" w:author="Chen Aline" w:date="2018-12-19T10:10:00Z"/>
          <w:rFonts w:ascii="Garamond" w:hAnsi="Garamond"/>
          <w:sz w:val="36"/>
        </w:rPr>
      </w:pPr>
      <w:del w:id="119" w:author="Chen Aline" w:date="2018-12-19T10:10:00Z">
        <w:r w:rsidDel="00566174">
          <w:rPr>
            <w:rFonts w:ascii="Garamond" w:hAnsi="Garamond"/>
            <w:sz w:val="36"/>
          </w:rPr>
          <w:delText>(</w:delText>
        </w:r>
        <w:r w:rsidR="00032CD8" w:rsidDel="00566174">
          <w:rPr>
            <w:rFonts w:ascii="Garamond" w:hAnsi="Garamond"/>
            <w:sz w:val="36"/>
          </w:rPr>
          <w:delText>If you test it on an example that it has seen before – that it has had to learn from in it’s training – then you can’t really tell if the computer has learned how to work out the answer for itself.</w:delText>
        </w:r>
        <w:r w:rsidDel="00566174">
          <w:rPr>
            <w:rFonts w:ascii="Garamond" w:hAnsi="Garamond"/>
            <w:sz w:val="36"/>
          </w:rPr>
          <w:delText>)</w:delText>
        </w:r>
        <w:r w:rsidR="00032CD8" w:rsidDel="00566174">
          <w:rPr>
            <w:rFonts w:ascii="Garamond" w:hAnsi="Garamond"/>
            <w:sz w:val="36"/>
          </w:rPr>
          <w:delText xml:space="preserve"> </w:delText>
        </w:r>
      </w:del>
    </w:p>
    <w:p w14:paraId="41C75C3A" w14:textId="7A5E1CD8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07858967" w14:textId="1132E392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但這個測試可信程度有多高？</w:t>
      </w:r>
    </w:p>
    <w:p w14:paraId="1829FD81" w14:textId="21E3AD4C" w:rsidR="008E5456" w:rsidDel="00566174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0" w:author="Chen Aline" w:date="2018-12-19T10:10:00Z"/>
          <w:rFonts w:ascii="Garamond" w:hAnsi="Garamond"/>
          <w:sz w:val="36"/>
        </w:rPr>
      </w:pPr>
      <w:del w:id="121" w:author="Chen Aline" w:date="2018-12-19T10:10:00Z">
        <w:r w:rsidDel="00566174">
          <w:rPr>
            <w:rFonts w:ascii="Garamond" w:hAnsi="Garamond"/>
            <w:sz w:val="36"/>
          </w:rPr>
          <w:delText xml:space="preserve">But how fair a test was it? </w:delText>
        </w:r>
      </w:del>
    </w:p>
    <w:p w14:paraId="1DEF0EF0" w14:textId="77777777" w:rsidR="008E5456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6851163A" w14:textId="03C339B7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你是否選了一個很簡單的題目？（比如挑了一個家裡離學校非常遠的人）或是選了一個很難的題目？</w:t>
      </w:r>
    </w:p>
    <w:p w14:paraId="282BA7FF" w14:textId="2F5DDA10" w:rsidR="008E5456" w:rsidDel="00566174" w:rsidRDefault="008E5456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2" w:author="Chen Aline" w:date="2018-12-19T10:10:00Z"/>
          <w:rFonts w:ascii="Garamond" w:hAnsi="Garamond"/>
          <w:sz w:val="36"/>
        </w:rPr>
      </w:pPr>
      <w:del w:id="123" w:author="Chen Aline" w:date="2018-12-19T10:10:00Z">
        <w:r w:rsidDel="00566174">
          <w:rPr>
            <w:rFonts w:ascii="Garamond" w:hAnsi="Garamond"/>
            <w:sz w:val="36"/>
          </w:rPr>
          <w:delText xml:space="preserve">Did you choose </w:delText>
        </w:r>
        <w:r w:rsidR="00BA1758" w:rsidDel="00566174">
          <w:rPr>
            <w:rFonts w:ascii="Garamond" w:hAnsi="Garamond"/>
            <w:sz w:val="36"/>
          </w:rPr>
          <w:delText xml:space="preserve">a really easy example? (Like a student who lives a really really long way from school!) </w:delText>
        </w:r>
      </w:del>
    </w:p>
    <w:p w14:paraId="4845662F" w14:textId="51C61B32" w:rsidR="00BA1758" w:rsidDel="00566174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4" w:author="Chen Aline" w:date="2018-12-19T10:10:00Z"/>
          <w:rFonts w:ascii="Garamond" w:hAnsi="Garamond"/>
          <w:sz w:val="36"/>
        </w:rPr>
      </w:pPr>
      <w:del w:id="125" w:author="Chen Aline" w:date="2018-12-19T10:10:00Z">
        <w:r w:rsidDel="00566174">
          <w:rPr>
            <w:rFonts w:ascii="Garamond" w:hAnsi="Garamond"/>
            <w:sz w:val="36"/>
          </w:rPr>
          <w:delText>Or did you choose a really hard example?</w:delText>
        </w:r>
      </w:del>
    </w:p>
    <w:p w14:paraId="296DF6A9" w14:textId="77777777" w:rsidR="00BA1758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</w:p>
    <w:p w14:paraId="7389DACC" w14:textId="03E36EBE" w:rsidR="00A669B2" w:rsidRDefault="00A669B2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rFonts w:ascii="Garamond" w:hAnsi="Garamond"/>
          <w:sz w:val="36"/>
          <w:lang w:eastAsia="zh-TW"/>
        </w:rPr>
      </w:pPr>
      <w:r>
        <w:rPr>
          <w:rFonts w:ascii="Garamond" w:hAnsi="Garamond" w:hint="eastAsia"/>
          <w:sz w:val="36"/>
          <w:lang w:eastAsia="zh-TW"/>
        </w:rPr>
        <w:t>該怎麼挑選題目才能讓測試變得更公平呢？</w:t>
      </w:r>
    </w:p>
    <w:p w14:paraId="61D5B722" w14:textId="12CCF999" w:rsidR="00BA1758" w:rsidRPr="00997F29" w:rsidDel="00566174" w:rsidRDefault="00BA1758" w:rsidP="00E945E6">
      <w:pPr>
        <w:pBdr>
          <w:top w:val="single" w:sz="8" w:space="10" w:color="auto" w:shadow="1"/>
          <w:left w:val="single" w:sz="8" w:space="10" w:color="auto" w:shadow="1"/>
          <w:bottom w:val="single" w:sz="8" w:space="10" w:color="auto" w:shadow="1"/>
          <w:right w:val="single" w:sz="8" w:space="10" w:color="auto" w:shadow="1"/>
        </w:pBdr>
        <w:rPr>
          <w:del w:id="126" w:author="Chen Aline" w:date="2018-12-19T10:10:00Z"/>
          <w:rFonts w:ascii="Garamond" w:hAnsi="Garamond"/>
          <w:sz w:val="36"/>
        </w:rPr>
      </w:pPr>
      <w:del w:id="127" w:author="Chen Aline" w:date="2018-12-19T10:10:00Z">
        <w:r w:rsidDel="00566174">
          <w:rPr>
            <w:rFonts w:ascii="Garamond" w:hAnsi="Garamond"/>
            <w:sz w:val="36"/>
          </w:rPr>
          <w:delText>How could you have chosen an example to make it fair?</w:delText>
        </w:r>
      </w:del>
    </w:p>
    <w:p w14:paraId="4796E106" w14:textId="70E4477B" w:rsidR="00A55FCF" w:rsidRPr="00620C9B" w:rsidRDefault="00620C9B" w:rsidP="00620C9B">
      <w:pPr>
        <w:rPr>
          <w:sz w:val="32"/>
        </w:rPr>
        <w:sectPr w:rsidR="00A55FCF" w:rsidRPr="00620C9B" w:rsidSect="00FD7DD3">
          <w:pgSz w:w="11900" w:h="16840"/>
          <w:pgMar w:top="979" w:right="734" w:bottom="1440" w:left="806" w:header="720" w:footer="720" w:gutter="0"/>
          <w:cols w:space="720"/>
          <w:docGrid w:linePitch="360"/>
        </w:sectPr>
      </w:pPr>
      <w:r w:rsidRPr="00620C9B">
        <w:rPr>
          <w:sz w:val="32"/>
        </w:rPr>
        <w:br/>
      </w:r>
      <w:r w:rsidR="002A0495" w:rsidRPr="00620C9B">
        <w:rPr>
          <w:sz w:val="32"/>
        </w:rPr>
        <w:br/>
      </w:r>
    </w:p>
    <w:p w14:paraId="03C9560D" w14:textId="1DA04138" w:rsidR="00E679AD" w:rsidRDefault="00E679AD">
      <w:pPr>
        <w:rPr>
          <w:sz w:val="32"/>
        </w:rPr>
      </w:pPr>
    </w:p>
    <w:p w14:paraId="2AC54D41" w14:textId="6E317853" w:rsidR="000C536C" w:rsidRDefault="000C536C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延伸活動</w:t>
      </w:r>
    </w:p>
    <w:p w14:paraId="4211FD0D" w14:textId="1F82A56D" w:rsidR="00E679AD" w:rsidRPr="00384420" w:rsidDel="00566174" w:rsidRDefault="00E679AD" w:rsidP="004F1D88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128" w:author="Chen Aline" w:date="2018-12-19T10:10:00Z"/>
          <w:b/>
        </w:rPr>
      </w:pPr>
      <w:del w:id="129" w:author="Chen Aline" w:date="2018-12-19T10:10:00Z">
        <w:r w:rsidDel="00566174">
          <w:rPr>
            <w:b/>
            <w:color w:val="FFFFFF" w:themeColor="background1"/>
            <w:sz w:val="40"/>
            <w:shd w:val="clear" w:color="auto" w:fill="70AD47" w:themeFill="accent6"/>
          </w:rPr>
          <w:delText>Ideas and Extensions</w:delText>
        </w:r>
      </w:del>
    </w:p>
    <w:p w14:paraId="79F9B9BF" w14:textId="77777777" w:rsid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/>
        </w:rPr>
      </w:pPr>
    </w:p>
    <w:p w14:paraId="3107B531" w14:textId="7C57C899" w:rsidR="004C239B" w:rsidRPr="004C239B" w:rsidRDefault="004C239B" w:rsidP="004C239B">
      <w:pPr>
        <w:tabs>
          <w:tab w:val="left" w:pos="560"/>
          <w:tab w:val="left" w:pos="1120"/>
          <w:tab w:val="left" w:pos="1680"/>
          <w:tab w:val="left" w:pos="2240"/>
          <w:tab w:val="left" w:pos="2800"/>
          <w:tab w:val="left" w:pos="3360"/>
          <w:tab w:val="left" w:pos="3920"/>
          <w:tab w:val="left" w:pos="4480"/>
          <w:tab w:val="left" w:pos="5040"/>
          <w:tab w:val="left" w:pos="5600"/>
          <w:tab w:val="left" w:pos="6160"/>
          <w:tab w:val="left" w:pos="6720"/>
        </w:tabs>
        <w:autoSpaceDE w:val="0"/>
        <w:autoSpaceDN w:val="0"/>
        <w:adjustRightInd w:val="0"/>
        <w:rPr>
          <w:rFonts w:ascii="新細明體" w:eastAsia="新細明體" w:cs="新細明體"/>
          <w:color w:val="000000"/>
          <w:sz w:val="32"/>
          <w:szCs w:val="32"/>
          <w:lang w:val="en-US" w:eastAsia="zh-TW"/>
        </w:rPr>
      </w:pPr>
      <w:r>
        <w:rPr>
          <w:rFonts w:ascii="新細明體" w:eastAsia="新細明體" w:cs="新細明體" w:hint="eastAsia"/>
          <w:color w:val="000000"/>
          <w:sz w:val="32"/>
          <w:szCs w:val="32"/>
          <w:lang w:val="en-US" w:eastAsia="zh-TW"/>
        </w:rPr>
        <w:t>現在你已經完成了這個專案，要不要試試下面的點子？或者，自己想一個？</w:t>
      </w:r>
    </w:p>
    <w:p w14:paraId="3A44EF98" w14:textId="4D5572B1" w:rsidR="00E679AD" w:rsidDel="00566174" w:rsidRDefault="004E74C1" w:rsidP="00384420">
      <w:pPr>
        <w:rPr>
          <w:del w:id="130" w:author="Chen Aline" w:date="2018-12-19T10:10:00Z"/>
          <w:sz w:val="32"/>
        </w:rPr>
      </w:pPr>
      <w:del w:id="131" w:author="Chen Aline" w:date="2018-12-19T10:10:00Z">
        <w:r w:rsidDel="00566174">
          <w:rPr>
            <w:sz w:val="32"/>
          </w:rPr>
          <w:delText>Now that</w:delText>
        </w:r>
        <w:r w:rsidR="00E679AD" w:rsidDel="00566174">
          <w:rPr>
            <w:sz w:val="32"/>
          </w:rPr>
          <w:delText xml:space="preserve"> you’ve finished, why not give one of these ideas a try?</w:delText>
        </w:r>
      </w:del>
    </w:p>
    <w:p w14:paraId="735A4DE1" w14:textId="621DDEBE" w:rsidR="00E679AD" w:rsidDel="00566174" w:rsidRDefault="00E679AD" w:rsidP="00384420">
      <w:pPr>
        <w:rPr>
          <w:del w:id="132" w:author="Chen Aline" w:date="2018-12-19T10:10:00Z"/>
          <w:sz w:val="32"/>
        </w:rPr>
      </w:pPr>
    </w:p>
    <w:p w14:paraId="27670979" w14:textId="57F49712" w:rsidR="004F1D88" w:rsidDel="00566174" w:rsidRDefault="00E679AD" w:rsidP="00384420">
      <w:pPr>
        <w:rPr>
          <w:del w:id="133" w:author="Chen Aline" w:date="2018-12-19T10:10:00Z"/>
          <w:sz w:val="32"/>
        </w:rPr>
      </w:pPr>
      <w:del w:id="134" w:author="Chen Aline" w:date="2018-12-19T10:10:00Z">
        <w:r w:rsidDel="00566174">
          <w:rPr>
            <w:sz w:val="32"/>
          </w:rPr>
          <w:delText>Or come up with one of your own?</w:delText>
        </w:r>
      </w:del>
    </w:p>
    <w:p w14:paraId="5E914867" w14:textId="5D547610" w:rsidR="0000386C" w:rsidDel="00566174" w:rsidRDefault="0000386C" w:rsidP="00384420">
      <w:pPr>
        <w:rPr>
          <w:del w:id="135" w:author="Chen Aline" w:date="2018-12-19T10:10:00Z"/>
          <w:sz w:val="32"/>
        </w:rPr>
      </w:pPr>
    </w:p>
    <w:p w14:paraId="3BA23832" w14:textId="77777777" w:rsidR="00E679AD" w:rsidRDefault="00E679AD" w:rsidP="00620C9B">
      <w:pPr>
        <w:ind w:right="560"/>
        <w:rPr>
          <w:sz w:val="32"/>
        </w:rPr>
      </w:pPr>
    </w:p>
    <w:p w14:paraId="70B2E692" w14:textId="488B3642" w:rsidR="009332CC" w:rsidRPr="008E18EF" w:rsidRDefault="008E18EF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val="en-US" w:eastAsia="zh-TW"/>
        </w:rPr>
      </w:pPr>
      <w:r>
        <w:rPr>
          <w:rFonts w:hint="eastAsia"/>
          <w:b/>
          <w:sz w:val="32"/>
          <w:lang w:val="en-US" w:eastAsia="zh-TW"/>
        </w:rPr>
        <w:t>在</w:t>
      </w:r>
      <w:r>
        <w:rPr>
          <w:b/>
          <w:sz w:val="32"/>
          <w:lang w:val="en-US" w:eastAsia="zh-TW"/>
        </w:rPr>
        <w:t>Scratch</w:t>
      </w:r>
      <w:r>
        <w:rPr>
          <w:rFonts w:hint="eastAsia"/>
          <w:b/>
          <w:sz w:val="32"/>
          <w:lang w:val="en-US" w:eastAsia="zh-TW"/>
        </w:rPr>
        <w:t>中使用這個模型</w:t>
      </w:r>
    </w:p>
    <w:p w14:paraId="5434E1C1" w14:textId="60F7703C" w:rsidR="00E679AD" w:rsidRPr="00384420" w:rsidDel="00566174" w:rsidRDefault="005C51EB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36" w:author="Chen Aline" w:date="2018-12-19T10:10:00Z"/>
          <w:b/>
          <w:sz w:val="32"/>
        </w:rPr>
      </w:pPr>
      <w:del w:id="137" w:author="Chen Aline" w:date="2018-12-19T10:10:00Z">
        <w:r w:rsidDel="00566174">
          <w:rPr>
            <w:b/>
            <w:sz w:val="32"/>
          </w:rPr>
          <w:delText xml:space="preserve">Try </w:delText>
        </w:r>
        <w:r w:rsidR="00CA1024" w:rsidDel="00566174">
          <w:rPr>
            <w:b/>
            <w:sz w:val="32"/>
          </w:rPr>
          <w:delText>using this in Scratch</w:delText>
        </w:r>
      </w:del>
    </w:p>
    <w:p w14:paraId="0BC5928A" w14:textId="77777777" w:rsidR="00E679AD" w:rsidRDefault="00E679AD" w:rsidP="004F1D88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535B7832" w14:textId="771F0761" w:rsidR="007306BC" w:rsidRPr="007306BC" w:rsidRDefault="007306BC" w:rsidP="007306BC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你能想出一個遊戲，在遊戲中使用模型來預測人們如何上學嗎？</w:t>
      </w:r>
    </w:p>
    <w:p w14:paraId="2B7EB8AE" w14:textId="1A580EFF" w:rsidR="00CA1024" w:rsidDel="0056617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38" w:author="Chen Aline" w:date="2018-12-19T10:11:00Z"/>
          <w:sz w:val="32"/>
        </w:rPr>
      </w:pPr>
      <w:del w:id="139" w:author="Chen Aline" w:date="2018-12-19T10:11:00Z">
        <w:r w:rsidDel="00566174">
          <w:rPr>
            <w:sz w:val="32"/>
          </w:rPr>
          <w:delText>Can you think of a way to use the computer’s ability to predict how people travel to school in a game?</w:delText>
        </w:r>
      </w:del>
    </w:p>
    <w:p w14:paraId="3AB1C12A" w14:textId="77777777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</w:p>
    <w:p w14:paraId="504C3908" w14:textId="3288CD5C" w:rsidR="00CA1024" w:rsidRDefault="00CA1024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 w:rsidRPr="00CA1024">
        <w:rPr>
          <w:noProof/>
          <w:sz w:val="32"/>
          <w:lang w:val="en-US" w:eastAsia="zh-TW"/>
        </w:rPr>
        <w:drawing>
          <wp:inline distT="0" distB="0" distL="0" distR="0" wp14:anchorId="453B1059" wp14:editId="7BF96EEC">
            <wp:extent cx="5122252" cy="1424236"/>
            <wp:effectExtent l="0" t="0" r="8890" b="0"/>
            <wp:docPr id="25" name="Picture 2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" name=""/>
                    <pic:cNvPicPr/>
                  </pic:nvPicPr>
                  <pic:blipFill>
                    <a:blip r:embed="rId24"/>
                    <a:stretch>
                      <a:fillRect/>
                    </a:stretch>
                  </pic:blipFill>
                  <pic:spPr>
                    <a:xfrm>
                      <a:off x="0" y="0"/>
                      <a:ext cx="5148578" cy="143155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14:paraId="3593816A" w14:textId="377FBE3B" w:rsidR="00E679AD" w:rsidRPr="00384420" w:rsidRDefault="005C51EB" w:rsidP="005C51EB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</w:rPr>
      </w:pPr>
      <w:r>
        <w:rPr>
          <w:sz w:val="32"/>
        </w:rPr>
        <w:t xml:space="preserve"> </w:t>
      </w:r>
    </w:p>
    <w:p w14:paraId="29F8442F" w14:textId="77777777" w:rsidR="001848D8" w:rsidRPr="00032CD8" w:rsidRDefault="001848D8" w:rsidP="00E945E6">
      <w:pPr>
        <w:ind w:right="560"/>
        <w:rPr>
          <w:b/>
          <w:sz w:val="32"/>
        </w:rPr>
      </w:pPr>
    </w:p>
    <w:p w14:paraId="2E2B561C" w14:textId="620D671B" w:rsidR="00BC1206" w:rsidRDefault="00BC120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b/>
          <w:sz w:val="32"/>
          <w:lang w:eastAsia="zh-TW"/>
        </w:rPr>
      </w:pPr>
      <w:r>
        <w:rPr>
          <w:rFonts w:hint="eastAsia"/>
          <w:b/>
          <w:sz w:val="32"/>
          <w:lang w:eastAsia="zh-TW"/>
        </w:rPr>
        <w:t>測試更多筆資料</w:t>
      </w:r>
    </w:p>
    <w:p w14:paraId="4ACB3966" w14:textId="2E3290CE" w:rsidR="00E945E6" w:rsidRPr="00384420" w:rsidDel="00566174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40" w:author="Chen Aline" w:date="2018-12-19T10:11:00Z"/>
          <w:b/>
          <w:sz w:val="32"/>
        </w:rPr>
      </w:pPr>
      <w:del w:id="141" w:author="Chen Aline" w:date="2018-12-19T10:11:00Z">
        <w:r w:rsidDel="00566174">
          <w:rPr>
            <w:b/>
            <w:sz w:val="32"/>
          </w:rPr>
          <w:delText>Try bigger tests</w:delText>
        </w:r>
      </w:del>
    </w:p>
    <w:p w14:paraId="7165CA7B" w14:textId="77777777" w:rsidR="00E945E6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77658EBE" w14:textId="5C758C2D" w:rsidR="00F60150" w:rsidRDefault="00F60150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與其只從訓練資料中刪除一筆，試試</w:t>
      </w:r>
      <w:r w:rsidR="00E16C45">
        <w:rPr>
          <w:rFonts w:hint="eastAsia"/>
          <w:sz w:val="32"/>
          <w:lang w:eastAsia="zh-TW"/>
        </w:rPr>
        <w:t>看</w:t>
      </w:r>
      <w:r>
        <w:rPr>
          <w:rFonts w:hint="eastAsia"/>
          <w:sz w:val="32"/>
          <w:lang w:eastAsia="zh-TW"/>
        </w:rPr>
        <w:t>拿更多範例資料做測試</w:t>
      </w:r>
    </w:p>
    <w:p w14:paraId="6915B503" w14:textId="1AF9298F" w:rsidR="00E945E6" w:rsidDel="00566174" w:rsidRDefault="00E945E6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42" w:author="Chen Aline" w:date="2018-12-19T10:11:00Z"/>
          <w:sz w:val="32"/>
        </w:rPr>
      </w:pPr>
      <w:del w:id="143" w:author="Chen Aline" w:date="2018-12-19T10:11:00Z">
        <w:r w:rsidDel="00566174">
          <w:rPr>
            <w:sz w:val="32"/>
          </w:rPr>
          <w:lastRenderedPageBreak/>
          <w:delText xml:space="preserve">Instead of just deleting one example from the training </w:delText>
        </w:r>
        <w:r w:rsidR="00752D9D" w:rsidDel="00566174">
          <w:rPr>
            <w:sz w:val="32"/>
          </w:rPr>
          <w:delText xml:space="preserve">data and using that to test, try using more examples. </w:delText>
        </w:r>
      </w:del>
    </w:p>
    <w:p w14:paraId="2B934BE0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67074F39" w14:textId="7BB42ABF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你覺得應該要拿多少筆資料來測試呢？</w:t>
      </w:r>
    </w:p>
    <w:p w14:paraId="4543DAE8" w14:textId="45EDAFB5" w:rsidR="00752D9D" w:rsidDel="00566174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44" w:author="Chen Aline" w:date="2018-12-19T10:11:00Z"/>
          <w:sz w:val="32"/>
        </w:rPr>
      </w:pPr>
      <w:del w:id="145" w:author="Chen Aline" w:date="2018-12-19T10:11:00Z">
        <w:r w:rsidDel="00566174">
          <w:rPr>
            <w:sz w:val="32"/>
          </w:rPr>
          <w:delText>How many do you think you should use for testing?</w:delText>
        </w:r>
      </w:del>
    </w:p>
    <w:p w14:paraId="5731D9EF" w14:textId="77777777" w:rsidR="00752D9D" w:rsidRDefault="00752D9D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</w:p>
    <w:p w14:paraId="49D8CDA8" w14:textId="7D193CD9" w:rsidR="001319BC" w:rsidRDefault="001319BC" w:rsidP="00E945E6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如果測試資料太少，就無法確認模型到底有多好</w:t>
      </w:r>
    </w:p>
    <w:p w14:paraId="0B5716C3" w14:textId="4FCBCDA8" w:rsidR="00B30FF9" w:rsidRDefault="00B30FF9" w:rsidP="00B30FF9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sz w:val="32"/>
          <w:lang w:eastAsia="zh-TW"/>
        </w:rPr>
      </w:pPr>
      <w:r>
        <w:rPr>
          <w:rFonts w:hint="eastAsia"/>
          <w:sz w:val="32"/>
          <w:lang w:eastAsia="zh-TW"/>
        </w:rPr>
        <w:t>如果測試資料太多，可以用來訓練電腦的資料就太少了</w:t>
      </w:r>
    </w:p>
    <w:p w14:paraId="073EA5DB" w14:textId="393DACA6" w:rsidR="00B30FF9" w:rsidDel="00566174" w:rsidRDefault="00752D9D" w:rsidP="0056617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46" w:author="Chen Aline" w:date="2018-12-19T10:11:00Z"/>
          <w:sz w:val="32"/>
          <w:lang w:eastAsia="zh-TW"/>
        </w:rPr>
        <w:pPrChange w:id="147" w:author="Chen Aline" w:date="2018-12-19T10:11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360" w:right="560"/>
          </w:pPr>
        </w:pPrChange>
      </w:pPr>
      <w:del w:id="148" w:author="Chen Aline" w:date="2018-12-19T10:11:00Z">
        <w:r w:rsidDel="00566174">
          <w:rPr>
            <w:sz w:val="32"/>
          </w:rPr>
          <w:delText xml:space="preserve">If you use too few to test, you can’t be sure how good the computer is. </w:delText>
        </w:r>
      </w:del>
    </w:p>
    <w:p w14:paraId="609644D6" w14:textId="005E35AC" w:rsidR="00752D9D" w:rsidDel="00566174" w:rsidRDefault="00752D9D" w:rsidP="0056617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rPr>
          <w:del w:id="149" w:author="Chen Aline" w:date="2018-12-19T10:11:00Z"/>
          <w:sz w:val="32"/>
        </w:rPr>
        <w:pPrChange w:id="150" w:author="Chen Aline" w:date="2018-12-19T10:11:00Z">
          <w:pPr>
            <w:pBdr>
              <w:top w:val="single" w:sz="4" w:space="6" w:color="auto" w:shadow="1"/>
              <w:left w:val="single" w:sz="4" w:space="6" w:color="auto" w:shadow="1"/>
              <w:bottom w:val="single" w:sz="4" w:space="6" w:color="auto" w:shadow="1"/>
              <w:right w:val="single" w:sz="4" w:space="6" w:color="auto" w:shadow="1"/>
            </w:pBdr>
            <w:ind w:left="360" w:right="560"/>
          </w:pPr>
        </w:pPrChange>
      </w:pPr>
      <w:del w:id="151" w:author="Chen Aline" w:date="2018-12-19T10:11:00Z">
        <w:r w:rsidDel="00566174">
          <w:rPr>
            <w:sz w:val="32"/>
          </w:rPr>
          <w:delText>If you use too many to test, you’re reducing how many examples the computer has to actually learn from.</w:delText>
        </w:r>
      </w:del>
    </w:p>
    <w:p w14:paraId="597B7891" w14:textId="77777777" w:rsidR="005F5D9E" w:rsidRDefault="005F5D9E" w:rsidP="00566174">
      <w:pPr>
        <w:pBdr>
          <w:top w:val="single" w:sz="4" w:space="6" w:color="auto" w:shadow="1"/>
          <w:left w:val="single" w:sz="4" w:space="6" w:color="auto" w:shadow="1"/>
          <w:bottom w:val="single" w:sz="4" w:space="6" w:color="auto" w:shadow="1"/>
          <w:right w:val="single" w:sz="4" w:space="6" w:color="auto" w:shadow="1"/>
        </w:pBdr>
        <w:ind w:left="360" w:right="560"/>
        <w:sectPr w:rsidR="005F5D9E" w:rsidSect="004F1D88">
          <w:pgSz w:w="11900" w:h="16840"/>
          <w:pgMar w:top="1440" w:right="1440" w:bottom="1440" w:left="1440" w:header="720" w:footer="720" w:gutter="0"/>
          <w:pgBorders>
            <w:top w:val="double" w:sz="4" w:space="8" w:color="385623" w:themeColor="accent6" w:themeShade="80"/>
            <w:left w:val="double" w:sz="4" w:space="8" w:color="385623" w:themeColor="accent6" w:themeShade="80"/>
            <w:bottom w:val="double" w:sz="4" w:space="8" w:color="385623" w:themeColor="accent6" w:themeShade="80"/>
            <w:right w:val="double" w:sz="4" w:space="8" w:color="385623" w:themeColor="accent6" w:themeShade="80"/>
          </w:pgBorders>
          <w:cols w:space="720"/>
          <w:docGrid w:linePitch="360"/>
        </w:sectPr>
        <w:pPrChange w:id="152" w:author="Chen Aline" w:date="2018-12-19T10:11:00Z">
          <w:pPr/>
        </w:pPrChange>
      </w:pPr>
    </w:p>
    <w:p w14:paraId="1572E4BB" w14:textId="645E6939" w:rsidR="004C0B59" w:rsidRDefault="004C0B59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b/>
          <w:color w:val="FFFFFF" w:themeColor="background1"/>
          <w:sz w:val="40"/>
          <w:shd w:val="clear" w:color="auto" w:fill="70AD47" w:themeFill="accent6"/>
          <w:lang w:eastAsia="zh-TW"/>
        </w:rPr>
      </w:pPr>
      <w:r>
        <w:rPr>
          <w:rFonts w:hint="eastAsia"/>
          <w:b/>
          <w:color w:val="FFFFFF" w:themeColor="background1"/>
          <w:sz w:val="40"/>
          <w:shd w:val="clear" w:color="auto" w:fill="70AD47" w:themeFill="accent6"/>
          <w:lang w:eastAsia="zh-TW"/>
        </w:rPr>
        <w:t>問卷調查結果範例</w:t>
      </w:r>
    </w:p>
    <w:p w14:paraId="0BFA3E92" w14:textId="041BC2C4" w:rsidR="005F5D9E" w:rsidRPr="00384420" w:rsidDel="0031734F" w:rsidRDefault="005F5D9E" w:rsidP="005F5D9E">
      <w:pPr>
        <w:pBdr>
          <w:top w:val="single" w:sz="8" w:space="1" w:color="auto"/>
          <w:left w:val="single" w:sz="8" w:space="4" w:color="auto"/>
          <w:bottom w:val="single" w:sz="8" w:space="1" w:color="auto"/>
          <w:right w:val="single" w:sz="8" w:space="4" w:color="auto"/>
        </w:pBdr>
        <w:shd w:val="clear" w:color="auto" w:fill="70AD47" w:themeFill="accent6"/>
        <w:ind w:left="-90" w:right="-70"/>
        <w:jc w:val="center"/>
        <w:rPr>
          <w:del w:id="153" w:author="Chen Aline" w:date="2018-12-19T10:11:00Z"/>
          <w:b/>
        </w:rPr>
      </w:pPr>
      <w:del w:id="154" w:author="Chen Aline" w:date="2018-12-19T10:11:00Z">
        <w:r w:rsidDel="0031734F">
          <w:rPr>
            <w:b/>
            <w:color w:val="FFFFFF" w:themeColor="background1"/>
            <w:sz w:val="40"/>
            <w:shd w:val="clear" w:color="auto" w:fill="70AD47" w:themeFill="accent6"/>
          </w:rPr>
          <w:delText>Example survey results</w:delText>
        </w:r>
      </w:del>
    </w:p>
    <w:p w14:paraId="044410B2" w14:textId="1AA8D18B" w:rsidR="00F82390" w:rsidRDefault="00F82390" w:rsidP="0000386C"/>
    <w:p w14:paraId="4E69C65F" w14:textId="4D852639" w:rsidR="007C7D47" w:rsidRDefault="007C7D47" w:rsidP="0000386C">
      <w:pPr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沒辦法做問卷調查嗎？</w:t>
      </w:r>
    </w:p>
    <w:p w14:paraId="16CACDD3" w14:textId="2DCDC7CA" w:rsidR="005F5D9E" w:rsidDel="0031734F" w:rsidRDefault="005F5D9E" w:rsidP="0000386C">
      <w:pPr>
        <w:rPr>
          <w:del w:id="155" w:author="Chen Aline" w:date="2018-12-19T10:11:00Z"/>
          <w:sz w:val="32"/>
          <w:szCs w:val="32"/>
        </w:rPr>
      </w:pPr>
      <w:del w:id="156" w:author="Chen Aline" w:date="2018-12-19T10:11:00Z">
        <w:r w:rsidRPr="005F5D9E" w:rsidDel="0031734F">
          <w:rPr>
            <w:sz w:val="32"/>
            <w:szCs w:val="32"/>
          </w:rPr>
          <w:delText xml:space="preserve">Not able </w:delText>
        </w:r>
        <w:r w:rsidDel="0031734F">
          <w:rPr>
            <w:sz w:val="32"/>
            <w:szCs w:val="32"/>
          </w:rPr>
          <w:delText xml:space="preserve">to run a survey? </w:delText>
        </w:r>
      </w:del>
    </w:p>
    <w:p w14:paraId="23CE15EA" w14:textId="437C4FE6" w:rsidR="005F5D9E" w:rsidRDefault="007C7D47" w:rsidP="0000386C">
      <w:pPr>
        <w:rPr>
          <w:sz w:val="32"/>
          <w:szCs w:val="32"/>
          <w:lang w:eastAsia="zh-TW"/>
        </w:rPr>
      </w:pPr>
      <w:r>
        <w:rPr>
          <w:rFonts w:hint="eastAsia"/>
          <w:sz w:val="32"/>
          <w:szCs w:val="32"/>
          <w:lang w:eastAsia="zh-TW"/>
        </w:rPr>
        <w:t>別擔心！下面是我們</w:t>
      </w:r>
      <w:r w:rsidR="00F90730">
        <w:rPr>
          <w:rFonts w:hint="eastAsia"/>
          <w:sz w:val="32"/>
          <w:szCs w:val="32"/>
          <w:lang w:eastAsia="zh-TW"/>
        </w:rPr>
        <w:t>調查到</w:t>
      </w:r>
      <w:r>
        <w:rPr>
          <w:rFonts w:hint="eastAsia"/>
          <w:sz w:val="32"/>
          <w:szCs w:val="32"/>
          <w:lang w:eastAsia="zh-TW"/>
        </w:rPr>
        <w:t>的一些資料，給你參考</w:t>
      </w:r>
    </w:p>
    <w:p w14:paraId="413AE083" w14:textId="38EA8001" w:rsidR="005F5D9E" w:rsidDel="0031734F" w:rsidRDefault="005F5D9E" w:rsidP="0000386C">
      <w:pPr>
        <w:rPr>
          <w:del w:id="157" w:author="Chen Aline" w:date="2018-12-19T10:11:00Z"/>
          <w:sz w:val="32"/>
          <w:szCs w:val="32"/>
        </w:rPr>
      </w:pPr>
      <w:del w:id="158" w:author="Chen Aline" w:date="2018-12-19T10:11:00Z">
        <w:r w:rsidDel="0031734F">
          <w:rPr>
            <w:sz w:val="32"/>
            <w:szCs w:val="32"/>
          </w:rPr>
          <w:delText xml:space="preserve">No problem! Here are the results from a small survey that we ran. </w:delText>
        </w:r>
      </w:del>
    </w:p>
    <w:p w14:paraId="64DD814F" w14:textId="77777777" w:rsidR="005F5D9E" w:rsidRDefault="005F5D9E" w:rsidP="0000386C">
      <w:pPr>
        <w:rPr>
          <w:sz w:val="32"/>
          <w:szCs w:val="32"/>
        </w:rPr>
      </w:pPr>
    </w:p>
    <w:p w14:paraId="4A94566A" w14:textId="77777777" w:rsidR="00835EAF" w:rsidRDefault="00835EAF" w:rsidP="00F21889">
      <w:pPr>
        <w:jc w:val="center"/>
        <w:rPr>
          <w:b/>
          <w:sz w:val="22"/>
          <w:szCs w:val="32"/>
        </w:rPr>
        <w:sectPr w:rsidR="00835EAF" w:rsidSect="005F5D9E">
          <w:pgSz w:w="11900" w:h="16840"/>
          <w:pgMar w:top="1440" w:right="1440" w:bottom="1440" w:left="1440" w:header="720" w:footer="720" w:gutter="0"/>
          <w:cols w:space="720"/>
          <w:docGrid w:linePitch="360"/>
        </w:sectPr>
      </w:pPr>
    </w:p>
    <w:tbl>
      <w:tblPr>
        <w:tblStyle w:val="a8"/>
        <w:tblW w:w="5000" w:type="pct"/>
        <w:tblLayout w:type="fixed"/>
        <w:tblCellMar>
          <w:left w:w="115" w:type="dxa"/>
          <w:right w:w="115" w:type="dxa"/>
        </w:tblCellMar>
        <w:tblLook w:val="04A0" w:firstRow="1" w:lastRow="0" w:firstColumn="1" w:lastColumn="0" w:noHBand="0" w:noVBand="1"/>
      </w:tblPr>
      <w:tblGrid>
        <w:gridCol w:w="1041"/>
        <w:gridCol w:w="1143"/>
        <w:gridCol w:w="1142"/>
        <w:gridCol w:w="1054"/>
      </w:tblGrid>
      <w:tr w:rsidR="00835EAF" w14:paraId="4871D321" w14:textId="77777777" w:rsidTr="00835EAF">
        <w:trPr>
          <w:tblHeader/>
        </w:trPr>
        <w:tc>
          <w:tcPr>
            <w:tcW w:w="985" w:type="dxa"/>
            <w:shd w:val="pct10" w:color="auto" w:fill="auto"/>
            <w:vAlign w:val="bottom"/>
          </w:tcPr>
          <w:p w14:paraId="5A476B0F" w14:textId="5001EC84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lastRenderedPageBreak/>
              <w:t>Age</w:t>
            </w:r>
          </w:p>
          <w:p w14:paraId="0CE314FD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EF1ED43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(years)</w:t>
            </w:r>
          </w:p>
          <w:p w14:paraId="6F8902DF" w14:textId="00E30F38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80" w:type="dxa"/>
            <w:shd w:val="pct10" w:color="auto" w:fill="auto"/>
            <w:vAlign w:val="bottom"/>
          </w:tcPr>
          <w:p w14:paraId="21CB98FC" w14:textId="74DB7611" w:rsidR="00F21889" w:rsidRP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>Distance</w:t>
            </w:r>
          </w:p>
          <w:p w14:paraId="7EA8EA00" w14:textId="77777777" w:rsidR="00835EAF" w:rsidRP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52280352" w14:textId="77777777" w:rsidR="00F21889" w:rsidRDefault="00F21889" w:rsidP="00835EAF">
            <w:pPr>
              <w:jc w:val="center"/>
              <w:rPr>
                <w:b/>
                <w:sz w:val="18"/>
                <w:szCs w:val="32"/>
              </w:rPr>
            </w:pPr>
            <w:r w:rsidRPr="00835EAF">
              <w:rPr>
                <w:b/>
                <w:sz w:val="18"/>
                <w:szCs w:val="32"/>
              </w:rPr>
              <w:t>(miles)</w:t>
            </w:r>
          </w:p>
          <w:p w14:paraId="764009B6" w14:textId="1AB8B386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1079" w:type="dxa"/>
            <w:shd w:val="pct10" w:color="auto" w:fill="auto"/>
            <w:vAlign w:val="bottom"/>
          </w:tcPr>
          <w:p w14:paraId="224D5C85" w14:textId="77777777" w:rsidR="00835EAF" w:rsidRDefault="00835EAF" w:rsidP="00835EAF">
            <w:pPr>
              <w:jc w:val="center"/>
              <w:rPr>
                <w:b/>
                <w:sz w:val="18"/>
                <w:szCs w:val="32"/>
              </w:rPr>
            </w:pPr>
          </w:p>
          <w:p w14:paraId="641454DA" w14:textId="77777777" w:rsidR="00835EAF" w:rsidRDefault="00F21889" w:rsidP="00835EAF">
            <w:pPr>
              <w:jc w:val="center"/>
              <w:rPr>
                <w:b/>
                <w:sz w:val="21"/>
                <w:szCs w:val="32"/>
              </w:rPr>
            </w:pPr>
            <w:r w:rsidRPr="00835EAF">
              <w:rPr>
                <w:b/>
                <w:sz w:val="21"/>
                <w:szCs w:val="32"/>
              </w:rPr>
              <w:t xml:space="preserve">Friends </w:t>
            </w:r>
            <w:r w:rsidR="00835EAF" w:rsidRPr="00835EAF">
              <w:rPr>
                <w:b/>
                <w:sz w:val="21"/>
                <w:szCs w:val="32"/>
              </w:rPr>
              <w:t>&amp;</w:t>
            </w:r>
            <w:r w:rsidRPr="00835EAF">
              <w:rPr>
                <w:b/>
                <w:sz w:val="21"/>
                <w:szCs w:val="32"/>
              </w:rPr>
              <w:t xml:space="preserve"> Siblings nearby</w:t>
            </w:r>
          </w:p>
          <w:p w14:paraId="11C1901E" w14:textId="094A4EDA" w:rsidR="00A9736C" w:rsidRPr="00835EAF" w:rsidRDefault="00A9736C" w:rsidP="00835EAF">
            <w:pPr>
              <w:jc w:val="center"/>
              <w:rPr>
                <w:b/>
                <w:sz w:val="18"/>
                <w:szCs w:val="32"/>
              </w:rPr>
            </w:pPr>
          </w:p>
        </w:tc>
        <w:tc>
          <w:tcPr>
            <w:tcW w:w="996" w:type="dxa"/>
            <w:shd w:val="pct10" w:color="auto" w:fill="auto"/>
            <w:vAlign w:val="bottom"/>
          </w:tcPr>
          <w:p w14:paraId="7B0816E5" w14:textId="77777777" w:rsidR="00A9736C" w:rsidRDefault="00F21889" w:rsidP="00A9736C">
            <w:pPr>
              <w:jc w:val="center"/>
              <w:rPr>
                <w:b/>
                <w:sz w:val="20"/>
                <w:szCs w:val="32"/>
              </w:rPr>
            </w:pPr>
            <w:r w:rsidRPr="00835EAF">
              <w:rPr>
                <w:b/>
                <w:sz w:val="20"/>
                <w:szCs w:val="32"/>
              </w:rPr>
              <w:t>Normal journey to school</w:t>
            </w:r>
          </w:p>
          <w:p w14:paraId="49C29242" w14:textId="5E3694A9" w:rsidR="00A9736C" w:rsidRPr="00A9736C" w:rsidRDefault="00A9736C" w:rsidP="00A9736C">
            <w:pPr>
              <w:jc w:val="center"/>
              <w:rPr>
                <w:b/>
                <w:sz w:val="20"/>
                <w:szCs w:val="32"/>
              </w:rPr>
            </w:pPr>
          </w:p>
        </w:tc>
      </w:tr>
      <w:tr w:rsidR="00835EAF" w14:paraId="12D1C43D" w14:textId="77777777" w:rsidTr="00835EAF">
        <w:tc>
          <w:tcPr>
            <w:tcW w:w="985" w:type="dxa"/>
          </w:tcPr>
          <w:p w14:paraId="51BD7B12" w14:textId="7055474E" w:rsidR="00F21889" w:rsidRPr="007F7FB0" w:rsidRDefault="009578C2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 xml:space="preserve"> </w:t>
            </w:r>
            <w:r w:rsidR="00F21889"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D273276" w14:textId="37C1742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3C7B94E" w14:textId="1392A124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01C901E" w14:textId="63F04FF8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6B19161" w14:textId="77777777" w:rsidTr="00835EAF">
        <w:tc>
          <w:tcPr>
            <w:tcW w:w="985" w:type="dxa"/>
          </w:tcPr>
          <w:p w14:paraId="14621D06" w14:textId="10034F5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3001FE3" w14:textId="6A078D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06D3FD7E" w14:textId="3ED3143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DB07CD4" w14:textId="3EB45F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675F64" w14:textId="77777777" w:rsidTr="00835EAF">
        <w:tc>
          <w:tcPr>
            <w:tcW w:w="985" w:type="dxa"/>
          </w:tcPr>
          <w:p w14:paraId="718B8761" w14:textId="47C380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0D58AA1" w14:textId="321FF4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6B33F5A9" w14:textId="0EFF633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12</w:t>
            </w:r>
          </w:p>
        </w:tc>
        <w:tc>
          <w:tcPr>
            <w:tcW w:w="996" w:type="dxa"/>
          </w:tcPr>
          <w:p w14:paraId="436456EB" w14:textId="28B25952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02D86C3" w14:textId="77777777" w:rsidTr="00835EAF">
        <w:tc>
          <w:tcPr>
            <w:tcW w:w="985" w:type="dxa"/>
          </w:tcPr>
          <w:p w14:paraId="4D2A8A06" w14:textId="3D97A63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73FDF294" w14:textId="7DD0F28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705005E8" w14:textId="53F5481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8FF9615" w14:textId="5D195A9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9AF296F" w14:textId="77777777" w:rsidTr="00835EAF">
        <w:tc>
          <w:tcPr>
            <w:tcW w:w="985" w:type="dxa"/>
          </w:tcPr>
          <w:p w14:paraId="703B3BD2" w14:textId="5FD56AAD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B72E339" w14:textId="196A6982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7183C5F7" w14:textId="225E60F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74E80C6" w14:textId="30B4DE05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69473B7" w14:textId="77777777" w:rsidTr="00835EAF">
        <w:tc>
          <w:tcPr>
            <w:tcW w:w="985" w:type="dxa"/>
          </w:tcPr>
          <w:p w14:paraId="1B33E516" w14:textId="782805C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30E8502A" w14:textId="3271818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5B58268F" w14:textId="4782C560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FCC2AD7" w14:textId="25B64221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F6EDCA" w14:textId="77777777" w:rsidTr="00835EAF">
        <w:tc>
          <w:tcPr>
            <w:tcW w:w="985" w:type="dxa"/>
          </w:tcPr>
          <w:p w14:paraId="75D306B1" w14:textId="7F0D2DCE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BB4BBC6" w14:textId="37A3265B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1F945DFE" w14:textId="090347E7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6A28E" w14:textId="5C13BD6F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93C83F8" w14:textId="77777777" w:rsidTr="00835EAF">
        <w:tc>
          <w:tcPr>
            <w:tcW w:w="985" w:type="dxa"/>
          </w:tcPr>
          <w:p w14:paraId="1EC2BFAE" w14:textId="719F6D13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30403288" w14:textId="0C2863A6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29DF475A" w14:textId="04838098" w:rsidR="00F21889" w:rsidRPr="007F7FB0" w:rsidRDefault="00F21889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C10728" w14:textId="7C57362B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9337AE" w14:textId="77777777" w:rsidTr="00835EAF">
        <w:tc>
          <w:tcPr>
            <w:tcW w:w="985" w:type="dxa"/>
          </w:tcPr>
          <w:p w14:paraId="4AAAC4E2" w14:textId="69088F72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145000C6" w14:textId="0873ECBF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2.7</w:t>
            </w:r>
          </w:p>
        </w:tc>
        <w:tc>
          <w:tcPr>
            <w:tcW w:w="1079" w:type="dxa"/>
          </w:tcPr>
          <w:p w14:paraId="5C3A6A45" w14:textId="624E172D" w:rsidR="00F21889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0BB7B3" w14:textId="38C61093" w:rsidR="00F21889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19B775C" w14:textId="77777777" w:rsidTr="00835EAF">
        <w:tc>
          <w:tcPr>
            <w:tcW w:w="985" w:type="dxa"/>
          </w:tcPr>
          <w:p w14:paraId="4E170637" w14:textId="143EC22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4565CF8" w14:textId="46AB928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603992FF" w14:textId="3F20697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1BC938F9" w14:textId="2176A21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59820F8" w14:textId="77777777" w:rsidTr="00835EAF">
        <w:tc>
          <w:tcPr>
            <w:tcW w:w="985" w:type="dxa"/>
          </w:tcPr>
          <w:p w14:paraId="523BA79C" w14:textId="58357FD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5599E044" w14:textId="177557D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3.5</w:t>
            </w:r>
          </w:p>
        </w:tc>
        <w:tc>
          <w:tcPr>
            <w:tcW w:w="1079" w:type="dxa"/>
          </w:tcPr>
          <w:p w14:paraId="0B3D6D51" w14:textId="0BB7573B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4E978362" w14:textId="5F35C351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D29B6F9" w14:textId="77777777" w:rsidTr="00835EAF">
        <w:tc>
          <w:tcPr>
            <w:tcW w:w="985" w:type="dxa"/>
          </w:tcPr>
          <w:p w14:paraId="0EE9CC14" w14:textId="045D311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A46DB2E" w14:textId="0630456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2.5</w:t>
            </w:r>
          </w:p>
        </w:tc>
        <w:tc>
          <w:tcPr>
            <w:tcW w:w="1079" w:type="dxa"/>
          </w:tcPr>
          <w:p w14:paraId="4B534B3A" w14:textId="04E2327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579CFE7" w14:textId="2C92EEA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D18D96" w14:textId="77777777" w:rsidTr="00835EAF">
        <w:tc>
          <w:tcPr>
            <w:tcW w:w="985" w:type="dxa"/>
          </w:tcPr>
          <w:p w14:paraId="5A319EDE" w14:textId="24315FC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3CA8A35C" w14:textId="1534162F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2C8FCBCD" w14:textId="0A43C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38A46F9" w14:textId="1BD9D8D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ACDF61A" w14:textId="77777777" w:rsidTr="00835EAF">
        <w:tc>
          <w:tcPr>
            <w:tcW w:w="985" w:type="dxa"/>
          </w:tcPr>
          <w:p w14:paraId="1EE34F35" w14:textId="7A67458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16279AD" w14:textId="66E2E5B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09E29806" w14:textId="29948F8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4EEDE2B" w14:textId="0F6103C8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FB62A28" w14:textId="77777777" w:rsidTr="00835EAF">
        <w:tc>
          <w:tcPr>
            <w:tcW w:w="985" w:type="dxa"/>
          </w:tcPr>
          <w:p w14:paraId="48371A02" w14:textId="1A7C132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4ED9114" w14:textId="24F88C9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28E35148" w14:textId="6E36AEF5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3B206A8" w14:textId="17DAC84E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5218FE" w14:textId="77777777" w:rsidTr="00835EAF">
        <w:tc>
          <w:tcPr>
            <w:tcW w:w="985" w:type="dxa"/>
          </w:tcPr>
          <w:p w14:paraId="12E0CFA9" w14:textId="0795A3FD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58B3573" w14:textId="12C0E0F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588E5950" w14:textId="0C8395EA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805386A" w14:textId="3F43181A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0CEC97A" w14:textId="77777777" w:rsidTr="00835EAF">
        <w:tc>
          <w:tcPr>
            <w:tcW w:w="985" w:type="dxa"/>
          </w:tcPr>
          <w:p w14:paraId="2E454FDD" w14:textId="08140BF7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415A19C" w14:textId="041BB08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2.3</w:t>
            </w:r>
          </w:p>
        </w:tc>
        <w:tc>
          <w:tcPr>
            <w:tcW w:w="1079" w:type="dxa"/>
          </w:tcPr>
          <w:p w14:paraId="3CE5ACB9" w14:textId="354F6AC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22000E2" w14:textId="0C006707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BF98166" w14:textId="77777777" w:rsidTr="00835EAF">
        <w:tc>
          <w:tcPr>
            <w:tcW w:w="985" w:type="dxa"/>
          </w:tcPr>
          <w:p w14:paraId="71F2D7AF" w14:textId="1DE5FA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0C493B9B" w14:textId="1AB96FD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2.6</w:t>
            </w:r>
          </w:p>
        </w:tc>
        <w:tc>
          <w:tcPr>
            <w:tcW w:w="1079" w:type="dxa"/>
          </w:tcPr>
          <w:p w14:paraId="7080537E" w14:textId="5703AF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60FECBB" w14:textId="067D3942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8B40C01" w14:textId="77777777" w:rsidTr="00835EAF">
        <w:tc>
          <w:tcPr>
            <w:tcW w:w="985" w:type="dxa"/>
          </w:tcPr>
          <w:p w14:paraId="5391B2FB" w14:textId="7E3D36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178C36E8" w14:textId="0D55AA22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79230F16" w14:textId="2A6C9F36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106B0A8" w14:textId="0D0A57EB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A3B63E5" w14:textId="77777777" w:rsidTr="00835EAF">
        <w:tc>
          <w:tcPr>
            <w:tcW w:w="985" w:type="dxa"/>
          </w:tcPr>
          <w:p w14:paraId="32C79491" w14:textId="23740AF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D9B45EF" w14:textId="57523194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2.8</w:t>
            </w:r>
          </w:p>
        </w:tc>
        <w:tc>
          <w:tcPr>
            <w:tcW w:w="1079" w:type="dxa"/>
          </w:tcPr>
          <w:p w14:paraId="38D6B1B3" w14:textId="7701AB7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1F6BEBA2" w14:textId="60DB9C06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2BACAA1" w14:textId="77777777" w:rsidTr="00835EAF">
        <w:tc>
          <w:tcPr>
            <w:tcW w:w="985" w:type="dxa"/>
          </w:tcPr>
          <w:p w14:paraId="1AA700CA" w14:textId="22FC3CDC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13D6176F" w14:textId="41B78A81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174DACD5" w14:textId="394954C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9EC2100" w14:textId="63FD8139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2BB440D" w14:textId="77777777" w:rsidTr="00835EAF">
        <w:tc>
          <w:tcPr>
            <w:tcW w:w="985" w:type="dxa"/>
          </w:tcPr>
          <w:p w14:paraId="116FB856" w14:textId="452E874E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05FF85F3" w14:textId="25099A5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36C2726D" w14:textId="7C730818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CAC8D72" w14:textId="0F5348E4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246E5BF" w14:textId="77777777" w:rsidTr="00835EAF">
        <w:tc>
          <w:tcPr>
            <w:tcW w:w="985" w:type="dxa"/>
          </w:tcPr>
          <w:p w14:paraId="228E5486" w14:textId="14E8A3A3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94D4B2E" w14:textId="3BDA5020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54A0DE3" w14:textId="4140A009" w:rsidR="007F7FB0" w:rsidRPr="007F7FB0" w:rsidRDefault="007F7FB0" w:rsidP="00F21889">
            <w:pPr>
              <w:jc w:val="center"/>
              <w:rPr>
                <w:sz w:val="28"/>
                <w:szCs w:val="32"/>
              </w:rPr>
            </w:pPr>
            <w:r w:rsidRPr="007F7FB0"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5037FB3" w14:textId="09201CDC" w:rsidR="007F7FB0" w:rsidRDefault="007F7FB0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98A91B5" w14:textId="77777777" w:rsidTr="00835EAF">
        <w:tc>
          <w:tcPr>
            <w:tcW w:w="985" w:type="dxa"/>
          </w:tcPr>
          <w:p w14:paraId="772A98ED" w14:textId="350C2A15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6</w:t>
            </w:r>
          </w:p>
        </w:tc>
        <w:tc>
          <w:tcPr>
            <w:tcW w:w="1080" w:type="dxa"/>
          </w:tcPr>
          <w:p w14:paraId="3839C4B1" w14:textId="2EB74631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1079" w:type="dxa"/>
          </w:tcPr>
          <w:p w14:paraId="1B3B993D" w14:textId="480C821E" w:rsidR="007F7FB0" w:rsidRPr="007F7FB0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87271F4" w14:textId="28DC172D" w:rsidR="007F7FB0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45D4F471" w14:textId="77777777" w:rsidTr="00835EAF">
        <w:tc>
          <w:tcPr>
            <w:tcW w:w="985" w:type="dxa"/>
          </w:tcPr>
          <w:p w14:paraId="0E5D36B3" w14:textId="15B274A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29082268" w14:textId="7A332B0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81CBE28" w14:textId="1807648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1B7DE38" w14:textId="1E71D79E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1A732B1A" w14:textId="77777777" w:rsidTr="00835EAF">
        <w:tc>
          <w:tcPr>
            <w:tcW w:w="985" w:type="dxa"/>
          </w:tcPr>
          <w:p w14:paraId="2C2C8F7B" w14:textId="4F4936D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44893DB2" w14:textId="46CAEC3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6010B199" w14:textId="71D4E6B3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B7A35E9" w14:textId="106979B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155421D" w14:textId="77777777" w:rsidTr="00835EAF">
        <w:tc>
          <w:tcPr>
            <w:tcW w:w="985" w:type="dxa"/>
          </w:tcPr>
          <w:p w14:paraId="20F0C340" w14:textId="2ED63165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4F7F446B" w14:textId="6A31C7E1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070925D" w14:textId="12CDFAE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59ABDD4A" w14:textId="396EB5CC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29E0D60A" w14:textId="77777777" w:rsidTr="00835EAF">
        <w:tc>
          <w:tcPr>
            <w:tcW w:w="985" w:type="dxa"/>
          </w:tcPr>
          <w:p w14:paraId="01BFF1F6" w14:textId="318005A4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3BB210E2" w14:textId="17652D69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79" w:type="dxa"/>
          </w:tcPr>
          <w:p w14:paraId="393E6F84" w14:textId="1F8BDDE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B48FB63" w14:textId="674130EB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59698954" w14:textId="77777777" w:rsidTr="00835EAF">
        <w:tc>
          <w:tcPr>
            <w:tcW w:w="985" w:type="dxa"/>
          </w:tcPr>
          <w:p w14:paraId="459DADA2" w14:textId="40C63ECC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4D1AFBA3" w14:textId="1063E570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1F34899D" w14:textId="6365BE8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D900701" w14:textId="4AFE9118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3F14207B" w14:textId="77777777" w:rsidTr="00835EAF">
        <w:tc>
          <w:tcPr>
            <w:tcW w:w="985" w:type="dxa"/>
          </w:tcPr>
          <w:p w14:paraId="06E0BF2F" w14:textId="022ED87E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14</w:t>
            </w:r>
          </w:p>
        </w:tc>
        <w:tc>
          <w:tcPr>
            <w:tcW w:w="1080" w:type="dxa"/>
          </w:tcPr>
          <w:p w14:paraId="7713352E" w14:textId="5A340A0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79" w:type="dxa"/>
          </w:tcPr>
          <w:p w14:paraId="36EC0E03" w14:textId="1971877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E25CF0" w14:textId="23112AE0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04581AE9" w14:textId="77777777" w:rsidTr="00835EAF">
        <w:tc>
          <w:tcPr>
            <w:tcW w:w="985" w:type="dxa"/>
          </w:tcPr>
          <w:p w14:paraId="6E525322" w14:textId="430D0AA7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74C343D" w14:textId="665E705F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79" w:type="dxa"/>
          </w:tcPr>
          <w:p w14:paraId="717CEFC9" w14:textId="5009E63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107D3E0" w14:textId="64A68F17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6DA750D1" w14:textId="77777777" w:rsidTr="00835EAF">
        <w:tc>
          <w:tcPr>
            <w:tcW w:w="985" w:type="dxa"/>
          </w:tcPr>
          <w:p w14:paraId="0103C191" w14:textId="46D4559D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2588AF" w14:textId="5AE55342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2F94D1C" w14:textId="2AB7E20B" w:rsidR="00090A49" w:rsidRDefault="00090A4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FFE9B" w14:textId="64CC5CA4" w:rsidR="00090A49" w:rsidRDefault="00090A4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car</w:t>
            </w:r>
          </w:p>
        </w:tc>
      </w:tr>
      <w:tr w:rsidR="00835EAF" w14:paraId="7BDC5097" w14:textId="77777777" w:rsidTr="00835EAF">
        <w:tc>
          <w:tcPr>
            <w:tcW w:w="985" w:type="dxa"/>
          </w:tcPr>
          <w:p w14:paraId="15EAA66C" w14:textId="3AD606EE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5FF3727" w14:textId="3FD4B3A6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0AF3BCAC" w14:textId="5DFCC351" w:rsidR="00090A49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399BC5F" w14:textId="0347CF0B" w:rsidR="00090A4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E116066" w14:textId="77777777" w:rsidTr="00835EAF">
        <w:tc>
          <w:tcPr>
            <w:tcW w:w="985" w:type="dxa"/>
          </w:tcPr>
          <w:p w14:paraId="05075A10" w14:textId="44DDD65D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0616C9F2" w14:textId="0D7582C2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334DE9E2" w14:textId="7025FF3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4F1259F1" w14:textId="1ADC3752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F764471" w14:textId="77777777" w:rsidTr="00835EAF">
        <w:tc>
          <w:tcPr>
            <w:tcW w:w="985" w:type="dxa"/>
          </w:tcPr>
          <w:p w14:paraId="6A18E59A" w14:textId="7CBC469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582D2740" w14:textId="5DED848B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747A814" w14:textId="7C02B969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7307DB55" w14:textId="0D43076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87E603C" w14:textId="77777777" w:rsidTr="00835EAF">
        <w:tc>
          <w:tcPr>
            <w:tcW w:w="985" w:type="dxa"/>
          </w:tcPr>
          <w:p w14:paraId="46E7FF5C" w14:textId="0F8FE716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D3C3973" w14:textId="1EA0E6E0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1A74C021" w14:textId="1DC5D57A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BFB732E" w14:textId="5F7FC040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BDD7A33" w14:textId="77777777" w:rsidTr="00835EAF">
        <w:tc>
          <w:tcPr>
            <w:tcW w:w="985" w:type="dxa"/>
          </w:tcPr>
          <w:p w14:paraId="2078FD22" w14:textId="499B625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C93D619" w14:textId="69188635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E895845" w14:textId="6CE1A0F4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60C2B14" w14:textId="42FF3C2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39792B" w14:textId="77777777" w:rsidTr="00835EAF">
        <w:tc>
          <w:tcPr>
            <w:tcW w:w="985" w:type="dxa"/>
          </w:tcPr>
          <w:p w14:paraId="0B0055AE" w14:textId="26E89A97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26E3B626" w14:textId="447F66B3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08CFA3A7" w14:textId="6693C4AE" w:rsidR="009578C2" w:rsidRDefault="00E91F7A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20C5FAF6" w14:textId="54B47DE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03E47B5" w14:textId="77777777" w:rsidTr="00835EAF">
        <w:tc>
          <w:tcPr>
            <w:tcW w:w="985" w:type="dxa"/>
          </w:tcPr>
          <w:p w14:paraId="72ECF917" w14:textId="466FB23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81CDD5F" w14:textId="46150BD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6653C49" w14:textId="30746730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C68DE5" w14:textId="2B4E4AC1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782EEA" w14:textId="77777777" w:rsidTr="00835EAF">
        <w:tc>
          <w:tcPr>
            <w:tcW w:w="985" w:type="dxa"/>
          </w:tcPr>
          <w:p w14:paraId="192D8CF3" w14:textId="7CA770BA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0384FDA7" w14:textId="3E9C9D09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2003AC10" w14:textId="194139B7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47ECA4B9" w14:textId="7596870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030373C" w14:textId="77777777" w:rsidTr="00835EAF">
        <w:tc>
          <w:tcPr>
            <w:tcW w:w="985" w:type="dxa"/>
          </w:tcPr>
          <w:p w14:paraId="7D5E5C49" w14:textId="764FD3F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80768A3" w14:textId="6F842E5B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3F460277" w14:textId="3CF341BC" w:rsidR="009578C2" w:rsidRDefault="0013557C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7BD9737B" w14:textId="2AC82617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C60313" w14:textId="77777777" w:rsidTr="00835EAF">
        <w:tc>
          <w:tcPr>
            <w:tcW w:w="985" w:type="dxa"/>
          </w:tcPr>
          <w:p w14:paraId="32AC17D8" w14:textId="15FBD1C2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0F1B812E" w14:textId="78AACEE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2D376EAB" w14:textId="4BD03C13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29D6F5C" w14:textId="5B69F986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2C878AA7" w14:textId="77777777" w:rsidTr="00835EAF">
        <w:tc>
          <w:tcPr>
            <w:tcW w:w="985" w:type="dxa"/>
          </w:tcPr>
          <w:p w14:paraId="7252D608" w14:textId="0E9D7BB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EE9DF46" w14:textId="4AA115D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1D276FB3" w14:textId="20D0CA6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CF4F5D4" w14:textId="0B967A3A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4EF6011" w14:textId="77777777" w:rsidTr="00835EAF">
        <w:tc>
          <w:tcPr>
            <w:tcW w:w="985" w:type="dxa"/>
          </w:tcPr>
          <w:p w14:paraId="691DD03A" w14:textId="04F29D34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7CA28EC" w14:textId="6A85930E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6190B621" w14:textId="21675EA6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7A80C5F" w14:textId="26DBAFCE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7E276C6" w14:textId="77777777" w:rsidTr="00835EAF">
        <w:tc>
          <w:tcPr>
            <w:tcW w:w="985" w:type="dxa"/>
          </w:tcPr>
          <w:p w14:paraId="56FD8F0B" w14:textId="15A6C2A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58657D8C" w14:textId="3985301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488E5AEC" w14:textId="4591E201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842DB44" w14:textId="54F4362B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C43908" w14:textId="77777777" w:rsidTr="00835EAF">
        <w:tc>
          <w:tcPr>
            <w:tcW w:w="985" w:type="dxa"/>
          </w:tcPr>
          <w:p w14:paraId="1106EA1A" w14:textId="08981470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14FAF27" w14:textId="4D54B885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8FF3E7C" w14:textId="4637AA1F" w:rsidR="009578C2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730D1AA6" w14:textId="37CF02A3" w:rsidR="009578C2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7488371" w14:textId="77777777" w:rsidTr="00835EAF">
        <w:tc>
          <w:tcPr>
            <w:tcW w:w="985" w:type="dxa"/>
          </w:tcPr>
          <w:p w14:paraId="58C95C97" w14:textId="03E7311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10</w:t>
            </w:r>
          </w:p>
        </w:tc>
        <w:tc>
          <w:tcPr>
            <w:tcW w:w="1080" w:type="dxa"/>
          </w:tcPr>
          <w:p w14:paraId="3FF200B2" w14:textId="5751F05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0.9</w:t>
            </w:r>
          </w:p>
        </w:tc>
        <w:tc>
          <w:tcPr>
            <w:tcW w:w="1079" w:type="dxa"/>
          </w:tcPr>
          <w:p w14:paraId="42117F76" w14:textId="7D7DA53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53A0B1" w14:textId="1BA4FA17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CB340EF" w14:textId="77777777" w:rsidTr="00835EAF">
        <w:tc>
          <w:tcPr>
            <w:tcW w:w="985" w:type="dxa"/>
          </w:tcPr>
          <w:p w14:paraId="4A898A5F" w14:textId="63CEFBD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98E428B" w14:textId="169F8FD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19B94C8" w14:textId="025D075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48A77EAB" w14:textId="231AF3CA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B6C28FE" w14:textId="77777777" w:rsidTr="00835EAF">
        <w:tc>
          <w:tcPr>
            <w:tcW w:w="985" w:type="dxa"/>
          </w:tcPr>
          <w:p w14:paraId="56CA8F2D" w14:textId="2F6D81B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E3874B" w14:textId="1715796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ACA08D6" w14:textId="2DDE77C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3C1C33E" w14:textId="5C073F0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147C247" w14:textId="77777777" w:rsidTr="00835EAF">
        <w:tc>
          <w:tcPr>
            <w:tcW w:w="985" w:type="dxa"/>
          </w:tcPr>
          <w:p w14:paraId="2F72BD19" w14:textId="28F4FE7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5FCD2346" w14:textId="59D267C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5BCF214D" w14:textId="77E3391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43D5DE4" w14:textId="1D0A0E0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0C5E5F" w14:textId="77777777" w:rsidTr="00835EAF">
        <w:tc>
          <w:tcPr>
            <w:tcW w:w="985" w:type="dxa"/>
          </w:tcPr>
          <w:p w14:paraId="435803A4" w14:textId="02E3884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2908C10" w14:textId="6DEF4A6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1E5A015B" w14:textId="1005557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7DF2B4BB" w14:textId="25C88FD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B152180" w14:textId="77777777" w:rsidTr="00835EAF">
        <w:tc>
          <w:tcPr>
            <w:tcW w:w="985" w:type="dxa"/>
          </w:tcPr>
          <w:p w14:paraId="018DF2B0" w14:textId="54B30C1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DA3E836" w14:textId="73E36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541021C7" w14:textId="74FF335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9ECC383" w14:textId="1A41E8A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081589" w14:textId="77777777" w:rsidTr="00835EAF">
        <w:tc>
          <w:tcPr>
            <w:tcW w:w="985" w:type="dxa"/>
          </w:tcPr>
          <w:p w14:paraId="017BD317" w14:textId="7A2EFB5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065DBC6D" w14:textId="776D18E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5125560" w14:textId="2F60A60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3B62168E" w14:textId="6D87B43F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0270ED4E" w14:textId="77777777" w:rsidTr="00835EAF">
        <w:tc>
          <w:tcPr>
            <w:tcW w:w="985" w:type="dxa"/>
          </w:tcPr>
          <w:p w14:paraId="09B2FCD0" w14:textId="414C8AC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32996319" w14:textId="3073B12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417B7E03" w14:textId="616122D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99E2151" w14:textId="0A1AC3B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7311860" w14:textId="77777777" w:rsidTr="00835EAF">
        <w:tc>
          <w:tcPr>
            <w:tcW w:w="985" w:type="dxa"/>
          </w:tcPr>
          <w:p w14:paraId="63C07A71" w14:textId="3180FF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15</w:t>
            </w:r>
          </w:p>
        </w:tc>
        <w:tc>
          <w:tcPr>
            <w:tcW w:w="1080" w:type="dxa"/>
          </w:tcPr>
          <w:p w14:paraId="6A26290D" w14:textId="3CD9AF6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5501B60E" w14:textId="062AC5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3DB22B3A" w14:textId="3FD2C31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805F601" w14:textId="77777777" w:rsidTr="00835EAF">
        <w:tc>
          <w:tcPr>
            <w:tcW w:w="985" w:type="dxa"/>
          </w:tcPr>
          <w:p w14:paraId="6369AB44" w14:textId="77BB78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7DC3C46" w14:textId="6E07D54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</w:t>
            </w:r>
          </w:p>
        </w:tc>
        <w:tc>
          <w:tcPr>
            <w:tcW w:w="1079" w:type="dxa"/>
          </w:tcPr>
          <w:p w14:paraId="07012AD7" w14:textId="3D8EAD6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52D532AD" w14:textId="1393C02C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71E7F94" w14:textId="77777777" w:rsidTr="00835EAF">
        <w:tc>
          <w:tcPr>
            <w:tcW w:w="985" w:type="dxa"/>
          </w:tcPr>
          <w:p w14:paraId="12703621" w14:textId="7811309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5D95345" w14:textId="468243A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1.3</w:t>
            </w:r>
          </w:p>
        </w:tc>
        <w:tc>
          <w:tcPr>
            <w:tcW w:w="1079" w:type="dxa"/>
          </w:tcPr>
          <w:p w14:paraId="2D5C829E" w14:textId="0E6986F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510BA750" w14:textId="264017E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3F2E99E" w14:textId="77777777" w:rsidTr="00835EAF">
        <w:tc>
          <w:tcPr>
            <w:tcW w:w="985" w:type="dxa"/>
          </w:tcPr>
          <w:p w14:paraId="276A4CEF" w14:textId="78F948B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34162643" w14:textId="0E6740B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50C6985E" w14:textId="2A29805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DD01CEF" w14:textId="03E1AA13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083CAF" w14:textId="77777777" w:rsidTr="00835EAF">
        <w:tc>
          <w:tcPr>
            <w:tcW w:w="985" w:type="dxa"/>
          </w:tcPr>
          <w:p w14:paraId="0A98D601" w14:textId="0F0CBB0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456AA46" w14:textId="766EB6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BCF04F7" w14:textId="104A323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3FFE40C9" w14:textId="03465460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83FA80" w14:textId="77777777" w:rsidTr="00835EAF">
        <w:tc>
          <w:tcPr>
            <w:tcW w:w="985" w:type="dxa"/>
          </w:tcPr>
          <w:p w14:paraId="3198F0B5" w14:textId="372DD47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53571776" w14:textId="743DD75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4F2BDD30" w14:textId="037BF2B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60D153AD" w14:textId="3C1FA6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A0305FA" w14:textId="77777777" w:rsidTr="00835EAF">
        <w:tc>
          <w:tcPr>
            <w:tcW w:w="985" w:type="dxa"/>
          </w:tcPr>
          <w:p w14:paraId="496E16E9" w14:textId="71091A1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F71BBD1" w14:textId="053ACF2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693F0C3A" w14:textId="3C28F8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32C4FBF7" w14:textId="2545CB4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93872E0" w14:textId="77777777" w:rsidTr="00835EAF">
        <w:tc>
          <w:tcPr>
            <w:tcW w:w="985" w:type="dxa"/>
          </w:tcPr>
          <w:p w14:paraId="01CA2105" w14:textId="459BC8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7</w:t>
            </w:r>
          </w:p>
        </w:tc>
        <w:tc>
          <w:tcPr>
            <w:tcW w:w="1080" w:type="dxa"/>
          </w:tcPr>
          <w:p w14:paraId="42617E27" w14:textId="046C866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1.25</w:t>
            </w:r>
          </w:p>
        </w:tc>
        <w:tc>
          <w:tcPr>
            <w:tcW w:w="1079" w:type="dxa"/>
          </w:tcPr>
          <w:p w14:paraId="313186FF" w14:textId="526C126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414B389" w14:textId="0194B2B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B5CABD1" w14:textId="77777777" w:rsidTr="00835EAF">
        <w:tc>
          <w:tcPr>
            <w:tcW w:w="985" w:type="dxa"/>
          </w:tcPr>
          <w:p w14:paraId="4EBB28D6" w14:textId="01A7C941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D1A75FA" w14:textId="1CE065A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0.1</w:t>
            </w:r>
          </w:p>
        </w:tc>
        <w:tc>
          <w:tcPr>
            <w:tcW w:w="1079" w:type="dxa"/>
          </w:tcPr>
          <w:p w14:paraId="7B2CE8A9" w14:textId="67A99E5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04E68A84" w14:textId="409918B5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A80E119" w14:textId="77777777" w:rsidTr="00835EAF">
        <w:tc>
          <w:tcPr>
            <w:tcW w:w="985" w:type="dxa"/>
          </w:tcPr>
          <w:p w14:paraId="78AED9DA" w14:textId="6D48673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66E87A54" w14:textId="0DAD128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1.4</w:t>
            </w:r>
          </w:p>
        </w:tc>
        <w:tc>
          <w:tcPr>
            <w:tcW w:w="1079" w:type="dxa"/>
          </w:tcPr>
          <w:p w14:paraId="7FA9C559" w14:textId="43ACCB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F04E98F" w14:textId="4C55A5C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9D2EF39" w14:textId="77777777" w:rsidTr="00835EAF">
        <w:tc>
          <w:tcPr>
            <w:tcW w:w="985" w:type="dxa"/>
          </w:tcPr>
          <w:p w14:paraId="68EE59E8" w14:textId="0C30493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1AFC094D" w14:textId="3376290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51FD97A7" w14:textId="571023F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996" w:type="dxa"/>
          </w:tcPr>
          <w:p w14:paraId="08AFC2DB" w14:textId="0CC4C5C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E189BAD" w14:textId="77777777" w:rsidTr="00835EAF">
        <w:tc>
          <w:tcPr>
            <w:tcW w:w="985" w:type="dxa"/>
          </w:tcPr>
          <w:p w14:paraId="1F82197C" w14:textId="4119335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lastRenderedPageBreak/>
              <w:t>15</w:t>
            </w:r>
          </w:p>
        </w:tc>
        <w:tc>
          <w:tcPr>
            <w:tcW w:w="1080" w:type="dxa"/>
          </w:tcPr>
          <w:p w14:paraId="5D187FB0" w14:textId="7ED41F78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0.3</w:t>
            </w:r>
          </w:p>
        </w:tc>
        <w:tc>
          <w:tcPr>
            <w:tcW w:w="1079" w:type="dxa"/>
          </w:tcPr>
          <w:p w14:paraId="0FE77462" w14:textId="2AC830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3</w:t>
            </w:r>
          </w:p>
        </w:tc>
        <w:tc>
          <w:tcPr>
            <w:tcW w:w="996" w:type="dxa"/>
          </w:tcPr>
          <w:p w14:paraId="3D68873A" w14:textId="73E4A6B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668D3E6" w14:textId="77777777" w:rsidTr="00835EAF">
        <w:tc>
          <w:tcPr>
            <w:tcW w:w="985" w:type="dxa"/>
          </w:tcPr>
          <w:p w14:paraId="1B46314A" w14:textId="5E95FD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6EDD92C9" w14:textId="3B1F04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45551DFC" w14:textId="2FEC9E2E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6D6C14DA" w14:textId="25DC3CCE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18AF3D42" w14:textId="77777777" w:rsidTr="00835EAF">
        <w:tc>
          <w:tcPr>
            <w:tcW w:w="985" w:type="dxa"/>
          </w:tcPr>
          <w:p w14:paraId="074FF3C6" w14:textId="15CDBC8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5</w:t>
            </w:r>
          </w:p>
        </w:tc>
        <w:tc>
          <w:tcPr>
            <w:tcW w:w="1080" w:type="dxa"/>
          </w:tcPr>
          <w:p w14:paraId="2147A702" w14:textId="10C77A8A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4DEB46B" w14:textId="4FB4C9A3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7EBC4BA7" w14:textId="0D157698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B1F7B9E" w14:textId="77777777" w:rsidTr="00835EAF">
        <w:tc>
          <w:tcPr>
            <w:tcW w:w="985" w:type="dxa"/>
          </w:tcPr>
          <w:p w14:paraId="3105A2EC" w14:textId="41D641A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047FFE4" w14:textId="53A0802C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530A499" w14:textId="4F620B2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56274218" w14:textId="0B734AD6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6621849" w14:textId="77777777" w:rsidTr="00835EAF">
        <w:tc>
          <w:tcPr>
            <w:tcW w:w="985" w:type="dxa"/>
          </w:tcPr>
          <w:p w14:paraId="3E5489C3" w14:textId="6C4A7A3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4C35DA00" w14:textId="003E8332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1.5</w:t>
            </w:r>
          </w:p>
        </w:tc>
        <w:tc>
          <w:tcPr>
            <w:tcW w:w="1079" w:type="dxa"/>
          </w:tcPr>
          <w:p w14:paraId="48F91BE0" w14:textId="793BBD19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17AF2D1B" w14:textId="610AAE42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3DA91404" w14:textId="77777777" w:rsidTr="00835EAF">
        <w:tc>
          <w:tcPr>
            <w:tcW w:w="985" w:type="dxa"/>
          </w:tcPr>
          <w:p w14:paraId="703D0C3F" w14:textId="1A71BD2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710BAF31" w14:textId="1871BFD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0.7</w:t>
            </w:r>
          </w:p>
        </w:tc>
        <w:tc>
          <w:tcPr>
            <w:tcW w:w="1079" w:type="dxa"/>
          </w:tcPr>
          <w:p w14:paraId="684CD0A0" w14:textId="5ED9193B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996" w:type="dxa"/>
          </w:tcPr>
          <w:p w14:paraId="65EC84A1" w14:textId="71CC14DB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46B878F0" w14:textId="77777777" w:rsidTr="00835EAF">
        <w:tc>
          <w:tcPr>
            <w:tcW w:w="985" w:type="dxa"/>
          </w:tcPr>
          <w:p w14:paraId="241B0B90" w14:textId="2E046894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1080" w:type="dxa"/>
          </w:tcPr>
          <w:p w14:paraId="3C9756D3" w14:textId="7A2CC3F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0.6</w:t>
            </w:r>
          </w:p>
        </w:tc>
        <w:tc>
          <w:tcPr>
            <w:tcW w:w="1079" w:type="dxa"/>
          </w:tcPr>
          <w:p w14:paraId="14EAA962" w14:textId="2267B30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4</w:t>
            </w:r>
          </w:p>
        </w:tc>
        <w:tc>
          <w:tcPr>
            <w:tcW w:w="996" w:type="dxa"/>
          </w:tcPr>
          <w:p w14:paraId="0970C815" w14:textId="3D49119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658C1490" w14:textId="77777777" w:rsidTr="00835EAF">
        <w:tc>
          <w:tcPr>
            <w:tcW w:w="985" w:type="dxa"/>
          </w:tcPr>
          <w:p w14:paraId="40059198" w14:textId="49FDCFE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6</w:t>
            </w:r>
          </w:p>
        </w:tc>
        <w:tc>
          <w:tcPr>
            <w:tcW w:w="1080" w:type="dxa"/>
          </w:tcPr>
          <w:p w14:paraId="30AF3A5A" w14:textId="291D8080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0.5</w:t>
            </w:r>
          </w:p>
        </w:tc>
        <w:tc>
          <w:tcPr>
            <w:tcW w:w="1079" w:type="dxa"/>
          </w:tcPr>
          <w:p w14:paraId="4D5E6922" w14:textId="6BD76F16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39F42068" w14:textId="3733B2D4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A3A8133" w14:textId="77777777" w:rsidTr="00835EAF">
        <w:tc>
          <w:tcPr>
            <w:tcW w:w="985" w:type="dxa"/>
          </w:tcPr>
          <w:p w14:paraId="72D54E5A" w14:textId="117B5A9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16</w:t>
            </w:r>
          </w:p>
        </w:tc>
        <w:tc>
          <w:tcPr>
            <w:tcW w:w="1080" w:type="dxa"/>
          </w:tcPr>
          <w:p w14:paraId="7C2BCC00" w14:textId="4450381D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373E1F33" w14:textId="54858CC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996" w:type="dxa"/>
          </w:tcPr>
          <w:p w14:paraId="653FC376" w14:textId="55604FF9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531574D7" w14:textId="77777777" w:rsidTr="00835EAF">
        <w:tc>
          <w:tcPr>
            <w:tcW w:w="985" w:type="dxa"/>
          </w:tcPr>
          <w:p w14:paraId="28A3ECE3" w14:textId="79302C47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33C39090" w14:textId="481F8745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708DC4D1" w14:textId="7C95360F" w:rsidR="003C6A59" w:rsidRDefault="003C6A59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996" w:type="dxa"/>
          </w:tcPr>
          <w:p w14:paraId="09C48455" w14:textId="6AE8DEF1" w:rsidR="003C6A59" w:rsidRDefault="003C6A59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walk</w:t>
            </w:r>
          </w:p>
        </w:tc>
      </w:tr>
      <w:tr w:rsidR="00835EAF" w14:paraId="74015185" w14:textId="77777777" w:rsidTr="00835EAF">
        <w:tc>
          <w:tcPr>
            <w:tcW w:w="985" w:type="dxa"/>
          </w:tcPr>
          <w:p w14:paraId="4B58DC9A" w14:textId="1BFE5E3A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12</w:t>
            </w:r>
          </w:p>
        </w:tc>
        <w:tc>
          <w:tcPr>
            <w:tcW w:w="1080" w:type="dxa"/>
          </w:tcPr>
          <w:p w14:paraId="2B13E480" w14:textId="0871A693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0.2</w:t>
            </w:r>
          </w:p>
        </w:tc>
        <w:tc>
          <w:tcPr>
            <w:tcW w:w="1079" w:type="dxa"/>
          </w:tcPr>
          <w:p w14:paraId="3531D333" w14:textId="0B0FFE2B" w:rsidR="003C6A59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8</w:t>
            </w:r>
          </w:p>
        </w:tc>
        <w:tc>
          <w:tcPr>
            <w:tcW w:w="996" w:type="dxa"/>
          </w:tcPr>
          <w:p w14:paraId="5380170E" w14:textId="5CF37FC4" w:rsidR="003C6A59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C086ABD" w14:textId="77777777" w:rsidTr="00835EAF">
        <w:tc>
          <w:tcPr>
            <w:tcW w:w="985" w:type="dxa"/>
          </w:tcPr>
          <w:p w14:paraId="7714DD76" w14:textId="59F38DF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76810089" w14:textId="6F9AAE4C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2</w:t>
            </w:r>
          </w:p>
        </w:tc>
        <w:tc>
          <w:tcPr>
            <w:tcW w:w="1079" w:type="dxa"/>
          </w:tcPr>
          <w:p w14:paraId="4DFE6D99" w14:textId="1C1D8AD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34BF5ABA" w14:textId="7A43A978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0F27C2C1" w14:textId="77777777" w:rsidTr="00835EAF">
        <w:tc>
          <w:tcPr>
            <w:tcW w:w="985" w:type="dxa"/>
          </w:tcPr>
          <w:p w14:paraId="73D78C84" w14:textId="036724C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11</w:t>
            </w:r>
          </w:p>
        </w:tc>
        <w:tc>
          <w:tcPr>
            <w:tcW w:w="1080" w:type="dxa"/>
          </w:tcPr>
          <w:p w14:paraId="2F369B77" w14:textId="26F9D442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0.8</w:t>
            </w:r>
          </w:p>
        </w:tc>
        <w:tc>
          <w:tcPr>
            <w:tcW w:w="1079" w:type="dxa"/>
          </w:tcPr>
          <w:p w14:paraId="5CF6F347" w14:textId="5950C124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08DFDCD6" w14:textId="10C95E40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34A4BF52" w14:textId="77777777" w:rsidTr="00835EAF">
        <w:tc>
          <w:tcPr>
            <w:tcW w:w="985" w:type="dxa"/>
          </w:tcPr>
          <w:p w14:paraId="1CEA8556" w14:textId="2F4C7565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10</w:t>
            </w:r>
          </w:p>
        </w:tc>
        <w:tc>
          <w:tcPr>
            <w:tcW w:w="1080" w:type="dxa"/>
          </w:tcPr>
          <w:p w14:paraId="6C0A0443" w14:textId="23407DE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57527E3E" w14:textId="7C2AFB6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12C1ECC3" w14:textId="1831884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241EF67F" w14:textId="77777777" w:rsidTr="00835EAF">
        <w:tc>
          <w:tcPr>
            <w:tcW w:w="985" w:type="dxa"/>
          </w:tcPr>
          <w:p w14:paraId="08C62BB5" w14:textId="52E33230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13</w:t>
            </w:r>
          </w:p>
        </w:tc>
        <w:tc>
          <w:tcPr>
            <w:tcW w:w="1080" w:type="dxa"/>
          </w:tcPr>
          <w:p w14:paraId="358780EB" w14:textId="710943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1079" w:type="dxa"/>
          </w:tcPr>
          <w:p w14:paraId="2A6979C2" w14:textId="0B673E49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</w:t>
            </w:r>
          </w:p>
        </w:tc>
        <w:tc>
          <w:tcPr>
            <w:tcW w:w="996" w:type="dxa"/>
          </w:tcPr>
          <w:p w14:paraId="2B70DEC5" w14:textId="3F44F8A2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  <w:tr w:rsidR="00835EAF" w14:paraId="150373E8" w14:textId="77777777" w:rsidTr="00835EAF">
        <w:tc>
          <w:tcPr>
            <w:tcW w:w="985" w:type="dxa"/>
          </w:tcPr>
          <w:p w14:paraId="61AF206E" w14:textId="40824E6B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9</w:t>
            </w:r>
          </w:p>
        </w:tc>
        <w:tc>
          <w:tcPr>
            <w:tcW w:w="1080" w:type="dxa"/>
          </w:tcPr>
          <w:p w14:paraId="167C08C2" w14:textId="62072F1E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1.1</w:t>
            </w:r>
          </w:p>
        </w:tc>
        <w:tc>
          <w:tcPr>
            <w:tcW w:w="1079" w:type="dxa"/>
          </w:tcPr>
          <w:p w14:paraId="2F68CA6D" w14:textId="48A78058" w:rsidR="00835EAF" w:rsidRDefault="00835EAF" w:rsidP="00F21889">
            <w:pPr>
              <w:jc w:val="center"/>
              <w:rPr>
                <w:sz w:val="28"/>
                <w:szCs w:val="32"/>
              </w:rPr>
            </w:pPr>
            <w:r>
              <w:rPr>
                <w:sz w:val="28"/>
                <w:szCs w:val="32"/>
              </w:rPr>
              <w:t>0</w:t>
            </w:r>
          </w:p>
        </w:tc>
        <w:tc>
          <w:tcPr>
            <w:tcW w:w="996" w:type="dxa"/>
          </w:tcPr>
          <w:p w14:paraId="622A8A2B" w14:textId="54034295" w:rsidR="00835EAF" w:rsidRDefault="00835EAF" w:rsidP="00F21889">
            <w:pPr>
              <w:jc w:val="center"/>
              <w:rPr>
                <w:sz w:val="32"/>
                <w:szCs w:val="32"/>
              </w:rPr>
            </w:pPr>
            <w:r>
              <w:rPr>
                <w:sz w:val="32"/>
                <w:szCs w:val="32"/>
              </w:rPr>
              <w:t>cycle</w:t>
            </w:r>
          </w:p>
        </w:tc>
      </w:tr>
    </w:tbl>
    <w:p w14:paraId="7453DAE8" w14:textId="77777777" w:rsidR="00835EAF" w:rsidRDefault="00835EAF" w:rsidP="0000386C">
      <w:pPr>
        <w:rPr>
          <w:sz w:val="32"/>
          <w:szCs w:val="32"/>
        </w:rPr>
        <w:sectPr w:rsidR="00835EAF" w:rsidSect="00835EAF">
          <w:type w:val="continuous"/>
          <w:pgSz w:w="11900" w:h="16840"/>
          <w:pgMar w:top="1440" w:right="1440" w:bottom="1440" w:left="1440" w:header="720" w:footer="720" w:gutter="0"/>
          <w:cols w:num="2" w:space="720"/>
          <w:docGrid w:linePitch="360"/>
        </w:sectPr>
      </w:pPr>
    </w:p>
    <w:p w14:paraId="20B6AC30" w14:textId="37C3F9D3" w:rsidR="005F5D9E" w:rsidRPr="005F5D9E" w:rsidRDefault="005F5D9E" w:rsidP="0000386C">
      <w:pPr>
        <w:rPr>
          <w:sz w:val="32"/>
          <w:szCs w:val="32"/>
        </w:rPr>
      </w:pPr>
    </w:p>
    <w:sectPr w:rsidR="005F5D9E" w:rsidRPr="005F5D9E" w:rsidSect="00835EAF">
      <w:type w:val="continuous"/>
      <w:pgSz w:w="11900" w:h="16840"/>
      <w:pgMar w:top="1440" w:right="1440" w:bottom="1440" w:left="1440" w:header="720" w:footer="720" w:gutter="0"/>
      <w:cols w:space="720"/>
      <w:docGrid w:linePitch="360"/>
    </w:sectPr>
  </w:body>
</w:document>
</file>

<file path=word/endnotes.xml><?xml version="1.0" encoding="utf-8"?>
<w:end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endnote w:type="separator" w:id="-1">
    <w:p w14:paraId="6DD16298" w14:textId="77777777" w:rsidR="00177DB5" w:rsidRDefault="00177DB5" w:rsidP="00F82390">
      <w:r>
        <w:separator/>
      </w:r>
    </w:p>
  </w:endnote>
  <w:endnote w:type="continuationSeparator" w:id="0">
    <w:p w14:paraId="32D0C4B5" w14:textId="77777777" w:rsidR="00177DB5" w:rsidRDefault="00177DB5" w:rsidP="00F82390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Times New Roman">
    <w:panose1 w:val="02020603050405020304"/>
    <w:charset w:val="00"/>
    <w:family w:val="auto"/>
    <w:pitch w:val="variable"/>
    <w:sig w:usb0="00000003" w:usb1="00000000" w:usb2="00000000" w:usb3="00000000" w:csb0="00000001" w:csb1="00000000"/>
  </w:font>
  <w:font w:name="Calibri">
    <w:panose1 w:val="020F0502020204030204"/>
    <w:charset w:val="00"/>
    <w:family w:val="auto"/>
    <w:pitch w:val="variable"/>
    <w:sig w:usb0="E10002FF" w:usb1="4000ACFF" w:usb2="00000009" w:usb3="00000000" w:csb0="0000019F" w:csb1="00000000"/>
  </w:font>
  <w:font w:name="新細明體">
    <w:panose1 w:val="02020500000000000000"/>
    <w:charset w:val="51"/>
    <w:family w:val="auto"/>
    <w:pitch w:val="variable"/>
    <w:sig w:usb0="A00002FF" w:usb1="28CFFCFA" w:usb2="00000016" w:usb3="00000000" w:csb0="00100001" w:csb1="00000000"/>
  </w:font>
  <w:font w:name="Garamond">
    <w:panose1 w:val="02020404030301010803"/>
    <w:charset w:val="00"/>
    <w:family w:val="auto"/>
    <w:pitch w:val="variable"/>
    <w:sig w:usb0="00000003" w:usb1="00000000" w:usb2="00000000" w:usb3="00000000" w:csb0="00000001" w:csb1="00000000"/>
  </w:font>
  <w:font w:name="Arial">
    <w:panose1 w:val="020B0604020202020204"/>
    <w:charset w:val="00"/>
    <w:family w:val="auto"/>
    <w:pitch w:val="variable"/>
    <w:sig w:usb0="00000003" w:usb1="00000000" w:usb2="00000000" w:usb3="00000000" w:csb0="00000001" w:csb1="00000000"/>
  </w:font>
  <w:font w:name="Calibri Light">
    <w:panose1 w:val="020F0302020204030204"/>
    <w:charset w:val="00"/>
    <w:family w:val="auto"/>
    <w:pitch w:val="variable"/>
    <w:sig w:usb0="A00002EF" w:usb1="4000207B" w:usb2="00000000" w:usb3="00000000" w:csb0="0000009F" w:csb1="00000000"/>
  </w:font>
</w:fonts>
</file>

<file path=word/footer1.xml><?xml version="1.0" encoding="utf-8"?>
<w:ftr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p w14:paraId="75C3CA61" w14:textId="0FC8CB07" w:rsidR="001B26B2" w:rsidRDefault="001B26B2" w:rsidP="00B174AF">
    <w:pPr>
      <w:pStyle w:val="a4"/>
      <w:tabs>
        <w:tab w:val="clear" w:pos="9026"/>
        <w:tab w:val="right" w:pos="10350"/>
      </w:tabs>
    </w:pPr>
    <w:r>
      <w:rPr>
        <w:rFonts w:ascii="Times New Roman" w:hAnsi="Times New Roman" w:cs="Times New Roman"/>
      </w:rPr>
      <w:t xml:space="preserve">Page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PAGE </w:instrText>
    </w:r>
    <w:r>
      <w:rPr>
        <w:rFonts w:ascii="Times New Roman" w:hAnsi="Times New Roman" w:cs="Times New Roman"/>
      </w:rPr>
      <w:fldChar w:fldCharType="separate"/>
    </w:r>
    <w:r w:rsidR="00D2372E">
      <w:rPr>
        <w:rFonts w:ascii="Times New Roman" w:hAnsi="Times New Roman" w:cs="Times New Roman"/>
        <w:noProof/>
      </w:rPr>
      <w:t>7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 xml:space="preserve"> of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NUMPAGES </w:instrText>
    </w:r>
    <w:r>
      <w:rPr>
        <w:rFonts w:ascii="Times New Roman" w:hAnsi="Times New Roman" w:cs="Times New Roman"/>
      </w:rPr>
      <w:fldChar w:fldCharType="separate"/>
    </w:r>
    <w:r w:rsidR="00D2372E">
      <w:rPr>
        <w:rFonts w:ascii="Times New Roman" w:hAnsi="Times New Roman" w:cs="Times New Roman"/>
        <w:noProof/>
      </w:rPr>
      <w:t>12</w:t>
    </w:r>
    <w:r>
      <w:rPr>
        <w:rFonts w:ascii="Times New Roman" w:hAnsi="Times New Roman" w:cs="Times New Roman"/>
      </w:rPr>
      <w:fldChar w:fldCharType="end"/>
    </w:r>
    <w:r>
      <w:rPr>
        <w:rFonts w:ascii="Times New Roman" w:hAnsi="Times New Roman" w:cs="Times New Roman"/>
      </w:rPr>
      <w:tab/>
    </w:r>
    <w:r>
      <w:rPr>
        <w:rFonts w:ascii="Times New Roman" w:hAnsi="Times New Roman" w:cs="Times New Roman"/>
      </w:rPr>
      <w:tab/>
      <w:t xml:space="preserve">Last updated: </w:t>
    </w:r>
    <w:r>
      <w:rPr>
        <w:rFonts w:ascii="Times New Roman" w:hAnsi="Times New Roman" w:cs="Times New Roman"/>
      </w:rPr>
      <w:fldChar w:fldCharType="begin"/>
    </w:r>
    <w:r>
      <w:rPr>
        <w:rFonts w:ascii="Times New Roman" w:hAnsi="Times New Roman" w:cs="Times New Roman"/>
      </w:rPr>
      <w:instrText xml:space="preserve"> DATE \@ "d MMMM yyyy" </w:instrText>
    </w:r>
    <w:r>
      <w:rPr>
        <w:rFonts w:ascii="Times New Roman" w:hAnsi="Times New Roman" w:cs="Times New Roman"/>
      </w:rPr>
      <w:fldChar w:fldCharType="separate"/>
    </w:r>
    <w:ins w:id="6" w:author="Chen Aline" w:date="2018-12-19T09:52:00Z">
      <w:r w:rsidR="00EF40A6">
        <w:rPr>
          <w:rFonts w:ascii="Times New Roman" w:hAnsi="Times New Roman" w:cs="Times New Roman"/>
          <w:noProof/>
        </w:rPr>
        <w:t>19 December 2018</w:t>
      </w:r>
    </w:ins>
    <w:del w:id="7" w:author="Chen Aline" w:date="2018-12-19T09:52:00Z">
      <w:r w:rsidDel="00EF40A6">
        <w:rPr>
          <w:rFonts w:ascii="Times New Roman" w:hAnsi="Times New Roman" w:cs="Times New Roman"/>
          <w:noProof/>
        </w:rPr>
        <w:delText>17 December 2018</w:delText>
      </w:r>
    </w:del>
    <w:r>
      <w:rPr>
        <w:rFonts w:ascii="Times New Roman" w:hAnsi="Times New Roman" w:cs="Times New Roman"/>
      </w:rPr>
      <w:fldChar w:fldCharType="end"/>
    </w:r>
  </w:p>
</w:ftr>
</file>

<file path=word/footnotes.xml><?xml version="1.0" encoding="utf-8"?>
<w:footnot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footnote w:type="separator" w:id="-1">
    <w:p w14:paraId="68B1F19C" w14:textId="77777777" w:rsidR="00177DB5" w:rsidRDefault="00177DB5" w:rsidP="00F82390">
      <w:r>
        <w:separator/>
      </w:r>
    </w:p>
  </w:footnote>
  <w:footnote w:type="continuationSeparator" w:id="0">
    <w:p w14:paraId="3F5F7B03" w14:textId="77777777" w:rsidR="00177DB5" w:rsidRDefault="00177DB5" w:rsidP="00F82390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73613390"/>
    <w:multiLevelType w:val="hybridMultilevel"/>
    <w:tmpl w:val="09741492"/>
    <w:lvl w:ilvl="0" w:tplc="7CD8CF0A">
      <w:start w:val="1"/>
      <w:numFmt w:val="decimal"/>
      <w:lvlText w:val="%1."/>
      <w:lvlJc w:val="left"/>
      <w:pPr>
        <w:ind w:left="720" w:hanging="360"/>
      </w:pPr>
      <w:rPr>
        <w:rFonts w:hint="default"/>
        <w:b/>
        <w:i w:val="0"/>
        <w:color w:val="385623" w:themeColor="accent6" w:themeShade="80"/>
        <w:sz w:val="48"/>
      </w:rPr>
    </w:lvl>
    <w:lvl w:ilvl="1" w:tplc="08090019">
      <w:start w:val="1"/>
      <w:numFmt w:val="lowerLetter"/>
      <w:lvlText w:val="%2."/>
      <w:lvlJc w:val="left"/>
      <w:pPr>
        <w:ind w:left="1440" w:hanging="360"/>
      </w:pPr>
    </w:lvl>
    <w:lvl w:ilvl="2" w:tplc="0809001B" w:tentative="1">
      <w:start w:val="1"/>
      <w:numFmt w:val="lowerRoman"/>
      <w:lvlText w:val="%3."/>
      <w:lvlJc w:val="right"/>
      <w:pPr>
        <w:ind w:left="2160" w:hanging="180"/>
      </w:pPr>
    </w:lvl>
    <w:lvl w:ilvl="3" w:tplc="0809000F" w:tentative="1">
      <w:start w:val="1"/>
      <w:numFmt w:val="decimal"/>
      <w:lvlText w:val="%4."/>
      <w:lvlJc w:val="left"/>
      <w:pPr>
        <w:ind w:left="2880" w:hanging="360"/>
      </w:pPr>
    </w:lvl>
    <w:lvl w:ilvl="4" w:tplc="08090019" w:tentative="1">
      <w:start w:val="1"/>
      <w:numFmt w:val="lowerLetter"/>
      <w:lvlText w:val="%5."/>
      <w:lvlJc w:val="left"/>
      <w:pPr>
        <w:ind w:left="3600" w:hanging="360"/>
      </w:pPr>
    </w:lvl>
    <w:lvl w:ilvl="5" w:tplc="0809001B" w:tentative="1">
      <w:start w:val="1"/>
      <w:numFmt w:val="lowerRoman"/>
      <w:lvlText w:val="%6."/>
      <w:lvlJc w:val="right"/>
      <w:pPr>
        <w:ind w:left="4320" w:hanging="180"/>
      </w:pPr>
    </w:lvl>
    <w:lvl w:ilvl="6" w:tplc="0809000F" w:tentative="1">
      <w:start w:val="1"/>
      <w:numFmt w:val="decimal"/>
      <w:lvlText w:val="%7."/>
      <w:lvlJc w:val="left"/>
      <w:pPr>
        <w:ind w:left="5040" w:hanging="360"/>
      </w:pPr>
    </w:lvl>
    <w:lvl w:ilvl="7" w:tplc="08090019" w:tentative="1">
      <w:start w:val="1"/>
      <w:numFmt w:val="lowerLetter"/>
      <w:lvlText w:val="%8."/>
      <w:lvlJc w:val="left"/>
      <w:pPr>
        <w:ind w:left="5760" w:hanging="360"/>
      </w:pPr>
    </w:lvl>
    <w:lvl w:ilvl="8" w:tplc="0809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</w:numbering>
</file>

<file path=word/people.xml><?xml version="1.0" encoding="utf-8"?>
<w15:people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id="http://schemas.microsoft.com/office/word/2016/wordml/cid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p14">
  <w15:person w15:author="Sung-Shine Lee">
    <w15:presenceInfo w15:providerId="AD" w15:userId="S::s469lee@uwaterloo.ca::1ac6e247-52ca-4568-8c2d-90ddabaee709"/>
  </w15:person>
</w15:people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7"/>
  <w:bordersDoNotSurroundHeader/>
  <w:bordersDoNotSurroundFooter/>
  <w:proofState w:spelling="clean" w:grammar="clean"/>
  <w:revisionView w:markup="0"/>
  <w:trackRevisions/>
  <w:defaultTabStop w:val="720"/>
  <w:drawingGridHorizontalSpacing w:val="120"/>
  <w:displayHorizontalDrawingGridEvery w:val="2"/>
  <w:displayVerticalDrawingGridEvery w:val="2"/>
  <w:characterSpacingControl w:val="doNotCompress"/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F82390"/>
    <w:rsid w:val="00001080"/>
    <w:rsid w:val="000019A9"/>
    <w:rsid w:val="0000386C"/>
    <w:rsid w:val="0000474B"/>
    <w:rsid w:val="0001188E"/>
    <w:rsid w:val="000202AC"/>
    <w:rsid w:val="00023A61"/>
    <w:rsid w:val="00023CD4"/>
    <w:rsid w:val="000254AE"/>
    <w:rsid w:val="00031DB8"/>
    <w:rsid w:val="00032CD8"/>
    <w:rsid w:val="000560E0"/>
    <w:rsid w:val="00061680"/>
    <w:rsid w:val="000724DF"/>
    <w:rsid w:val="000724FB"/>
    <w:rsid w:val="000727CB"/>
    <w:rsid w:val="00086DCA"/>
    <w:rsid w:val="00090A49"/>
    <w:rsid w:val="000927A7"/>
    <w:rsid w:val="00092B43"/>
    <w:rsid w:val="0009668B"/>
    <w:rsid w:val="000C34C2"/>
    <w:rsid w:val="000C42DB"/>
    <w:rsid w:val="000C49FC"/>
    <w:rsid w:val="000C503F"/>
    <w:rsid w:val="000C511D"/>
    <w:rsid w:val="000C536C"/>
    <w:rsid w:val="000C5DE5"/>
    <w:rsid w:val="000D1F4D"/>
    <w:rsid w:val="000D4D7F"/>
    <w:rsid w:val="000D61F5"/>
    <w:rsid w:val="000E7954"/>
    <w:rsid w:val="000F4710"/>
    <w:rsid w:val="000F6DB1"/>
    <w:rsid w:val="00101920"/>
    <w:rsid w:val="00115381"/>
    <w:rsid w:val="00116ABF"/>
    <w:rsid w:val="0011755C"/>
    <w:rsid w:val="00120DBA"/>
    <w:rsid w:val="00130BC2"/>
    <w:rsid w:val="001319BC"/>
    <w:rsid w:val="0013557C"/>
    <w:rsid w:val="0013729B"/>
    <w:rsid w:val="00152FD3"/>
    <w:rsid w:val="00156C60"/>
    <w:rsid w:val="001606D3"/>
    <w:rsid w:val="001608B9"/>
    <w:rsid w:val="00161144"/>
    <w:rsid w:val="00167119"/>
    <w:rsid w:val="0017204A"/>
    <w:rsid w:val="00177DB5"/>
    <w:rsid w:val="001848D8"/>
    <w:rsid w:val="00185721"/>
    <w:rsid w:val="001868D7"/>
    <w:rsid w:val="00191E4F"/>
    <w:rsid w:val="001944C3"/>
    <w:rsid w:val="001B0679"/>
    <w:rsid w:val="001B26B2"/>
    <w:rsid w:val="001D63FA"/>
    <w:rsid w:val="001E05A9"/>
    <w:rsid w:val="001E5AF5"/>
    <w:rsid w:val="001F0A1D"/>
    <w:rsid w:val="001F4D69"/>
    <w:rsid w:val="002077F9"/>
    <w:rsid w:val="00207CA1"/>
    <w:rsid w:val="002148DE"/>
    <w:rsid w:val="00230BCF"/>
    <w:rsid w:val="0023380E"/>
    <w:rsid w:val="002366DC"/>
    <w:rsid w:val="002404AC"/>
    <w:rsid w:val="002477C2"/>
    <w:rsid w:val="00247F0B"/>
    <w:rsid w:val="00250B3A"/>
    <w:rsid w:val="0025497A"/>
    <w:rsid w:val="00273D18"/>
    <w:rsid w:val="002745D9"/>
    <w:rsid w:val="002A0495"/>
    <w:rsid w:val="002C3301"/>
    <w:rsid w:val="002C5902"/>
    <w:rsid w:val="002C6012"/>
    <w:rsid w:val="002E55EF"/>
    <w:rsid w:val="003126AF"/>
    <w:rsid w:val="00312AAF"/>
    <w:rsid w:val="003162DE"/>
    <w:rsid w:val="0031734F"/>
    <w:rsid w:val="0033759C"/>
    <w:rsid w:val="00340D07"/>
    <w:rsid w:val="00341A86"/>
    <w:rsid w:val="00347CCB"/>
    <w:rsid w:val="00352D79"/>
    <w:rsid w:val="00366EAB"/>
    <w:rsid w:val="00372039"/>
    <w:rsid w:val="00384420"/>
    <w:rsid w:val="00386D59"/>
    <w:rsid w:val="00387A8C"/>
    <w:rsid w:val="00391C25"/>
    <w:rsid w:val="00397DC7"/>
    <w:rsid w:val="003A425B"/>
    <w:rsid w:val="003C6A59"/>
    <w:rsid w:val="003E17D1"/>
    <w:rsid w:val="003E2196"/>
    <w:rsid w:val="003E732A"/>
    <w:rsid w:val="003F3952"/>
    <w:rsid w:val="00410EF9"/>
    <w:rsid w:val="00413816"/>
    <w:rsid w:val="004267EA"/>
    <w:rsid w:val="0043080A"/>
    <w:rsid w:val="00445A9E"/>
    <w:rsid w:val="004461EE"/>
    <w:rsid w:val="00451FC0"/>
    <w:rsid w:val="004521A5"/>
    <w:rsid w:val="00454B4C"/>
    <w:rsid w:val="004659D3"/>
    <w:rsid w:val="00487753"/>
    <w:rsid w:val="0048788C"/>
    <w:rsid w:val="00490B14"/>
    <w:rsid w:val="004979B6"/>
    <w:rsid w:val="004A112B"/>
    <w:rsid w:val="004A463A"/>
    <w:rsid w:val="004A62EC"/>
    <w:rsid w:val="004A774F"/>
    <w:rsid w:val="004B4CE1"/>
    <w:rsid w:val="004C0B59"/>
    <w:rsid w:val="004C239B"/>
    <w:rsid w:val="004E244D"/>
    <w:rsid w:val="004E74C1"/>
    <w:rsid w:val="004F1D88"/>
    <w:rsid w:val="004F3E35"/>
    <w:rsid w:val="0050141D"/>
    <w:rsid w:val="0051377D"/>
    <w:rsid w:val="00516A34"/>
    <w:rsid w:val="00520351"/>
    <w:rsid w:val="00536743"/>
    <w:rsid w:val="00537A53"/>
    <w:rsid w:val="0055360B"/>
    <w:rsid w:val="0056442D"/>
    <w:rsid w:val="00566174"/>
    <w:rsid w:val="005737BB"/>
    <w:rsid w:val="00587881"/>
    <w:rsid w:val="005B37D1"/>
    <w:rsid w:val="005B676D"/>
    <w:rsid w:val="005C01F5"/>
    <w:rsid w:val="005C0201"/>
    <w:rsid w:val="005C51EB"/>
    <w:rsid w:val="005E4DC3"/>
    <w:rsid w:val="005F544B"/>
    <w:rsid w:val="005F56B2"/>
    <w:rsid w:val="005F5D9E"/>
    <w:rsid w:val="00604260"/>
    <w:rsid w:val="00610D47"/>
    <w:rsid w:val="00614FB3"/>
    <w:rsid w:val="00620C9B"/>
    <w:rsid w:val="006273D9"/>
    <w:rsid w:val="006301DF"/>
    <w:rsid w:val="00632BBA"/>
    <w:rsid w:val="006450B7"/>
    <w:rsid w:val="00647AC3"/>
    <w:rsid w:val="0065079B"/>
    <w:rsid w:val="006638F5"/>
    <w:rsid w:val="0066410F"/>
    <w:rsid w:val="00665915"/>
    <w:rsid w:val="006812AE"/>
    <w:rsid w:val="006839BC"/>
    <w:rsid w:val="00686727"/>
    <w:rsid w:val="006A3A75"/>
    <w:rsid w:val="006B2DA4"/>
    <w:rsid w:val="006B58C7"/>
    <w:rsid w:val="006C3CE8"/>
    <w:rsid w:val="006C56B4"/>
    <w:rsid w:val="006C5982"/>
    <w:rsid w:val="006C7EEB"/>
    <w:rsid w:val="006D285A"/>
    <w:rsid w:val="006F33CB"/>
    <w:rsid w:val="006F4F65"/>
    <w:rsid w:val="00716966"/>
    <w:rsid w:val="007176B2"/>
    <w:rsid w:val="007225C7"/>
    <w:rsid w:val="007306BC"/>
    <w:rsid w:val="00731986"/>
    <w:rsid w:val="00732F98"/>
    <w:rsid w:val="00733205"/>
    <w:rsid w:val="00747916"/>
    <w:rsid w:val="00750F43"/>
    <w:rsid w:val="00752D9D"/>
    <w:rsid w:val="007542F8"/>
    <w:rsid w:val="00760A2C"/>
    <w:rsid w:val="00760E90"/>
    <w:rsid w:val="00761C7B"/>
    <w:rsid w:val="0076621F"/>
    <w:rsid w:val="00767345"/>
    <w:rsid w:val="00776270"/>
    <w:rsid w:val="00786FA3"/>
    <w:rsid w:val="00790D60"/>
    <w:rsid w:val="0079300E"/>
    <w:rsid w:val="007941CE"/>
    <w:rsid w:val="0079464E"/>
    <w:rsid w:val="007A4718"/>
    <w:rsid w:val="007A6BDA"/>
    <w:rsid w:val="007C7D47"/>
    <w:rsid w:val="007D3137"/>
    <w:rsid w:val="007D337F"/>
    <w:rsid w:val="007F2A3B"/>
    <w:rsid w:val="007F3980"/>
    <w:rsid w:val="007F4646"/>
    <w:rsid w:val="007F7FB0"/>
    <w:rsid w:val="00811B7A"/>
    <w:rsid w:val="00824029"/>
    <w:rsid w:val="0082596E"/>
    <w:rsid w:val="0083594D"/>
    <w:rsid w:val="00835EAF"/>
    <w:rsid w:val="008364EE"/>
    <w:rsid w:val="00844754"/>
    <w:rsid w:val="008464F3"/>
    <w:rsid w:val="0085557F"/>
    <w:rsid w:val="008800DA"/>
    <w:rsid w:val="00894C59"/>
    <w:rsid w:val="008A01B7"/>
    <w:rsid w:val="008A2866"/>
    <w:rsid w:val="008A4332"/>
    <w:rsid w:val="008A6A7B"/>
    <w:rsid w:val="008B4B16"/>
    <w:rsid w:val="008B753B"/>
    <w:rsid w:val="008C1041"/>
    <w:rsid w:val="008C41C4"/>
    <w:rsid w:val="008C7DE4"/>
    <w:rsid w:val="008E18EF"/>
    <w:rsid w:val="008E5456"/>
    <w:rsid w:val="008E63CB"/>
    <w:rsid w:val="008E7A3A"/>
    <w:rsid w:val="008F05A9"/>
    <w:rsid w:val="008F4454"/>
    <w:rsid w:val="0092505D"/>
    <w:rsid w:val="009303DC"/>
    <w:rsid w:val="009332CC"/>
    <w:rsid w:val="00947EC6"/>
    <w:rsid w:val="00955E00"/>
    <w:rsid w:val="009578C2"/>
    <w:rsid w:val="00963A29"/>
    <w:rsid w:val="00973F15"/>
    <w:rsid w:val="00974955"/>
    <w:rsid w:val="00981888"/>
    <w:rsid w:val="00997F29"/>
    <w:rsid w:val="009A353E"/>
    <w:rsid w:val="009D03F2"/>
    <w:rsid w:val="009E3EA1"/>
    <w:rsid w:val="009E77BF"/>
    <w:rsid w:val="009E7CF6"/>
    <w:rsid w:val="009F464C"/>
    <w:rsid w:val="009F7EB1"/>
    <w:rsid w:val="00A0086C"/>
    <w:rsid w:val="00A10ADA"/>
    <w:rsid w:val="00A10DCB"/>
    <w:rsid w:val="00A13F48"/>
    <w:rsid w:val="00A24064"/>
    <w:rsid w:val="00A35528"/>
    <w:rsid w:val="00A55FCF"/>
    <w:rsid w:val="00A57286"/>
    <w:rsid w:val="00A6051E"/>
    <w:rsid w:val="00A611EC"/>
    <w:rsid w:val="00A61436"/>
    <w:rsid w:val="00A6271C"/>
    <w:rsid w:val="00A669B2"/>
    <w:rsid w:val="00A7071E"/>
    <w:rsid w:val="00A86C33"/>
    <w:rsid w:val="00A968A2"/>
    <w:rsid w:val="00A9736C"/>
    <w:rsid w:val="00A97ECC"/>
    <w:rsid w:val="00AA28CF"/>
    <w:rsid w:val="00AD680D"/>
    <w:rsid w:val="00AF1F56"/>
    <w:rsid w:val="00B0101E"/>
    <w:rsid w:val="00B14B32"/>
    <w:rsid w:val="00B161BD"/>
    <w:rsid w:val="00B174AF"/>
    <w:rsid w:val="00B25414"/>
    <w:rsid w:val="00B30FF9"/>
    <w:rsid w:val="00B35695"/>
    <w:rsid w:val="00B63375"/>
    <w:rsid w:val="00B77218"/>
    <w:rsid w:val="00B84E39"/>
    <w:rsid w:val="00B907AF"/>
    <w:rsid w:val="00B968AB"/>
    <w:rsid w:val="00BA1758"/>
    <w:rsid w:val="00BC1206"/>
    <w:rsid w:val="00BC1AE1"/>
    <w:rsid w:val="00BC762E"/>
    <w:rsid w:val="00BD2771"/>
    <w:rsid w:val="00BE48A4"/>
    <w:rsid w:val="00BE6770"/>
    <w:rsid w:val="00BF3060"/>
    <w:rsid w:val="00C40240"/>
    <w:rsid w:val="00C775D7"/>
    <w:rsid w:val="00C77B17"/>
    <w:rsid w:val="00C84E6F"/>
    <w:rsid w:val="00C86401"/>
    <w:rsid w:val="00CA1024"/>
    <w:rsid w:val="00CA3575"/>
    <w:rsid w:val="00CA71D8"/>
    <w:rsid w:val="00CB118E"/>
    <w:rsid w:val="00CB3B11"/>
    <w:rsid w:val="00CB5633"/>
    <w:rsid w:val="00CC6DC8"/>
    <w:rsid w:val="00D02EEE"/>
    <w:rsid w:val="00D07A12"/>
    <w:rsid w:val="00D120BC"/>
    <w:rsid w:val="00D2372E"/>
    <w:rsid w:val="00D24466"/>
    <w:rsid w:val="00D25A4C"/>
    <w:rsid w:val="00D327F5"/>
    <w:rsid w:val="00D35828"/>
    <w:rsid w:val="00D413E1"/>
    <w:rsid w:val="00D436A8"/>
    <w:rsid w:val="00D46190"/>
    <w:rsid w:val="00D475FF"/>
    <w:rsid w:val="00D51495"/>
    <w:rsid w:val="00D54F24"/>
    <w:rsid w:val="00D658B8"/>
    <w:rsid w:val="00D74E57"/>
    <w:rsid w:val="00D7701C"/>
    <w:rsid w:val="00D94157"/>
    <w:rsid w:val="00DA16C9"/>
    <w:rsid w:val="00DA6A2D"/>
    <w:rsid w:val="00DB1C95"/>
    <w:rsid w:val="00DB6A2D"/>
    <w:rsid w:val="00DB730D"/>
    <w:rsid w:val="00DD7C27"/>
    <w:rsid w:val="00DE2D22"/>
    <w:rsid w:val="00DE7BB8"/>
    <w:rsid w:val="00E01970"/>
    <w:rsid w:val="00E0595D"/>
    <w:rsid w:val="00E16C45"/>
    <w:rsid w:val="00E43C16"/>
    <w:rsid w:val="00E45D7E"/>
    <w:rsid w:val="00E472E2"/>
    <w:rsid w:val="00E57E05"/>
    <w:rsid w:val="00E60B58"/>
    <w:rsid w:val="00E679AD"/>
    <w:rsid w:val="00E84827"/>
    <w:rsid w:val="00E91F7A"/>
    <w:rsid w:val="00E92FAF"/>
    <w:rsid w:val="00E945E6"/>
    <w:rsid w:val="00EA67C0"/>
    <w:rsid w:val="00EC1117"/>
    <w:rsid w:val="00EC565C"/>
    <w:rsid w:val="00ED6E67"/>
    <w:rsid w:val="00EE4A05"/>
    <w:rsid w:val="00EF02A8"/>
    <w:rsid w:val="00EF40A6"/>
    <w:rsid w:val="00EF5B62"/>
    <w:rsid w:val="00EF5F6C"/>
    <w:rsid w:val="00EF77BE"/>
    <w:rsid w:val="00F10626"/>
    <w:rsid w:val="00F107CD"/>
    <w:rsid w:val="00F17F4E"/>
    <w:rsid w:val="00F21889"/>
    <w:rsid w:val="00F23DE7"/>
    <w:rsid w:val="00F30503"/>
    <w:rsid w:val="00F33079"/>
    <w:rsid w:val="00F51E4D"/>
    <w:rsid w:val="00F60150"/>
    <w:rsid w:val="00F63B9A"/>
    <w:rsid w:val="00F72669"/>
    <w:rsid w:val="00F74BBD"/>
    <w:rsid w:val="00F80F9B"/>
    <w:rsid w:val="00F82390"/>
    <w:rsid w:val="00F90730"/>
    <w:rsid w:val="00F91105"/>
    <w:rsid w:val="00FB2E7E"/>
    <w:rsid w:val="00FB4FEF"/>
    <w:rsid w:val="00FD2113"/>
    <w:rsid w:val="00FD42B3"/>
    <w:rsid w:val="00FD6742"/>
    <w:rsid w:val="00FD7C83"/>
    <w:rsid w:val="00FD7DD3"/>
    <w:rsid w:val="00FF767F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n-GB" w:eastAsia="zh-TW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1027"/>
    <o:shapelayout v:ext="edit">
      <o:idmap v:ext="edit" data="1"/>
    </o:shapelayout>
  </w:shapeDefaults>
  <w:decimalSymbol w:val="."/>
  <w:listSeparator w:val=","/>
  <w14:docId w14:val="48E9D311"/>
  <w14:defaultImageDpi w14:val="32767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a8">
    <w:name w:val="Table Grid"/>
    <w:basedOn w:val="a1"/>
    <w:uiPriority w:val="39"/>
    <w:rsid w:val="00F218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stylesWithEffects.xml><?xml version="1.0" encoding="utf-8"?>
<w:styles xmlns:wpc="http://schemas.microsoft.com/office/word/2010/wordprocessingCanvas" xmlns:mo="http://schemas.microsoft.com/office/mac/office/2008/main" xmlns:mc="http://schemas.openxmlformats.org/markup-compatibility/2006" xmlns:mv="urn:schemas-microsoft-com:mac:vml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EastAsia" w:hAnsiTheme="minorHAnsi" w:cstheme="minorBidi"/>
        <w:sz w:val="24"/>
        <w:szCs w:val="24"/>
        <w:lang w:val="en-GB" w:eastAsia="en-US" w:bidi="ar-SA"/>
      </w:rPr>
    </w:rPrDefault>
    <w:pPrDefault/>
  </w:docDefaults>
  <w:latentStyles w:defLockedState="0" w:defUIPriority="99" w:defSemiHidden="1" w:defUnhideWhenUsed="1" w:defQFormat="0" w:count="276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39" w:unhideWhenUsed="0"/>
    <w:lsdException w:name="Note Level 1" w:semiHidden="0" w:unhideWhenUsed="0"/>
    <w:lsdException w:name="Note Level 2" w:semiHidden="0" w:unhideWhenUsed="0"/>
    <w:lsdException w:name="Note Level 3" w:semiHidden="0" w:unhideWhenUsed="0"/>
    <w:lsdException w:name="Note Level 4" w:semiHidden="0" w:unhideWhenUsed="0"/>
    <w:lsdException w:name="Note Level 5" w:semiHidden="0" w:unhideWhenUsed="0"/>
    <w:lsdException w:name="Note Level 6" w:semiHidden="0" w:unhideWhenUsed="0"/>
    <w:lsdException w:name="Note Level 7" w:semiHidden="0" w:unhideWhenUsed="0"/>
    <w:lsdException w:name="Note Level 8" w:semiHidden="0" w:unhideWhenUsed="0"/>
    <w:lsdException w:name="Note Level 9" w:semiHidden="0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a">
    <w:name w:val="Normal"/>
    <w:qFormat/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paragraph" w:styleId="a3">
    <w:name w:val="header"/>
    <w:basedOn w:val="a"/>
    <w:link w:val="Char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">
    <w:name w:val="頁首 Char"/>
    <w:basedOn w:val="a0"/>
    <w:link w:val="a3"/>
    <w:uiPriority w:val="99"/>
    <w:rsid w:val="00F82390"/>
  </w:style>
  <w:style w:type="paragraph" w:styleId="a4">
    <w:name w:val="footer"/>
    <w:basedOn w:val="a"/>
    <w:link w:val="Char0"/>
    <w:uiPriority w:val="99"/>
    <w:unhideWhenUsed/>
    <w:rsid w:val="00F82390"/>
    <w:pPr>
      <w:tabs>
        <w:tab w:val="center" w:pos="4513"/>
        <w:tab w:val="right" w:pos="9026"/>
      </w:tabs>
    </w:pPr>
  </w:style>
  <w:style w:type="character" w:customStyle="1" w:styleId="Char0">
    <w:name w:val="頁尾 Char"/>
    <w:basedOn w:val="a0"/>
    <w:link w:val="a4"/>
    <w:uiPriority w:val="99"/>
    <w:rsid w:val="00F82390"/>
  </w:style>
  <w:style w:type="paragraph" w:styleId="a5">
    <w:name w:val="List Paragraph"/>
    <w:basedOn w:val="a"/>
    <w:uiPriority w:val="34"/>
    <w:qFormat/>
    <w:rsid w:val="00384420"/>
    <w:pPr>
      <w:ind w:left="720"/>
      <w:contextualSpacing/>
    </w:pPr>
  </w:style>
  <w:style w:type="character" w:styleId="a6">
    <w:name w:val="Hyperlink"/>
    <w:basedOn w:val="a0"/>
    <w:uiPriority w:val="99"/>
    <w:unhideWhenUsed/>
    <w:rsid w:val="0001188E"/>
    <w:rPr>
      <w:color w:val="0563C1" w:themeColor="hyperlink"/>
      <w:u w:val="single"/>
    </w:rPr>
  </w:style>
  <w:style w:type="paragraph" w:styleId="a7">
    <w:name w:val="Balloon Text"/>
    <w:basedOn w:val="a"/>
    <w:link w:val="Char1"/>
    <w:uiPriority w:val="99"/>
    <w:semiHidden/>
    <w:unhideWhenUsed/>
    <w:rsid w:val="008C41C4"/>
    <w:rPr>
      <w:rFonts w:ascii="Times New Roman" w:hAnsi="Times New Roman"/>
      <w:sz w:val="18"/>
      <w:szCs w:val="18"/>
    </w:rPr>
  </w:style>
  <w:style w:type="character" w:customStyle="1" w:styleId="Char1">
    <w:name w:val="註解方塊文字 Char"/>
    <w:basedOn w:val="a0"/>
    <w:link w:val="a7"/>
    <w:uiPriority w:val="99"/>
    <w:semiHidden/>
    <w:rsid w:val="008C41C4"/>
    <w:rPr>
      <w:rFonts w:ascii="Times New Roman" w:hAnsi="Times New Roman"/>
      <w:sz w:val="18"/>
      <w:szCs w:val="18"/>
    </w:rPr>
  </w:style>
  <w:style w:type="table" w:styleId="a8">
    <w:name w:val="Table Grid"/>
    <w:basedOn w:val="a1"/>
    <w:uiPriority w:val="39"/>
    <w:rsid w:val="00F21889"/>
    <w:tblPr>
      <w:tblInd w:w="0" w:type="dxa"/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allowPNG/>
  <w:doNotSaveAsSingleFile/>
</w:webSettings>
</file>

<file path=word/_rels/document.xml.rels><?xml version="1.0" encoding="UTF-8" standalone="yes"?>
<Relationships xmlns="http://schemas.openxmlformats.org/package/2006/relationships"><Relationship Id="rId9" Type="http://schemas.openxmlformats.org/officeDocument/2006/relationships/image" Target="media/image2.png"/><Relationship Id="rId20" Type="http://schemas.openxmlformats.org/officeDocument/2006/relationships/image" Target="media/image10.png"/><Relationship Id="rId21" Type="http://schemas.openxmlformats.org/officeDocument/2006/relationships/image" Target="media/image11.tiff"/><Relationship Id="rId22" Type="http://schemas.openxmlformats.org/officeDocument/2006/relationships/image" Target="media/image12.png"/><Relationship Id="rId23" Type="http://schemas.openxmlformats.org/officeDocument/2006/relationships/image" Target="media/image13.png"/><Relationship Id="rId24" Type="http://schemas.openxmlformats.org/officeDocument/2006/relationships/image" Target="media/image14.png"/><Relationship Id="rId25" Type="http://schemas.openxmlformats.org/officeDocument/2006/relationships/fontTable" Target="fontTable.xml"/><Relationship Id="rId26" Type="http://schemas.openxmlformats.org/officeDocument/2006/relationships/theme" Target="theme/theme1.xml"/><Relationship Id="rId27" Type="http://schemas.microsoft.com/office/2011/relationships/people" Target="people.xml"/><Relationship Id="rId10" Type="http://schemas.openxmlformats.org/officeDocument/2006/relationships/image" Target="https://i.creativecommons.org/l/by-nc-sa/4.0/88x31.png" TargetMode="External"/><Relationship Id="rId11" Type="http://schemas.openxmlformats.org/officeDocument/2006/relationships/footer" Target="footer1.xml"/><Relationship Id="rId12" Type="http://schemas.openxmlformats.org/officeDocument/2006/relationships/image" Target="media/image3.png"/><Relationship Id="rId13" Type="http://schemas.openxmlformats.org/officeDocument/2006/relationships/hyperlink" Target="https://machinelearningforkids.co.uk/" TargetMode="External"/><Relationship Id="rId14" Type="http://schemas.openxmlformats.org/officeDocument/2006/relationships/image" Target="media/image4.png"/><Relationship Id="rId15" Type="http://schemas.openxmlformats.org/officeDocument/2006/relationships/image" Target="media/image5.png"/><Relationship Id="rId16" Type="http://schemas.openxmlformats.org/officeDocument/2006/relationships/image" Target="media/image6.png"/><Relationship Id="rId17" Type="http://schemas.openxmlformats.org/officeDocument/2006/relationships/image" Target="media/image7.png"/><Relationship Id="rId18" Type="http://schemas.openxmlformats.org/officeDocument/2006/relationships/image" Target="media/image8.png"/><Relationship Id="rId19" Type="http://schemas.openxmlformats.org/officeDocument/2006/relationships/image" Target="media/image9.png"/><Relationship Id="rId1" Type="http://schemas.openxmlformats.org/officeDocument/2006/relationships/numbering" Target="numbering.xml"/><Relationship Id="rId2" Type="http://schemas.openxmlformats.org/officeDocument/2006/relationships/styles" Target="styles.xml"/><Relationship Id="rId3" Type="http://schemas.microsoft.com/office/2007/relationships/stylesWithEffects" Target="stylesWithEffects.xml"/><Relationship Id="rId4" Type="http://schemas.openxmlformats.org/officeDocument/2006/relationships/settings" Target="settings.xml"/><Relationship Id="rId5" Type="http://schemas.openxmlformats.org/officeDocument/2006/relationships/webSettings" Target="webSettings.xml"/><Relationship Id="rId6" Type="http://schemas.openxmlformats.org/officeDocument/2006/relationships/footnotes" Target="footnotes.xml"/><Relationship Id="rId7" Type="http://schemas.openxmlformats.org/officeDocument/2006/relationships/endnotes" Target="endnotes.xml"/><Relationship Id="rId8" Type="http://schemas.openxmlformats.org/officeDocument/2006/relationships/image" Target="media/image1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4472C4"/>
      </a:accent1>
      <a:accent2>
        <a:srgbClr val="ED7D31"/>
      </a:accent2>
      <a:accent3>
        <a:srgbClr val="A5A5A5"/>
      </a:accent3>
      <a:accent4>
        <a:srgbClr val="FFC000"/>
      </a:accent4>
      <a:accent5>
        <a:srgbClr val="5B9BD5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/>
        <a:ea typeface=""/>
        <a:cs typeface=""/>
        <a:font script="Jpan" typeface="Yu Gothic Light"/>
        <a:font script="Hang" typeface="맑은 고딕"/>
        <a:font script="Hans" typeface="DengXian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Yu Mincho"/>
        <a:font script="Hang" typeface="맑은 고딕"/>
        <a:font script="Hans" typeface="DengXian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xmlns="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466</TotalTime>
  <Pages>12</Pages>
  <Words>1411</Words>
  <Characters>8046</Characters>
  <Application>Microsoft Macintosh Word</Application>
  <DocSecurity>0</DocSecurity>
  <Lines>67</Lines>
  <Paragraphs>18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IBM</Company>
  <LinksUpToDate>false</LinksUpToDate>
  <CharactersWithSpaces>9439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Dale Lane</dc:creator>
  <cp:keywords/>
  <dc:description/>
  <cp:lastModifiedBy>Chen Aline</cp:lastModifiedBy>
  <cp:revision>160</cp:revision>
  <cp:lastPrinted>2017-11-27T21:16:00Z</cp:lastPrinted>
  <dcterms:created xsi:type="dcterms:W3CDTF">2017-06-30T00:27:00Z</dcterms:created>
  <dcterms:modified xsi:type="dcterms:W3CDTF">2018-12-19T02:13:00Z</dcterms:modified>
</cp:coreProperties>
</file>