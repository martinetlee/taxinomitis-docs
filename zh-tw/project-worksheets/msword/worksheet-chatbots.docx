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E67BE2A" w14:textId="1CF74938" w:rsidR="00571B71" w:rsidRDefault="00571B71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聊天機器人</w:t>
      </w:r>
    </w:p>
    <w:p w14:paraId="0C847E3F" w14:textId="41B81C0F" w:rsidR="00E81C25" w:rsidRPr="00F82390" w:rsidRDefault="00813E8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Chatbots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55C0BBD7" w14:textId="6AD1ABB7" w:rsidR="00571B71" w:rsidRDefault="00571B71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在此專案中你會訓練一個聊天機器人，他會依照選定的主題回答問題。</w:t>
      </w:r>
    </w:p>
    <w:p w14:paraId="114D2C7C" w14:textId="6CEA0349" w:rsidR="00F82390" w:rsidRP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3E3F1B">
        <w:rPr>
          <w:sz w:val="36"/>
        </w:rPr>
        <w:t>chatbot that can answer questions about a topic of your choice</w:t>
      </w:r>
      <w:r w:rsidRPr="00F82390">
        <w:rPr>
          <w:sz w:val="36"/>
        </w:rPr>
        <w:t xml:space="preserve">. </w:t>
      </w:r>
    </w:p>
    <w:p w14:paraId="7B75AF0A" w14:textId="40692563" w:rsidR="00F82390" w:rsidRDefault="00F82390"/>
    <w:p w14:paraId="1CCC1BA3" w14:textId="5D4CF96E" w:rsidR="009520A2" w:rsidRDefault="009520A2"/>
    <w:p w14:paraId="6D09DA28" w14:textId="688D015A" w:rsidR="009520A2" w:rsidRDefault="009520A2"/>
    <w:p w14:paraId="0479C106" w14:textId="4DEEC92A" w:rsidR="003E3F1B" w:rsidRDefault="003E3F1B"/>
    <w:p w14:paraId="5CA81CC2" w14:textId="386429C6" w:rsidR="003E3F1B" w:rsidRDefault="003E3F1B"/>
    <w:p w14:paraId="75A36EF6" w14:textId="19E4D200" w:rsidR="003E3F1B" w:rsidRDefault="003E3F1B"/>
    <w:p w14:paraId="7A58FC93" w14:textId="42DE848B" w:rsidR="003E3F1B" w:rsidRDefault="003E3F1B"/>
    <w:p w14:paraId="6D8FAD1F" w14:textId="3BF17C4B" w:rsidR="003E3F1B" w:rsidRDefault="003E3F1B"/>
    <w:p w14:paraId="3A3A10CE" w14:textId="60A37438" w:rsidR="003E3F1B" w:rsidRDefault="003E3F1B"/>
    <w:p w14:paraId="79AE69D2" w14:textId="331EA98E" w:rsidR="003E3F1B" w:rsidRDefault="003E3F1B"/>
    <w:p w14:paraId="3A5B87A0" w14:textId="646ED333" w:rsidR="003E3F1B" w:rsidRDefault="003E3F1B"/>
    <w:p w14:paraId="0AA92FB6" w14:textId="179806FA" w:rsidR="003E3F1B" w:rsidRDefault="003E3F1B"/>
    <w:p w14:paraId="3E505E97" w14:textId="2C49A26B" w:rsidR="003E3F1B" w:rsidRDefault="003E3F1B"/>
    <w:p w14:paraId="1FE8BB5D" w14:textId="3E68A61E" w:rsidR="003E3F1B" w:rsidRDefault="003E3F1B"/>
    <w:p w14:paraId="5BB474A4" w14:textId="34EB9D2F" w:rsidR="003E3F1B" w:rsidRDefault="003E3F1B"/>
    <w:p w14:paraId="4B1E3B98" w14:textId="61E124D0" w:rsidR="009520A2" w:rsidRDefault="009520A2"/>
    <w:p w14:paraId="50BEA551" w14:textId="45D99FD7" w:rsidR="00434056" w:rsidRDefault="009520A2" w:rsidP="00434056">
      <w:pPr>
        <w:rPr>
          <w:sz w:val="6"/>
        </w:rPr>
      </w:pPr>
      <w:r w:rsidRPr="009520A2">
        <w:rPr>
          <w:noProof/>
          <w:sz w:val="6"/>
          <w:lang w:val="en-US" w:eastAsia="zh-TW"/>
        </w:rPr>
        <w:lastRenderedPageBreak/>
        <w:drawing>
          <wp:inline distT="0" distB="0" distL="0" distR="0" wp14:anchorId="48D5CCDA" wp14:editId="1AF9AA6B">
            <wp:extent cx="6572250" cy="3609340"/>
            <wp:effectExtent l="0" t="0" r="6350" b="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09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29A9B9" w14:textId="4D60DA86" w:rsidR="003E3F1B" w:rsidRDefault="003E3F1B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8B57D9A" w14:textId="7B7C7EF9" w:rsidR="00571B71" w:rsidRPr="00571B71" w:rsidRDefault="00571B71" w:rsidP="00813E88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幫聊天機器人選定</w:t>
      </w:r>
      <w:r w:rsidRPr="00571B71">
        <w:rPr>
          <w:rFonts w:hint="eastAsia"/>
          <w:b/>
          <w:sz w:val="32"/>
          <w:lang w:eastAsia="zh-TW"/>
        </w:rPr>
        <w:t>一個主題</w:t>
      </w:r>
    </w:p>
    <w:p w14:paraId="72200234" w14:textId="3E4BB70E" w:rsidR="00571B71" w:rsidRDefault="00571B71" w:rsidP="00571B71">
      <w:pPr>
        <w:pStyle w:val="ListParagraph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要選擇你夠熟悉</w:t>
      </w:r>
      <w:r w:rsidR="0009137F">
        <w:rPr>
          <w:rFonts w:hint="eastAsia"/>
          <w:sz w:val="32"/>
          <w:lang w:val="en-US" w:eastAsia="zh-TW"/>
        </w:rPr>
        <w:t>、可以正確作答的</w:t>
      </w:r>
      <w:r>
        <w:rPr>
          <w:rFonts w:hint="eastAsia"/>
          <w:sz w:val="32"/>
          <w:lang w:val="en-US" w:eastAsia="zh-TW"/>
        </w:rPr>
        <w:t>作為主題</w:t>
      </w:r>
      <w:r w:rsidR="0009137F">
        <w:rPr>
          <w:rFonts w:hint="eastAsia"/>
          <w:sz w:val="32"/>
          <w:lang w:val="en-US" w:eastAsia="zh-TW"/>
        </w:rPr>
        <w:t>。</w:t>
      </w:r>
    </w:p>
    <w:p w14:paraId="79BA7B09" w14:textId="3CE20E14" w:rsidR="0009137F" w:rsidRDefault="0009137F" w:rsidP="00571B71">
      <w:pPr>
        <w:pStyle w:val="ListParagraph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主題可以是一個地方（例如你</w:t>
      </w:r>
      <w:r w:rsidR="00303460">
        <w:rPr>
          <w:rFonts w:hint="eastAsia"/>
          <w:sz w:val="32"/>
          <w:lang w:val="en-US" w:eastAsia="zh-TW"/>
        </w:rPr>
        <w:t>居住的城鎮）、一種動物（老虎、恐龍）、一個組織（你就讀的學校）或是</w:t>
      </w:r>
      <w:r>
        <w:rPr>
          <w:rFonts w:hint="eastAsia"/>
          <w:sz w:val="32"/>
          <w:lang w:val="en-US" w:eastAsia="zh-TW"/>
        </w:rPr>
        <w:t>歷史相關</w:t>
      </w:r>
      <w:r w:rsidR="00303460">
        <w:rPr>
          <w:rFonts w:hint="eastAsia"/>
          <w:sz w:val="32"/>
          <w:lang w:val="en-US" w:eastAsia="zh-TW"/>
        </w:rPr>
        <w:t>的主題</w:t>
      </w:r>
      <w:r>
        <w:rPr>
          <w:rFonts w:hint="eastAsia"/>
          <w:sz w:val="32"/>
          <w:lang w:val="en-US" w:eastAsia="zh-TW"/>
        </w:rPr>
        <w:t>（維京人、羅馬人）等。</w:t>
      </w:r>
    </w:p>
    <w:p w14:paraId="4FC11F67" w14:textId="7C1044E7" w:rsidR="0009137F" w:rsidRPr="00E81C25" w:rsidRDefault="0009137F" w:rsidP="00571B71">
      <w:pPr>
        <w:pStyle w:val="ListParagraph"/>
        <w:ind w:left="144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在這份學習單裡</w:t>
      </w:r>
      <w:r w:rsidR="00E81C25">
        <w:rPr>
          <w:rFonts w:hint="eastAsia"/>
          <w:sz w:val="32"/>
          <w:lang w:val="en-US" w:eastAsia="zh-TW"/>
        </w:rPr>
        <w:t>以</w:t>
      </w:r>
      <w:r w:rsidRPr="0009137F">
        <w:rPr>
          <w:rFonts w:hint="eastAsia"/>
          <w:b/>
          <w:sz w:val="32"/>
          <w:lang w:val="en-US" w:eastAsia="zh-TW"/>
        </w:rPr>
        <w:t>貓頭鷹</w:t>
      </w:r>
      <w:r w:rsidRPr="0009137F">
        <w:rPr>
          <w:b/>
          <w:sz w:val="32"/>
          <w:lang w:val="en-US" w:eastAsia="zh-TW"/>
        </w:rPr>
        <w:t xml:space="preserve"> (owls)</w:t>
      </w:r>
      <w:r w:rsidR="00E81C25">
        <w:rPr>
          <w:rFonts w:hint="eastAsia"/>
          <w:sz w:val="32"/>
          <w:lang w:val="en-US" w:eastAsia="zh-TW"/>
        </w:rPr>
        <w:t>當作範例</w:t>
      </w:r>
    </w:p>
    <w:p w14:paraId="50529D4A" w14:textId="52DCE00D" w:rsidR="00813E88" w:rsidRPr="00813E88" w:rsidRDefault="00813E88" w:rsidP="00571B71">
      <w:pPr>
        <w:pStyle w:val="ListParagraph"/>
        <w:ind w:firstLine="720"/>
        <w:rPr>
          <w:sz w:val="32"/>
        </w:rPr>
      </w:pPr>
      <w:r>
        <w:rPr>
          <w:sz w:val="32"/>
        </w:rPr>
        <w:t xml:space="preserve">Decide on </w:t>
      </w:r>
      <w:r w:rsidRPr="000C3572">
        <w:rPr>
          <w:b/>
          <w:sz w:val="32"/>
        </w:rPr>
        <w:t>a topic</w:t>
      </w:r>
      <w:r>
        <w:rPr>
          <w:sz w:val="32"/>
        </w:rPr>
        <w:t xml:space="preserve"> for your chatbot</w:t>
      </w:r>
      <w:r>
        <w:rPr>
          <w:sz w:val="32"/>
        </w:rPr>
        <w:br/>
        <w:t xml:space="preserve">Choose something that you know well enough to be able to answer questions about. </w:t>
      </w:r>
      <w:r>
        <w:rPr>
          <w:sz w:val="32"/>
        </w:rPr>
        <w:br/>
      </w:r>
      <w:r w:rsidRPr="00813E88">
        <w:rPr>
          <w:i/>
          <w:sz w:val="32"/>
        </w:rPr>
        <w:t>It could be a place (e.g. The town where you live?)</w:t>
      </w:r>
      <w:r w:rsidRPr="00813E88">
        <w:rPr>
          <w:i/>
          <w:sz w:val="32"/>
        </w:rPr>
        <w:br/>
        <w:t xml:space="preserve">It </w:t>
      </w:r>
      <w:r>
        <w:rPr>
          <w:i/>
          <w:sz w:val="32"/>
        </w:rPr>
        <w:t>could be an animal (e.g. Tigers? Dinosaurs?)</w:t>
      </w:r>
      <w:r>
        <w:rPr>
          <w:i/>
          <w:sz w:val="32"/>
        </w:rPr>
        <w:br/>
        <w:t>It could be an organisation (e.g. Your school)</w:t>
      </w:r>
      <w:r>
        <w:rPr>
          <w:i/>
          <w:sz w:val="32"/>
        </w:rPr>
        <w:br/>
        <w:t>It could be something from history (e.g. Vikings? Romans?)</w:t>
      </w:r>
      <w:r>
        <w:rPr>
          <w:i/>
          <w:sz w:val="32"/>
        </w:rPr>
        <w:br/>
        <w:t xml:space="preserve">For the rest of this worksheet, I’ll be using </w:t>
      </w:r>
      <w:r>
        <w:rPr>
          <w:b/>
          <w:i/>
          <w:sz w:val="32"/>
        </w:rPr>
        <w:t>owls</w:t>
      </w:r>
      <w:r>
        <w:rPr>
          <w:i/>
          <w:sz w:val="32"/>
        </w:rPr>
        <w:t xml:space="preserve"> </w:t>
      </w:r>
    </w:p>
    <w:p w14:paraId="724B9538" w14:textId="77777777" w:rsidR="00813E88" w:rsidRPr="00813E88" w:rsidRDefault="00813E88" w:rsidP="00813E88">
      <w:pPr>
        <w:rPr>
          <w:sz w:val="32"/>
        </w:rPr>
      </w:pPr>
    </w:p>
    <w:p w14:paraId="3532A8BC" w14:textId="0F584CAC" w:rsidR="00AC106C" w:rsidRDefault="00AC106C" w:rsidP="00813E88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想</w:t>
      </w:r>
      <w:r w:rsidRPr="00AC106C">
        <w:rPr>
          <w:rFonts w:hint="eastAsia"/>
          <w:b/>
          <w:sz w:val="32"/>
          <w:lang w:eastAsia="zh-TW"/>
        </w:rPr>
        <w:t>五個</w:t>
      </w:r>
      <w:r>
        <w:rPr>
          <w:rFonts w:hint="eastAsia"/>
          <w:sz w:val="32"/>
          <w:lang w:eastAsia="zh-TW"/>
        </w:rPr>
        <w:t>跟主題相關的問題</w:t>
      </w:r>
    </w:p>
    <w:p w14:paraId="49820DDE" w14:textId="3CCBB0A2" w:rsidR="00AC106C" w:rsidRDefault="00AC106C" w:rsidP="00AC106C">
      <w:pPr>
        <w:pStyle w:val="ListParagraph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以</w:t>
      </w:r>
      <w:r>
        <w:rPr>
          <w:rFonts w:hint="eastAsia"/>
          <w:sz w:val="32"/>
          <w:lang w:val="en-US" w:eastAsia="zh-TW"/>
        </w:rPr>
        <w:t>貓頭鷹為例，五個題目可以是：</w:t>
      </w:r>
    </w:p>
    <w:p w14:paraId="6D4405C0" w14:textId="14CE3860" w:rsidR="00AC106C" w:rsidRDefault="00AC106C" w:rsidP="00AC106C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貓頭鷹吃什麼？</w:t>
      </w:r>
      <w:r>
        <w:rPr>
          <w:sz w:val="32"/>
          <w:lang w:val="en-US" w:eastAsia="zh-TW"/>
        </w:rPr>
        <w:t>(</w:t>
      </w:r>
      <w:r>
        <w:rPr>
          <w:i/>
          <w:sz w:val="32"/>
        </w:rPr>
        <w:t>What do owls eat?</w:t>
      </w:r>
      <w:r>
        <w:rPr>
          <w:sz w:val="32"/>
          <w:lang w:val="en-US" w:eastAsia="zh-TW"/>
        </w:rPr>
        <w:t>)</w:t>
      </w:r>
    </w:p>
    <w:p w14:paraId="51E91974" w14:textId="42781BC5" w:rsidR="00AC106C" w:rsidRDefault="00AC106C" w:rsidP="00AC106C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貓頭鷹住在哪裡？</w:t>
      </w:r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Where in the world do owls live?</w:t>
      </w:r>
      <w:r>
        <w:rPr>
          <w:sz w:val="32"/>
          <w:lang w:val="en-US" w:eastAsia="zh-TW"/>
        </w:rPr>
        <w:t>)</w:t>
      </w:r>
    </w:p>
    <w:p w14:paraId="009D3C88" w14:textId="5626C7FD" w:rsidR="00AC106C" w:rsidRDefault="00AC106C" w:rsidP="00AC106C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貓頭鷹可以活多久？</w:t>
      </w:r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How long do owls live?</w:t>
      </w:r>
      <w:r>
        <w:rPr>
          <w:sz w:val="32"/>
          <w:lang w:val="en-US" w:eastAsia="zh-TW"/>
        </w:rPr>
        <w:t>)</w:t>
      </w:r>
    </w:p>
    <w:p w14:paraId="343B8C28" w14:textId="43E3EDAE" w:rsidR="00AC106C" w:rsidRDefault="00AC106C" w:rsidP="00AC106C">
      <w:pPr>
        <w:pStyle w:val="ListParagraph"/>
        <w:ind w:left="1440"/>
        <w:rPr>
          <w:sz w:val="32"/>
          <w:lang w:val="en-US" w:eastAsia="zh-TW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貓頭鷹有哪些品種？</w:t>
      </w:r>
      <w:r>
        <w:rPr>
          <w:sz w:val="32"/>
          <w:lang w:val="en-US" w:eastAsia="zh-TW"/>
        </w:rPr>
        <w:t>(</w:t>
      </w:r>
      <w:r w:rsidRPr="00AC106C">
        <w:rPr>
          <w:i/>
          <w:sz w:val="32"/>
        </w:rPr>
        <w:t xml:space="preserve"> </w:t>
      </w:r>
      <w:r>
        <w:rPr>
          <w:i/>
          <w:sz w:val="32"/>
        </w:rPr>
        <w:t>What types of owls are there?</w:t>
      </w:r>
      <w:r>
        <w:rPr>
          <w:sz w:val="32"/>
          <w:lang w:val="en-US" w:eastAsia="zh-TW"/>
        </w:rPr>
        <w:t>)</w:t>
      </w:r>
    </w:p>
    <w:p w14:paraId="25FD31D8" w14:textId="0A50EAB7" w:rsidR="00AC106C" w:rsidRPr="00AC106C" w:rsidRDefault="00AC106C" w:rsidP="00AC106C">
      <w:pPr>
        <w:pStyle w:val="ListParagraph"/>
        <w:ind w:left="1440"/>
        <w:rPr>
          <w:sz w:val="32"/>
          <w:lang w:val="en-US"/>
        </w:rPr>
      </w:pPr>
      <w:r>
        <w:rPr>
          <w:sz w:val="32"/>
          <w:lang w:val="en-US" w:eastAsia="zh-TW"/>
        </w:rPr>
        <w:t>*</w:t>
      </w:r>
      <w:r>
        <w:rPr>
          <w:rFonts w:hint="eastAsia"/>
          <w:sz w:val="32"/>
          <w:lang w:val="en-US" w:eastAsia="zh-TW"/>
        </w:rPr>
        <w:t>貓頭鷹可以長到多大隻？</w:t>
      </w:r>
      <w:r>
        <w:rPr>
          <w:sz w:val="32"/>
          <w:lang w:val="en-US" w:eastAsia="zh-TW"/>
        </w:rPr>
        <w:t>(</w:t>
      </w:r>
      <w:r w:rsidRPr="00AC106C">
        <w:rPr>
          <w:i/>
          <w:sz w:val="32"/>
          <w:lang w:eastAsia="zh-TW"/>
        </w:rPr>
        <w:t xml:space="preserve"> </w:t>
      </w:r>
      <w:r>
        <w:rPr>
          <w:i/>
          <w:sz w:val="32"/>
        </w:rPr>
        <w:t>How big do owls grow?</w:t>
      </w:r>
      <w:r>
        <w:rPr>
          <w:sz w:val="32"/>
          <w:lang w:val="en-US" w:eastAsia="zh-TW"/>
        </w:rPr>
        <w:t>)</w:t>
      </w:r>
    </w:p>
    <w:p w14:paraId="14958D1A" w14:textId="655DD6DC" w:rsidR="00813E88" w:rsidRPr="00813E88" w:rsidRDefault="00813E88" w:rsidP="00AC106C">
      <w:pPr>
        <w:pStyle w:val="ListParagraph"/>
        <w:ind w:firstLine="720"/>
        <w:rPr>
          <w:sz w:val="32"/>
        </w:rPr>
      </w:pPr>
      <w:r w:rsidRPr="00813E88">
        <w:rPr>
          <w:sz w:val="32"/>
        </w:rPr>
        <w:t xml:space="preserve">Think of </w:t>
      </w:r>
      <w:r w:rsidRPr="00813E88">
        <w:rPr>
          <w:b/>
          <w:sz w:val="32"/>
        </w:rPr>
        <w:t xml:space="preserve">five </w:t>
      </w:r>
      <w:r>
        <w:rPr>
          <w:b/>
          <w:sz w:val="32"/>
        </w:rPr>
        <w:t>things</w:t>
      </w:r>
      <w:r>
        <w:rPr>
          <w:sz w:val="32"/>
        </w:rPr>
        <w:t xml:space="preserve"> someone might ask about your topic</w:t>
      </w:r>
      <w:r>
        <w:rPr>
          <w:sz w:val="32"/>
        </w:rPr>
        <w:br/>
      </w:r>
      <w:r>
        <w:rPr>
          <w:i/>
          <w:sz w:val="32"/>
        </w:rPr>
        <w:t xml:space="preserve">e.g. for </w:t>
      </w:r>
      <w:r>
        <w:rPr>
          <w:b/>
          <w:i/>
          <w:sz w:val="32"/>
        </w:rPr>
        <w:t>owls</w:t>
      </w:r>
      <w:r>
        <w:rPr>
          <w:i/>
          <w:sz w:val="32"/>
        </w:rPr>
        <w:t>, this could be:</w:t>
      </w:r>
      <w:r>
        <w:rPr>
          <w:i/>
          <w:sz w:val="32"/>
        </w:rPr>
        <w:br/>
        <w:t>* What do owls eat?</w:t>
      </w:r>
      <w:r>
        <w:rPr>
          <w:i/>
          <w:sz w:val="32"/>
        </w:rPr>
        <w:br/>
        <w:t>* Where in the world do owls live?</w:t>
      </w:r>
      <w:r>
        <w:rPr>
          <w:i/>
          <w:sz w:val="32"/>
        </w:rPr>
        <w:br/>
        <w:t>* How long do owls live?</w:t>
      </w:r>
      <w:r>
        <w:rPr>
          <w:i/>
          <w:sz w:val="32"/>
        </w:rPr>
        <w:br/>
        <w:t>* What types of owls are there?</w:t>
      </w:r>
      <w:r>
        <w:rPr>
          <w:i/>
          <w:sz w:val="32"/>
        </w:rPr>
        <w:br/>
        <w:t xml:space="preserve">* How big do owls grow? </w:t>
      </w:r>
    </w:p>
    <w:p w14:paraId="0A0411C9" w14:textId="77777777" w:rsidR="00813E88" w:rsidRPr="00813E88" w:rsidRDefault="00813E88" w:rsidP="00813E88">
      <w:pPr>
        <w:rPr>
          <w:sz w:val="32"/>
        </w:rPr>
      </w:pPr>
    </w:p>
    <w:p w14:paraId="5F3F3F94" w14:textId="2FEA45CF" w:rsidR="00AC106C" w:rsidRPr="00AC106C" w:rsidRDefault="00AC106C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28"/>
          <w:szCs w:val="28"/>
          <w:lang w:eastAsia="zh-TW"/>
        </w:rPr>
        <w:t>搜尋網頁：</w:t>
      </w:r>
      <w:hyperlink r:id="rId11" w:history="1">
        <w:r>
          <w:rPr>
            <w:rStyle w:val="Hyperlink"/>
            <w:sz w:val="32"/>
          </w:rPr>
          <w:t>https://machinelearningforkids.co.uk/</w:t>
        </w:r>
      </w:hyperlink>
    </w:p>
    <w:p w14:paraId="79E721D9" w14:textId="1876EF7A" w:rsidR="00F82390" w:rsidRDefault="0001188E" w:rsidP="00AC106C">
      <w:pPr>
        <w:pStyle w:val="ListParagraph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Hyperlink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984E33A" w14:textId="7E72D2BA" w:rsidR="00AC106C" w:rsidRDefault="00AC106C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AC106C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51284F3" w14:textId="77777777" w:rsidR="00AC106C" w:rsidRDefault="00AC106C" w:rsidP="00AC10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2834BF8" w14:textId="77777777" w:rsidR="00AC106C" w:rsidRDefault="00AC106C" w:rsidP="00AC106C">
      <w:pPr>
        <w:pStyle w:val="ListParagraph"/>
        <w:ind w:left="1440"/>
        <w:rPr>
          <w:i/>
          <w:lang w:eastAsia="zh-TW"/>
        </w:rPr>
      </w:pPr>
    </w:p>
    <w:p w14:paraId="6206664C" w14:textId="77777777" w:rsidR="00AC106C" w:rsidRDefault="00AC106C" w:rsidP="00AC106C">
      <w:pPr>
        <w:pStyle w:val="ListParagraph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160B21AF" w14:textId="76823FB7" w:rsidR="00AC106C" w:rsidRPr="00AC106C" w:rsidRDefault="00AC106C" w:rsidP="00AC106C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C98E703" w:rsidR="006812AE" w:rsidRPr="006812AE" w:rsidRDefault="006812AE" w:rsidP="00AC106C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5BB700B2" w14:textId="19699036" w:rsidR="00E81C25" w:rsidRDefault="00E81C25" w:rsidP="006812AE">
      <w:pPr>
        <w:pStyle w:val="ListParagraph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E81C25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4742F21A" w14:textId="60768750" w:rsidR="00303460" w:rsidRDefault="00303460" w:rsidP="006812AE">
      <w:pPr>
        <w:pStyle w:val="ListParagraph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303460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5F0167DA" w:rsidR="006812AE" w:rsidRPr="006812AE" w:rsidRDefault="0068544C" w:rsidP="006812AE">
      <w:pPr>
        <w:rPr>
          <w:sz w:val="32"/>
        </w:rPr>
      </w:pPr>
      <w:r>
        <w:rPr>
          <w:sz w:val="32"/>
        </w:rPr>
        <w:br/>
      </w:r>
    </w:p>
    <w:p w14:paraId="352F174D" w14:textId="72F9040E" w:rsidR="00303460" w:rsidRPr="00501CE9" w:rsidRDefault="00303460" w:rsidP="007419E0">
      <w:pPr>
        <w:pStyle w:val="ListParagraph"/>
        <w:numPr>
          <w:ilvl w:val="0"/>
          <w:numId w:val="1"/>
        </w:numPr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為</w:t>
      </w:r>
      <w:r w:rsidRPr="005E0388">
        <w:rPr>
          <w:rFonts w:hint="eastAsia"/>
          <w:sz w:val="32"/>
          <w:szCs w:val="32"/>
          <w:lang w:eastAsia="zh-TW"/>
        </w:rPr>
        <w:t>你的專案命名</w:t>
      </w:r>
      <w:r>
        <w:rPr>
          <w:rFonts w:hint="eastAsia"/>
          <w:sz w:val="32"/>
          <w:szCs w:val="32"/>
          <w:lang w:eastAsia="zh-TW"/>
        </w:rPr>
        <w:t>，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eastAsia="zh-TW"/>
        </w:rPr>
        <w:t>“</w:t>
      </w:r>
      <w:r>
        <w:rPr>
          <w:b/>
          <w:sz w:val="32"/>
          <w:szCs w:val="32"/>
          <w:lang w:val="en-US" w:eastAsia="zh-TW"/>
        </w:rPr>
        <w:t>text</w:t>
      </w:r>
      <w:r w:rsidRPr="005E0388">
        <w:rPr>
          <w:sz w:val="32"/>
          <w:szCs w:val="32"/>
          <w:lang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</w:p>
    <w:p w14:paraId="3E31E75F" w14:textId="6A9DAFF9" w:rsidR="00303460" w:rsidRDefault="00303460" w:rsidP="00303460">
      <w:pPr>
        <w:pStyle w:val="ListParagraph"/>
        <w:ind w:firstLine="720"/>
        <w:rPr>
          <w:sz w:val="32"/>
        </w:rPr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53FA0CCE" w:rsidR="006812AE" w:rsidRDefault="00312AAF" w:rsidP="00303460">
      <w:pPr>
        <w:pStyle w:val="ListParagraph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4A75D7">
        <w:rPr>
          <w:sz w:val="32"/>
        </w:rPr>
        <w:t xml:space="preserve">. </w:t>
      </w:r>
      <w:r w:rsidR="004A75D7">
        <w:rPr>
          <w:sz w:val="32"/>
        </w:rPr>
        <w:br/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68544C" w:rsidRPr="0068544C">
        <w:rPr>
          <w:noProof/>
          <w:sz w:val="32"/>
          <w:lang w:val="en-US" w:eastAsia="zh-TW"/>
        </w:rPr>
        <w:drawing>
          <wp:inline distT="0" distB="0" distL="0" distR="0" wp14:anchorId="34E4C061" wp14:editId="7DE4F17D">
            <wp:extent cx="5399405" cy="2213520"/>
            <wp:effectExtent l="12700" t="12700" r="10795" b="9525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2981"/>
                    <a:stretch/>
                  </pic:blipFill>
                  <pic:spPr bwMode="auto">
                    <a:xfrm>
                      <a:off x="0" y="0"/>
                      <a:ext cx="5400000" cy="22137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11DE6445" w14:textId="10BDB9C0" w:rsidR="007419E0" w:rsidRDefault="001E7583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點選專案清單中的新專案</w:t>
      </w:r>
    </w:p>
    <w:p w14:paraId="35599DD1" w14:textId="77777777" w:rsidR="007419E0" w:rsidRDefault="007419E0" w:rsidP="007419E0">
      <w:pPr>
        <w:pStyle w:val="ListParagraph"/>
        <w:rPr>
          <w:sz w:val="32"/>
          <w:lang w:eastAsia="zh-TW"/>
        </w:rPr>
      </w:pPr>
    </w:p>
    <w:p w14:paraId="2A4541E6" w14:textId="464EEC83" w:rsidR="00FB7C8B" w:rsidRPr="00A47DC4" w:rsidRDefault="0068544C" w:rsidP="007419E0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Click on your new project in the projects list</w:t>
      </w:r>
      <w:r w:rsidR="00F74BBD">
        <w:rPr>
          <w:sz w:val="32"/>
        </w:rPr>
        <w:br/>
      </w:r>
    </w:p>
    <w:p w14:paraId="06CF965B" w14:textId="1FDDD734" w:rsidR="00ED7843" w:rsidRDefault="00ED7843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0834F932" w14:textId="64C7E684" w:rsidR="00A61436" w:rsidRDefault="00616AA8" w:rsidP="00ED7843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77695FE3" wp14:editId="3A714530">
                <wp:simplePos x="0" y="0"/>
                <wp:positionH relativeFrom="column">
                  <wp:posOffset>2075599</wp:posOffset>
                </wp:positionH>
                <wp:positionV relativeFrom="paragraph">
                  <wp:posOffset>514418</wp:posOffset>
                </wp:positionV>
                <wp:extent cx="2082800" cy="1270000"/>
                <wp:effectExtent l="25400" t="50800" r="12700" b="25400"/>
                <wp:wrapNone/>
                <wp:docPr id="2" name="Straight Connector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3.45pt,40.5pt" to="327.45pt,140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 w:rsidR="00ED7843">
        <w:rPr>
          <w:rFonts w:hint="eastAsia"/>
          <w:sz w:val="32"/>
          <w:lang w:eastAsia="zh-TW"/>
        </w:rPr>
        <w:tab/>
      </w:r>
      <w:r w:rsidR="00713ECF">
        <w:rPr>
          <w:sz w:val="32"/>
        </w:rPr>
        <w:t xml:space="preserve">Click the </w:t>
      </w:r>
      <w:r w:rsidR="00713ECF">
        <w:rPr>
          <w:b/>
          <w:sz w:val="32"/>
        </w:rPr>
        <w:t xml:space="preserve">Train </w:t>
      </w:r>
      <w:r w:rsidR="00713ECF">
        <w:rPr>
          <w:sz w:val="32"/>
        </w:rPr>
        <w:t>button</w:t>
      </w:r>
      <w:r w:rsidR="00A61436">
        <w:rPr>
          <w:sz w:val="32"/>
        </w:rPr>
        <w:t>.</w:t>
      </w:r>
      <w:r w:rsidR="00A61436">
        <w:rPr>
          <w:sz w:val="32"/>
        </w:rPr>
        <w:br/>
      </w:r>
      <w:r w:rsidRPr="00616AA8">
        <w:rPr>
          <w:noProof/>
          <w:sz w:val="32"/>
          <w:lang w:val="en-US" w:eastAsia="zh-TW"/>
        </w:rPr>
        <w:drawing>
          <wp:inline distT="0" distB="0" distL="0" distR="0" wp14:anchorId="48776442" wp14:editId="1CCEB586">
            <wp:extent cx="5724000" cy="1954228"/>
            <wp:effectExtent l="12700" t="12700" r="16510" b="1460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7744922" w14:textId="77777777" w:rsidR="00FB7C8B" w:rsidRPr="00A61436" w:rsidRDefault="00FB7C8B" w:rsidP="00A61436">
      <w:pPr>
        <w:rPr>
          <w:sz w:val="32"/>
        </w:rPr>
      </w:pPr>
    </w:p>
    <w:p w14:paraId="0FE69F64" w14:textId="548E7652" w:rsidR="005A334B" w:rsidRDefault="005A334B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4222020E" w14:textId="7332AB2C" w:rsidR="00713ECF" w:rsidRDefault="00713ECF" w:rsidP="005A334B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713ECF">
        <w:rPr>
          <w:b/>
          <w:sz w:val="32"/>
        </w:rPr>
        <w:t>+ Add new label</w:t>
      </w:r>
      <w:r>
        <w:rPr>
          <w:sz w:val="32"/>
        </w:rPr>
        <w:t>” button</w:t>
      </w:r>
      <w:r>
        <w:rPr>
          <w:sz w:val="32"/>
        </w:rPr>
        <w:br/>
      </w:r>
      <w:r w:rsidR="002E00FB" w:rsidRPr="002E00FB">
        <w:rPr>
          <w:noProof/>
          <w:sz w:val="32"/>
          <w:lang w:val="en-US" w:eastAsia="zh-TW"/>
        </w:rPr>
        <w:drawing>
          <wp:inline distT="0" distB="0" distL="0" distR="0" wp14:anchorId="79DDAAD2" wp14:editId="26A1B91E">
            <wp:extent cx="5724000" cy="2347668"/>
            <wp:effectExtent l="12700" t="12700" r="16510" b="1460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3476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85DFE07" w14:textId="10774D58" w:rsidR="005A334B" w:rsidRPr="005A334B" w:rsidRDefault="003A1E0A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在</w:t>
      </w:r>
      <w:r w:rsidR="005A334B">
        <w:rPr>
          <w:rFonts w:hint="eastAsia"/>
          <w:sz w:val="32"/>
          <w:lang w:val="en-US" w:eastAsia="zh-TW"/>
        </w:rPr>
        <w:t>名稱</w:t>
      </w:r>
      <w:r>
        <w:rPr>
          <w:rFonts w:hint="eastAsia"/>
          <w:sz w:val="32"/>
          <w:lang w:val="en-US" w:eastAsia="zh-TW"/>
        </w:rPr>
        <w:t>欄位輸入一個可以用來代表步驟二裡</w:t>
      </w:r>
      <w:r w:rsidR="005A334B">
        <w:rPr>
          <w:rFonts w:hint="eastAsia"/>
          <w:sz w:val="32"/>
          <w:lang w:val="en-US" w:eastAsia="zh-TW"/>
        </w:rPr>
        <w:t>問題</w:t>
      </w:r>
      <w:r>
        <w:rPr>
          <w:rFonts w:hint="eastAsia"/>
          <w:sz w:val="32"/>
          <w:lang w:val="en-US" w:eastAsia="zh-TW"/>
        </w:rPr>
        <w:t>一的名字</w:t>
      </w:r>
    </w:p>
    <w:p w14:paraId="75B82FF8" w14:textId="3B0E72F4" w:rsidR="005A334B" w:rsidRPr="005A334B" w:rsidRDefault="005A334B" w:rsidP="005A334B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例如：我使用</w:t>
      </w:r>
      <w:r>
        <w:rPr>
          <w:i/>
          <w:sz w:val="32"/>
          <w:lang w:val="en-US" w:eastAsia="zh-TW"/>
        </w:rPr>
        <w:t>food</w:t>
      </w:r>
      <w:r>
        <w:rPr>
          <w:rFonts w:hint="eastAsia"/>
          <w:i/>
          <w:sz w:val="32"/>
          <w:lang w:val="en-US" w:eastAsia="zh-TW"/>
        </w:rPr>
        <w:t>來代表“貓頭鷹吃什麼”這問題</w:t>
      </w:r>
    </w:p>
    <w:p w14:paraId="5E277370" w14:textId="2C2955E2" w:rsidR="002E00FB" w:rsidRPr="002E00FB" w:rsidRDefault="002E00FB" w:rsidP="005A334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Type in </w:t>
      </w:r>
      <w:r>
        <w:rPr>
          <w:b/>
          <w:sz w:val="32"/>
        </w:rPr>
        <w:t xml:space="preserve">one word </w:t>
      </w:r>
      <w:r>
        <w:rPr>
          <w:sz w:val="32"/>
        </w:rPr>
        <w:t xml:space="preserve">that sums up the first of your things from Step 2, then click </w:t>
      </w:r>
      <w:r w:rsidRPr="002E00FB">
        <w:rPr>
          <w:b/>
          <w:sz w:val="32"/>
        </w:rPr>
        <w:t>Add</w:t>
      </w:r>
      <w:r>
        <w:rPr>
          <w:sz w:val="32"/>
        </w:rPr>
        <w:t>.</w:t>
      </w:r>
      <w:r w:rsidR="00A611EC">
        <w:rPr>
          <w:sz w:val="32"/>
        </w:rPr>
        <w:t xml:space="preserve"> </w:t>
      </w:r>
      <w:r>
        <w:rPr>
          <w:sz w:val="32"/>
        </w:rPr>
        <w:br/>
      </w:r>
      <w:r>
        <w:rPr>
          <w:i/>
          <w:sz w:val="32"/>
        </w:rPr>
        <w:t xml:space="preserve">I used “food” to sum up </w:t>
      </w:r>
      <w:r w:rsidR="00616AA8">
        <w:rPr>
          <w:i/>
          <w:sz w:val="32"/>
        </w:rPr>
        <w:t xml:space="preserve">questions like </w:t>
      </w:r>
      <w:r>
        <w:rPr>
          <w:i/>
          <w:sz w:val="32"/>
        </w:rPr>
        <w:t>“What do owls eat?”</w:t>
      </w:r>
      <w:r w:rsidR="00A611EC">
        <w:rPr>
          <w:sz w:val="32"/>
        </w:rPr>
        <w:br/>
      </w:r>
      <w:r w:rsidRPr="002E00FB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4C37EBCC" wp14:editId="223493C4">
            <wp:extent cx="5400000" cy="2961391"/>
            <wp:effectExtent l="12700" t="12700" r="10795" b="1079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  <w:r w:rsidR="000C3572">
        <w:rPr>
          <w:sz w:val="32"/>
        </w:rPr>
        <w:br/>
      </w:r>
    </w:p>
    <w:p w14:paraId="46E46543" w14:textId="601559F1" w:rsidR="005A334B" w:rsidRPr="00296336" w:rsidRDefault="005A334B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重複上個步驟，幫步驟二中的所有問題都新增一個</w:t>
      </w:r>
      <w:r>
        <w:rPr>
          <w:sz w:val="32"/>
          <w:lang w:val="en-US" w:eastAsia="zh-TW"/>
        </w:rPr>
        <w:t>label</w:t>
      </w:r>
    </w:p>
    <w:p w14:paraId="6B0197E7" w14:textId="40A91A76" w:rsidR="00296336" w:rsidRPr="00296336" w:rsidRDefault="00296336" w:rsidP="00296336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取什麼名稱其實沒有很重要，只要你知道這些</w:t>
      </w:r>
      <w:r>
        <w:rPr>
          <w:i/>
          <w:sz w:val="32"/>
          <w:lang w:val="en-US" w:eastAsia="zh-TW"/>
        </w:rPr>
        <w:t>label</w:t>
      </w:r>
      <w:r>
        <w:rPr>
          <w:rFonts w:hint="eastAsia"/>
          <w:i/>
          <w:sz w:val="32"/>
          <w:lang w:val="en-US" w:eastAsia="zh-TW"/>
        </w:rPr>
        <w:t>各自代表什麼就行了</w:t>
      </w:r>
    </w:p>
    <w:p w14:paraId="110B0F56" w14:textId="17659B3A" w:rsidR="00A611EC" w:rsidRPr="00A611EC" w:rsidRDefault="002E00FB" w:rsidP="005A334B">
      <w:pPr>
        <w:pStyle w:val="ListParagraph"/>
        <w:ind w:firstLine="720"/>
        <w:rPr>
          <w:sz w:val="32"/>
        </w:rPr>
      </w:pPr>
      <w:r>
        <w:rPr>
          <w:sz w:val="32"/>
        </w:rPr>
        <w:t>Do that again for all of the things in your list from Step 2</w:t>
      </w:r>
      <w:r w:rsidR="000C3572">
        <w:rPr>
          <w:sz w:val="32"/>
        </w:rPr>
        <w:br/>
      </w:r>
      <w:r w:rsidR="000C3572">
        <w:rPr>
          <w:i/>
          <w:sz w:val="32"/>
        </w:rPr>
        <w:t xml:space="preserve">The words you choose don’t really matter, as long as </w:t>
      </w:r>
      <w:r w:rsidR="000C3572">
        <w:rPr>
          <w:b/>
          <w:i/>
          <w:sz w:val="32"/>
        </w:rPr>
        <w:t>you</w:t>
      </w:r>
      <w:r w:rsidR="000C3572">
        <w:rPr>
          <w:i/>
          <w:sz w:val="32"/>
        </w:rPr>
        <w:t xml:space="preserve"> understand what they mean. </w:t>
      </w:r>
      <w:r w:rsidR="00A611EC">
        <w:rPr>
          <w:i/>
          <w:sz w:val="32"/>
        </w:rPr>
        <w:br/>
      </w:r>
      <w:r w:rsidR="000C3572" w:rsidRPr="000C3572">
        <w:rPr>
          <w:noProof/>
          <w:sz w:val="32"/>
          <w:lang w:val="en-US" w:eastAsia="zh-TW"/>
        </w:rPr>
        <w:drawing>
          <wp:inline distT="0" distB="0" distL="0" distR="0" wp14:anchorId="148EA4F9" wp14:editId="79718D9E">
            <wp:extent cx="5400000" cy="2961391"/>
            <wp:effectExtent l="12700" t="12700" r="10795" b="1079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3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B8E6AB" w14:textId="1DB33151" w:rsidR="00A611EC" w:rsidRPr="00A611EC" w:rsidRDefault="00CE1FB3" w:rsidP="00A611EC">
      <w:pPr>
        <w:rPr>
          <w:sz w:val="32"/>
        </w:rPr>
      </w:pPr>
      <w:r>
        <w:rPr>
          <w:sz w:val="32"/>
        </w:rPr>
        <w:br/>
      </w:r>
    </w:p>
    <w:p w14:paraId="4BD3F058" w14:textId="1CB82FEB" w:rsidR="000E63AF" w:rsidRDefault="000E63AF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點選其中一個方框中的</w:t>
      </w:r>
      <w:r>
        <w:rPr>
          <w:sz w:val="32"/>
        </w:rPr>
        <w:t>“</w:t>
      </w:r>
      <w:r w:rsidRPr="00B12B60">
        <w:rPr>
          <w:b/>
          <w:sz w:val="32"/>
        </w:rPr>
        <w:t>+ Add example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5E6350F2" w14:textId="5C6EB218" w:rsidR="00EF5F6C" w:rsidRPr="00536743" w:rsidRDefault="000C3572" w:rsidP="000E63AF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Click the “</w:t>
      </w:r>
      <w:r w:rsidRPr="000C3572">
        <w:rPr>
          <w:b/>
          <w:sz w:val="32"/>
        </w:rPr>
        <w:t>+ Add example</w:t>
      </w:r>
      <w:r>
        <w:rPr>
          <w:sz w:val="32"/>
        </w:rPr>
        <w:t>” button in one of the buckets</w:t>
      </w:r>
    </w:p>
    <w:p w14:paraId="5EB1CBC9" w14:textId="26DBF64B" w:rsidR="00264594" w:rsidRDefault="00264594" w:rsidP="00264594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輸入一個</w:t>
      </w:r>
      <w:r w:rsidR="003A1E0A">
        <w:rPr>
          <w:rFonts w:hint="eastAsia"/>
          <w:sz w:val="32"/>
        </w:rPr>
        <w:t>範例</w:t>
      </w:r>
      <w:r w:rsidR="00FA3A73">
        <w:rPr>
          <w:rFonts w:hint="eastAsia"/>
          <w:sz w:val="32"/>
        </w:rPr>
        <w:t>問句</w:t>
      </w:r>
    </w:p>
    <w:p w14:paraId="7D4DD493" w14:textId="59139116" w:rsidR="000C3572" w:rsidRPr="00264594" w:rsidRDefault="000C3572" w:rsidP="00264594">
      <w:pPr>
        <w:ind w:left="720" w:firstLine="720"/>
        <w:rPr>
          <w:sz w:val="32"/>
        </w:rPr>
      </w:pPr>
      <w:r w:rsidRPr="00264594">
        <w:rPr>
          <w:sz w:val="32"/>
        </w:rPr>
        <w:t>Type in an example of how someone might ask that question</w:t>
      </w:r>
      <w:r w:rsidRPr="00264594">
        <w:rPr>
          <w:sz w:val="32"/>
        </w:rPr>
        <w:br/>
      </w:r>
      <w:r w:rsidRPr="000C3572">
        <w:rPr>
          <w:noProof/>
          <w:lang w:val="en-US" w:eastAsia="zh-TW"/>
        </w:rPr>
        <w:drawing>
          <wp:inline distT="0" distB="0" distL="0" distR="0" wp14:anchorId="6A40E2F3" wp14:editId="75395B2A">
            <wp:extent cx="5328000" cy="1584447"/>
            <wp:effectExtent l="12700" t="12700" r="6350" b="1587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12088" b="6914"/>
                    <a:stretch/>
                  </pic:blipFill>
                  <pic:spPr bwMode="auto">
                    <a:xfrm>
                      <a:off x="0" y="0"/>
                      <a:ext cx="5328000" cy="15844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Pr="00264594">
        <w:rPr>
          <w:sz w:val="32"/>
        </w:rPr>
        <w:br/>
      </w:r>
    </w:p>
    <w:p w14:paraId="346D56E0" w14:textId="1319B0C2" w:rsidR="007C082C" w:rsidRDefault="007C082C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6A61DB0" w14:textId="19374905" w:rsidR="000C3572" w:rsidRDefault="000C3572" w:rsidP="007C082C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0C3572">
        <w:rPr>
          <w:b/>
          <w:sz w:val="32"/>
        </w:rPr>
        <w:t>Add</w:t>
      </w:r>
      <w:r>
        <w:rPr>
          <w:sz w:val="32"/>
        </w:rPr>
        <w:t>”</w:t>
      </w:r>
    </w:p>
    <w:p w14:paraId="78F916EF" w14:textId="77777777" w:rsidR="000C3572" w:rsidRPr="000C3572" w:rsidRDefault="000C3572" w:rsidP="000C3572">
      <w:pPr>
        <w:rPr>
          <w:sz w:val="32"/>
        </w:rPr>
      </w:pPr>
    </w:p>
    <w:p w14:paraId="69194120" w14:textId="01A1C861" w:rsidR="00EA5D2A" w:rsidRDefault="00EA5D2A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重複上述步驟直到此類別裡有</w:t>
      </w:r>
      <w:r w:rsidRPr="00EA5D2A">
        <w:rPr>
          <w:rFonts w:hint="eastAsia"/>
          <w:b/>
          <w:sz w:val="32"/>
          <w:lang w:eastAsia="zh-TW"/>
        </w:rPr>
        <w:t>五個範例</w:t>
      </w:r>
    </w:p>
    <w:p w14:paraId="62B1170F" w14:textId="253315C8" w:rsidR="000C3572" w:rsidRPr="00CE1FB3" w:rsidRDefault="000C3572" w:rsidP="00EA5D2A">
      <w:pPr>
        <w:pStyle w:val="ListParagraph"/>
        <w:ind w:firstLine="720"/>
        <w:rPr>
          <w:sz w:val="32"/>
        </w:rPr>
      </w:pPr>
      <w:r w:rsidRPr="00CE1FB3">
        <w:rPr>
          <w:sz w:val="32"/>
        </w:rPr>
        <w:t xml:space="preserve">Repeat until you’ve got </w:t>
      </w:r>
      <w:r w:rsidRPr="00CE1FB3">
        <w:rPr>
          <w:b/>
          <w:sz w:val="32"/>
        </w:rPr>
        <w:t xml:space="preserve">five examples </w:t>
      </w:r>
      <w:r w:rsidRPr="00CE1FB3">
        <w:rPr>
          <w:sz w:val="32"/>
        </w:rPr>
        <w:t>of how to ask that question.</w:t>
      </w:r>
      <w:r w:rsidRPr="00CE1FB3">
        <w:rPr>
          <w:sz w:val="32"/>
        </w:rPr>
        <w:br/>
      </w:r>
      <w:r w:rsidRPr="000C3572">
        <w:rPr>
          <w:noProof/>
          <w:sz w:val="32"/>
          <w:lang w:val="en-US" w:eastAsia="zh-TW"/>
        </w:rPr>
        <w:drawing>
          <wp:inline distT="0" distB="0" distL="0" distR="0" wp14:anchorId="4A793A97" wp14:editId="377DA221">
            <wp:extent cx="3938688" cy="2160000"/>
            <wp:effectExtent l="12700" t="12700" r="11430" b="1206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3938688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7EB251A" w14:textId="77777777" w:rsidR="000C3572" w:rsidRPr="000C3572" w:rsidRDefault="000C3572" w:rsidP="000C3572">
      <w:pPr>
        <w:pStyle w:val="ListParagraph"/>
        <w:rPr>
          <w:sz w:val="32"/>
        </w:rPr>
      </w:pPr>
    </w:p>
    <w:p w14:paraId="3690F3B3" w14:textId="05D084E0" w:rsidR="00EA5D2A" w:rsidRDefault="00EA5D2A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重複前面的步驟，直到每個方框裡都至少有五個範例</w:t>
      </w:r>
    </w:p>
    <w:p w14:paraId="64BDB242" w14:textId="4AFFEE2F" w:rsidR="00EF5F6C" w:rsidRPr="00CE1FB3" w:rsidRDefault="00CE1FB3" w:rsidP="00EA5D2A">
      <w:pPr>
        <w:pStyle w:val="ListParagraph"/>
        <w:rPr>
          <w:sz w:val="32"/>
        </w:rPr>
      </w:pPr>
      <w:r>
        <w:rPr>
          <w:sz w:val="32"/>
        </w:rPr>
        <w:lastRenderedPageBreak/>
        <w:t>Repeat until you’ve got at least five examples in every bucket</w:t>
      </w:r>
      <w:r>
        <w:rPr>
          <w:sz w:val="32"/>
        </w:rPr>
        <w:br/>
      </w:r>
      <w:r w:rsidRPr="00CE1FB3">
        <w:rPr>
          <w:noProof/>
          <w:sz w:val="32"/>
          <w:lang w:val="en-US" w:eastAsia="zh-TW"/>
        </w:rPr>
        <w:drawing>
          <wp:inline distT="0" distB="0" distL="0" distR="0" wp14:anchorId="641DAC74" wp14:editId="70CB1135">
            <wp:extent cx="5366801" cy="2952000"/>
            <wp:effectExtent l="12700" t="12700" r="18415" b="762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366801" cy="295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t xml:space="preserve"> </w:t>
      </w:r>
      <w:r>
        <w:rPr>
          <w:sz w:val="32"/>
        </w:rPr>
        <w:br/>
      </w:r>
    </w:p>
    <w:p w14:paraId="389D0B39" w14:textId="7BC469B0" w:rsidR="00712F0D" w:rsidRDefault="00712F0D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175222">
        <w:rPr>
          <w:b/>
          <w:sz w:val="32"/>
        </w:rPr>
        <w:t>&lt; Back to project</w:t>
      </w:r>
      <w:r>
        <w:rPr>
          <w:sz w:val="32"/>
        </w:rPr>
        <w:t>”</w:t>
      </w:r>
    </w:p>
    <w:p w14:paraId="5EE9D939" w14:textId="4C3F4A68" w:rsidR="00CE1FB3" w:rsidRDefault="00CE1FB3" w:rsidP="00712F0D">
      <w:pPr>
        <w:pStyle w:val="ListParagraph"/>
        <w:ind w:firstLine="720"/>
        <w:rPr>
          <w:sz w:val="32"/>
        </w:rPr>
      </w:pPr>
      <w:r>
        <w:rPr>
          <w:sz w:val="32"/>
        </w:rPr>
        <w:t>Click on the “</w:t>
      </w:r>
      <w:r w:rsidRPr="00CE1FB3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3316446F" w14:textId="77777777" w:rsidR="00CE1FB3" w:rsidRPr="00CE1FB3" w:rsidRDefault="00CE1FB3" w:rsidP="00CE1FB3">
      <w:pPr>
        <w:rPr>
          <w:sz w:val="32"/>
        </w:rPr>
      </w:pPr>
    </w:p>
    <w:p w14:paraId="391778ED" w14:textId="07440D96" w:rsidR="00712F0D" w:rsidRDefault="00712F0D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再點選</w:t>
      </w:r>
      <w:r>
        <w:rPr>
          <w:sz w:val="32"/>
        </w:rPr>
        <w:t>“</w:t>
      </w:r>
      <w:r w:rsidRPr="00560B09">
        <w:rPr>
          <w:b/>
          <w:sz w:val="32"/>
        </w:rPr>
        <w:t xml:space="preserve">Learn &amp; </w:t>
      </w:r>
      <w:r>
        <w:rPr>
          <w:b/>
          <w:sz w:val="32"/>
          <w:lang w:val="en-US" w:eastAsia="zh-TW"/>
        </w:rPr>
        <w:t>Test</w:t>
      </w:r>
      <w:r>
        <w:rPr>
          <w:sz w:val="32"/>
        </w:rPr>
        <w:t>”</w:t>
      </w:r>
    </w:p>
    <w:p w14:paraId="40CD4814" w14:textId="77777777" w:rsidR="00CE1FB3" w:rsidRDefault="00CE1FB3" w:rsidP="00712F0D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Learn &amp; Test</w:t>
      </w:r>
      <w:r>
        <w:rPr>
          <w:sz w:val="32"/>
        </w:rPr>
        <w:t>” button</w:t>
      </w:r>
    </w:p>
    <w:p w14:paraId="1E530275" w14:textId="77777777" w:rsidR="00CE1FB3" w:rsidRPr="00CE1FB3" w:rsidRDefault="00CE1FB3" w:rsidP="00CE1FB3">
      <w:pPr>
        <w:pStyle w:val="ListParagraph"/>
        <w:rPr>
          <w:sz w:val="32"/>
        </w:rPr>
      </w:pPr>
    </w:p>
    <w:p w14:paraId="4E1CED26" w14:textId="239009CB" w:rsidR="00E67D40" w:rsidRDefault="00E67D40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175222">
        <w:rPr>
          <w:b/>
          <w:sz w:val="32"/>
        </w:rPr>
        <w:t>Train new machine learning model</w:t>
      </w:r>
      <w:r>
        <w:rPr>
          <w:sz w:val="32"/>
        </w:rPr>
        <w:t>”</w:t>
      </w:r>
    </w:p>
    <w:p w14:paraId="67D47168" w14:textId="73B9B56E" w:rsidR="00E67D40" w:rsidRPr="00E67D40" w:rsidRDefault="00E67D40" w:rsidP="00E67D40">
      <w:pPr>
        <w:pStyle w:val="ListParagraph"/>
        <w:ind w:firstLine="72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只要</w:t>
      </w:r>
      <w:r>
        <w:rPr>
          <w:rFonts w:hint="eastAsia"/>
          <w:i/>
          <w:sz w:val="28"/>
          <w:szCs w:val="28"/>
          <w:lang w:eastAsia="zh-TW"/>
        </w:rPr>
        <w:t>你蒐集到夠多範例，電腦就可以開始從範例中學習</w:t>
      </w:r>
      <w:r w:rsidR="005547F5">
        <w:rPr>
          <w:rFonts w:hint="eastAsia"/>
          <w:i/>
          <w:sz w:val="28"/>
          <w:szCs w:val="28"/>
          <w:lang w:eastAsia="zh-TW"/>
        </w:rPr>
        <w:t>辨別不同的問題</w:t>
      </w:r>
    </w:p>
    <w:p w14:paraId="2254797A" w14:textId="46C29E5A" w:rsidR="00CE1FB3" w:rsidRDefault="00616AA8" w:rsidP="00E67D40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016C168F" wp14:editId="571B8D80">
                <wp:simplePos x="0" y="0"/>
                <wp:positionH relativeFrom="column">
                  <wp:posOffset>2046416</wp:posOffset>
                </wp:positionH>
                <wp:positionV relativeFrom="paragraph">
                  <wp:posOffset>1918403</wp:posOffset>
                </wp:positionV>
                <wp:extent cx="2082800" cy="1270000"/>
                <wp:effectExtent l="25400" t="50800" r="12700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" o:spid="_x0000_s1026" style="position:absolute;flip:x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15pt,151.05pt" to="325.15pt,251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E67D40">
        <w:rPr>
          <w:sz w:val="32"/>
          <w:lang w:eastAsia="zh-TW"/>
        </w:rPr>
        <w:tab/>
      </w:r>
      <w:r w:rsidR="00CE1FB3">
        <w:rPr>
          <w:sz w:val="32"/>
        </w:rPr>
        <w:t>Click the “</w:t>
      </w:r>
      <w:r w:rsidR="00CE1FB3" w:rsidRPr="004967D1">
        <w:rPr>
          <w:b/>
          <w:sz w:val="32"/>
        </w:rPr>
        <w:t>Train new machine learning model</w:t>
      </w:r>
      <w:r w:rsidR="00CE1FB3">
        <w:rPr>
          <w:sz w:val="32"/>
        </w:rPr>
        <w:t>” button</w:t>
      </w:r>
      <w:r w:rsidR="004967D1">
        <w:rPr>
          <w:sz w:val="32"/>
        </w:rPr>
        <w:br/>
      </w:r>
      <w:r w:rsidR="004967D1" w:rsidRPr="00731986">
        <w:rPr>
          <w:i/>
          <w:sz w:val="32"/>
        </w:rPr>
        <w:t xml:space="preserve">As long as you’ve collected enough examples, the computer should start to learn how to recognise </w:t>
      </w:r>
      <w:r w:rsidR="004967D1">
        <w:rPr>
          <w:i/>
          <w:sz w:val="32"/>
        </w:rPr>
        <w:t>questions</w:t>
      </w:r>
      <w:r w:rsidR="004967D1" w:rsidRPr="00731986">
        <w:rPr>
          <w:i/>
          <w:sz w:val="32"/>
        </w:rPr>
        <w:t xml:space="preserve"> from the examples you’ve given to it.</w:t>
      </w:r>
      <w:r w:rsidR="00CE1FB3">
        <w:rPr>
          <w:sz w:val="32"/>
        </w:rPr>
        <w:br/>
      </w:r>
      <w:r w:rsidR="00CE1FB3" w:rsidRPr="00CE1FB3">
        <w:rPr>
          <w:noProof/>
          <w:sz w:val="32"/>
          <w:lang w:val="en-US" w:eastAsia="zh-TW"/>
        </w:rPr>
        <w:drawing>
          <wp:inline distT="0" distB="0" distL="0" distR="0" wp14:anchorId="52CEAAAC" wp14:editId="03653148">
            <wp:extent cx="5399405" cy="2597495"/>
            <wp:effectExtent l="12700" t="12700" r="10795" b="1905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10109"/>
                    <a:stretch/>
                  </pic:blipFill>
                  <pic:spPr bwMode="auto">
                    <a:xfrm>
                      <a:off x="0" y="0"/>
                      <a:ext cx="5400000" cy="259778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DC51391" w14:textId="77777777" w:rsidR="00CE1FB3" w:rsidRPr="00CE1FB3" w:rsidRDefault="00CE1FB3" w:rsidP="00CE1FB3">
      <w:pPr>
        <w:pStyle w:val="ListParagraph"/>
        <w:rPr>
          <w:sz w:val="32"/>
        </w:rPr>
      </w:pPr>
    </w:p>
    <w:p w14:paraId="32E9F2F2" w14:textId="0621035B" w:rsidR="00DF7646" w:rsidRDefault="00DF7646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等待訓練完成，這可能需要幾分鐘的時間</w:t>
      </w:r>
    </w:p>
    <w:p w14:paraId="2E39F0B9" w14:textId="38BA110C" w:rsidR="00F26B9D" w:rsidRDefault="00F26B9D" w:rsidP="00F26B9D">
      <w:pPr>
        <w:pStyle w:val="ListParagraph"/>
        <w:ind w:left="1440"/>
        <w:rPr>
          <w:sz w:val="32"/>
        </w:rPr>
      </w:pPr>
      <w:r>
        <w:rPr>
          <w:rFonts w:hint="eastAsia"/>
          <w:sz w:val="32"/>
          <w:lang w:eastAsia="zh-TW"/>
        </w:rPr>
        <w:t>當狀態顯示</w:t>
      </w:r>
      <w:r>
        <w:rPr>
          <w:i/>
          <w:sz w:val="32"/>
        </w:rPr>
        <w:t>“Available”</w:t>
      </w:r>
      <w:r>
        <w:rPr>
          <w:rFonts w:hint="eastAsia"/>
          <w:sz w:val="32"/>
          <w:lang w:eastAsia="zh-TW"/>
        </w:rPr>
        <w:t>代表訓練已完成</w:t>
      </w:r>
    </w:p>
    <w:p w14:paraId="4727DF77" w14:textId="541A0AE6" w:rsidR="00EF5F6C" w:rsidRPr="004967D1" w:rsidRDefault="004967D1" w:rsidP="00DF7646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50FEB96" wp14:editId="045A54E9">
                <wp:simplePos x="0" y="0"/>
                <wp:positionH relativeFrom="column">
                  <wp:posOffset>2381250</wp:posOffset>
                </wp:positionH>
                <wp:positionV relativeFrom="paragraph">
                  <wp:posOffset>1337310</wp:posOffset>
                </wp:positionV>
                <wp:extent cx="2082800" cy="1270000"/>
                <wp:effectExtent l="25400" t="50800" r="12700" b="2540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82800" cy="1270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8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7.5pt,105.3pt" to="351.5pt,205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DF7646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Wait for the training to complete. </w:t>
      </w:r>
      <w:r w:rsidR="006C56B4">
        <w:rPr>
          <w:sz w:val="32"/>
        </w:rPr>
        <w:br/>
      </w:r>
      <w:r>
        <w:rPr>
          <w:i/>
          <w:sz w:val="32"/>
        </w:rPr>
        <w:t>This might take a couple of minutes.</w:t>
      </w:r>
      <w:r>
        <w:rPr>
          <w:i/>
          <w:sz w:val="32"/>
        </w:rPr>
        <w:br/>
        <w:t>It’s finished once you see the “status” change to “Available”</w:t>
      </w:r>
      <w:r>
        <w:rPr>
          <w:i/>
          <w:sz w:val="32"/>
        </w:rPr>
        <w:br/>
      </w:r>
      <w:r w:rsidRPr="004967D1">
        <w:rPr>
          <w:noProof/>
          <w:sz w:val="32"/>
          <w:lang w:val="en-US" w:eastAsia="zh-TW"/>
        </w:rPr>
        <w:drawing>
          <wp:inline distT="0" distB="0" distL="0" distR="0" wp14:anchorId="614609C7" wp14:editId="1599682F">
            <wp:extent cx="5400000" cy="2383826"/>
            <wp:effectExtent l="12700" t="12700" r="10795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838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7BC40011" w14:textId="2943821D" w:rsidR="00720D8D" w:rsidRDefault="00720D8D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C3148">
        <w:rPr>
          <w:b/>
          <w:sz w:val="32"/>
        </w:rPr>
        <w:t>&lt; Back to project</w:t>
      </w:r>
      <w:r>
        <w:rPr>
          <w:sz w:val="32"/>
        </w:rPr>
        <w:t>”</w:t>
      </w:r>
    </w:p>
    <w:p w14:paraId="348A3268" w14:textId="4CA31F07" w:rsidR="00EF5F6C" w:rsidRPr="004967D1" w:rsidRDefault="004967D1" w:rsidP="00720D8D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4967D1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DE368C8" w14:textId="1458D9E1" w:rsidR="00720D8D" w:rsidRDefault="00720D8D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Make</w:t>
      </w:r>
      <w:r>
        <w:rPr>
          <w:sz w:val="32"/>
        </w:rPr>
        <w:t>”</w:t>
      </w:r>
    </w:p>
    <w:p w14:paraId="38A478E6" w14:textId="383776C1" w:rsidR="004967D1" w:rsidRDefault="00616AA8" w:rsidP="00720D8D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294D3EE7" wp14:editId="1F3721FE">
                <wp:simplePos x="0" y="0"/>
                <wp:positionH relativeFrom="column">
                  <wp:posOffset>2474580</wp:posOffset>
                </wp:positionH>
                <wp:positionV relativeFrom="paragraph">
                  <wp:posOffset>749935</wp:posOffset>
                </wp:positionV>
                <wp:extent cx="1585609" cy="1079770"/>
                <wp:effectExtent l="38100" t="50800" r="27305" b="25400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85609" cy="1079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" o:spid="_x0000_s1026" style="position:absolute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4.85pt,59.05pt" to="319.7pt,14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r w:rsidR="00720D8D">
        <w:rPr>
          <w:rFonts w:hint="eastAsia"/>
          <w:sz w:val="32"/>
          <w:lang w:eastAsia="zh-TW"/>
        </w:rPr>
        <w:tab/>
      </w:r>
      <w:r w:rsidR="004967D1">
        <w:rPr>
          <w:sz w:val="32"/>
        </w:rPr>
        <w:t>Click the “</w:t>
      </w:r>
      <w:r>
        <w:rPr>
          <w:b/>
          <w:sz w:val="32"/>
        </w:rPr>
        <w:t>Make</w:t>
      </w:r>
      <w:r w:rsidR="004967D1">
        <w:rPr>
          <w:sz w:val="32"/>
        </w:rPr>
        <w:t>” button</w:t>
      </w:r>
      <w:r>
        <w:rPr>
          <w:sz w:val="32"/>
        </w:rPr>
        <w:br/>
      </w:r>
      <w:r w:rsidRPr="00616AA8">
        <w:rPr>
          <w:noProof/>
          <w:sz w:val="32"/>
          <w:lang w:val="en-US" w:eastAsia="zh-TW"/>
        </w:rPr>
        <w:drawing>
          <wp:inline distT="0" distB="0" distL="0" distR="0" wp14:anchorId="4E8A8C5C" wp14:editId="343783AF">
            <wp:extent cx="5724000" cy="1954228"/>
            <wp:effectExtent l="12700" t="12700" r="16510" b="14605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9542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>
        <w:rPr>
          <w:sz w:val="32"/>
        </w:rPr>
        <w:br/>
      </w:r>
    </w:p>
    <w:p w14:paraId="218B8FBF" w14:textId="24380561" w:rsidR="008450C3" w:rsidRDefault="008450C3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16AA8">
        <w:rPr>
          <w:b/>
          <w:sz w:val="32"/>
        </w:rPr>
        <w:t>Scratch</w:t>
      </w:r>
      <w:r>
        <w:rPr>
          <w:sz w:val="32"/>
        </w:rPr>
        <w:t>”</w:t>
      </w:r>
    </w:p>
    <w:p w14:paraId="78D9F198" w14:textId="5F862B67" w:rsidR="00616AA8" w:rsidRDefault="00616AA8" w:rsidP="008450C3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616AA8">
        <w:rPr>
          <w:b/>
          <w:sz w:val="32"/>
        </w:rPr>
        <w:t>Scratch</w:t>
      </w:r>
      <w:r>
        <w:rPr>
          <w:sz w:val="32"/>
        </w:rPr>
        <w:t>”</w:t>
      </w:r>
    </w:p>
    <w:p w14:paraId="3FD95A19" w14:textId="42B3A8B2" w:rsidR="004967D1" w:rsidRPr="004967D1" w:rsidRDefault="00616AA8" w:rsidP="004967D1">
      <w:pPr>
        <w:rPr>
          <w:sz w:val="32"/>
        </w:rPr>
      </w:pPr>
      <w:r>
        <w:rPr>
          <w:sz w:val="32"/>
        </w:rPr>
        <w:lastRenderedPageBreak/>
        <w:br/>
      </w:r>
    </w:p>
    <w:p w14:paraId="14331A61" w14:textId="2399167C" w:rsidR="008450C3" w:rsidRDefault="008450C3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Open in Scratch</w:t>
      </w:r>
      <w:r w:rsidRPr="004967D1">
        <w:rPr>
          <w:sz w:val="32"/>
        </w:rPr>
        <w:t>”</w:t>
      </w:r>
    </w:p>
    <w:p w14:paraId="034C0CCE" w14:textId="0787C14D" w:rsidR="00315ED8" w:rsidRPr="00616AA8" w:rsidRDefault="00616AA8" w:rsidP="008450C3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5A4F1621" wp14:editId="2F4AF2BD">
                <wp:simplePos x="0" y="0"/>
                <wp:positionH relativeFrom="column">
                  <wp:posOffset>1171074</wp:posOffset>
                </wp:positionH>
                <wp:positionV relativeFrom="paragraph">
                  <wp:posOffset>954364</wp:posOffset>
                </wp:positionV>
                <wp:extent cx="2889101" cy="908996"/>
                <wp:effectExtent l="0" t="88900" r="19685" b="56515"/>
                <wp:wrapNone/>
                <wp:docPr id="17" name="Straight Connector 1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89101" cy="90899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7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2pt,75.15pt" to="319.7pt,146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8450C3">
        <w:rPr>
          <w:rFonts w:hint="eastAsia"/>
          <w:sz w:val="32"/>
          <w:lang w:eastAsia="zh-TW"/>
        </w:rPr>
        <w:tab/>
      </w:r>
      <w:r w:rsidR="00EF5F6C">
        <w:rPr>
          <w:sz w:val="32"/>
        </w:rPr>
        <w:t>Click the “</w:t>
      </w:r>
      <w:r w:rsidR="004967D1">
        <w:rPr>
          <w:b/>
          <w:sz w:val="32"/>
        </w:rPr>
        <w:t>Open in Scratch</w:t>
      </w:r>
      <w:r w:rsidR="00EF5F6C" w:rsidRPr="004967D1">
        <w:rPr>
          <w:sz w:val="32"/>
        </w:rPr>
        <w:t>”</w:t>
      </w:r>
      <w:r w:rsidR="00EF5F6C">
        <w:rPr>
          <w:sz w:val="32"/>
        </w:rPr>
        <w:t xml:space="preserve"> </w:t>
      </w:r>
      <w:r w:rsidR="004967D1">
        <w:rPr>
          <w:sz w:val="32"/>
        </w:rPr>
        <w:t>button</w:t>
      </w:r>
      <w:r w:rsidR="004967D1">
        <w:rPr>
          <w:sz w:val="32"/>
        </w:rPr>
        <w:br/>
      </w:r>
      <w:r w:rsidR="004967D1" w:rsidRPr="004967D1">
        <w:rPr>
          <w:noProof/>
          <w:sz w:val="32"/>
          <w:lang w:val="en-US" w:eastAsia="zh-TW"/>
        </w:rPr>
        <w:drawing>
          <wp:inline distT="0" distB="0" distL="0" distR="0" wp14:anchorId="6FE85A6C" wp14:editId="62ABD464">
            <wp:extent cx="5399405" cy="1993900"/>
            <wp:effectExtent l="12700" t="12700" r="10795" b="1270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b="21999"/>
                    <a:stretch/>
                  </pic:blipFill>
                  <pic:spPr bwMode="auto">
                    <a:xfrm>
                      <a:off x="0" y="0"/>
                      <a:ext cx="5400000" cy="19941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F5F6C">
        <w:rPr>
          <w:sz w:val="32"/>
        </w:rPr>
        <w:br/>
      </w:r>
      <w:r>
        <w:rPr>
          <w:sz w:val="32"/>
        </w:rPr>
        <w:br/>
      </w:r>
    </w:p>
    <w:p w14:paraId="4A6CDC26" w14:textId="4AD4D4EF" w:rsidR="00F56740" w:rsidRDefault="00F56740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FD40DB">
        <w:rPr>
          <w:b/>
          <w:sz w:val="32"/>
        </w:rPr>
        <w:t>Project templates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 w:rsidRPr="00FD40DB">
        <w:rPr>
          <w:b/>
          <w:sz w:val="32"/>
        </w:rPr>
        <w:t>Owls</w:t>
      </w:r>
      <w:r>
        <w:rPr>
          <w:sz w:val="32"/>
        </w:rPr>
        <w:t>”</w:t>
      </w:r>
    </w:p>
    <w:p w14:paraId="34934A06" w14:textId="4D466822" w:rsidR="001E5AF5" w:rsidRDefault="00FD40DB" w:rsidP="00F56740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78172F04" wp14:editId="33054B0B">
                <wp:simplePos x="0" y="0"/>
                <wp:positionH relativeFrom="column">
                  <wp:posOffset>2724149</wp:posOffset>
                </wp:positionH>
                <wp:positionV relativeFrom="paragraph">
                  <wp:posOffset>836295</wp:posOffset>
                </wp:positionV>
                <wp:extent cx="2483485" cy="584200"/>
                <wp:effectExtent l="25400" t="50800" r="18415" b="114300"/>
                <wp:wrapNone/>
                <wp:docPr id="43" name="Straight Connector 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83485" cy="5842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3" o:spid="_x0000_s1026" style="position:absolute;flip:x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4.5pt,65.85pt" to="410.05pt,111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F56740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FD40DB">
        <w:rPr>
          <w:b/>
          <w:sz w:val="32"/>
        </w:rPr>
        <w:t>Project templates</w:t>
      </w:r>
      <w:r>
        <w:rPr>
          <w:sz w:val="32"/>
        </w:rPr>
        <w:t>” -&gt; “</w:t>
      </w:r>
      <w:r w:rsidRPr="00FD40DB">
        <w:rPr>
          <w:b/>
          <w:sz w:val="32"/>
        </w:rPr>
        <w:t>Owls</w:t>
      </w:r>
      <w:r>
        <w:rPr>
          <w:sz w:val="32"/>
        </w:rPr>
        <w:t>” to open the project template</w:t>
      </w:r>
      <w:r w:rsidR="00CC6DC8">
        <w:rPr>
          <w:sz w:val="32"/>
        </w:rPr>
        <w:br/>
      </w:r>
      <w:r w:rsidRPr="00FD40DB">
        <w:rPr>
          <w:noProof/>
          <w:sz w:val="32"/>
          <w:lang w:val="en-US" w:eastAsia="zh-TW"/>
        </w:rPr>
        <w:drawing>
          <wp:inline distT="0" distB="0" distL="0" distR="0" wp14:anchorId="7DAF9805" wp14:editId="4889F169">
            <wp:extent cx="5400000" cy="2070261"/>
            <wp:effectExtent l="12700" t="12700" r="10795" b="1270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7026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0F840B" w14:textId="77777777" w:rsidR="00AD680D" w:rsidRPr="00AD680D" w:rsidRDefault="00AD680D" w:rsidP="00AD680D">
      <w:pPr>
        <w:rPr>
          <w:sz w:val="32"/>
        </w:rPr>
      </w:pPr>
    </w:p>
    <w:p w14:paraId="684FCCF9" w14:textId="756A1467" w:rsidR="008A74BE" w:rsidRDefault="008A74BE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019DA0AB" w14:textId="72C0195B" w:rsidR="008A74BE" w:rsidRPr="008A74BE" w:rsidRDefault="008A74BE" w:rsidP="008A74BE">
      <w:pPr>
        <w:pStyle w:val="ListParagraph"/>
        <w:ind w:left="1440"/>
        <w:rPr>
          <w:i/>
          <w:sz w:val="32"/>
        </w:rPr>
      </w:pPr>
      <w:proofErr w:type="spellStart"/>
      <w:proofErr w:type="gramStart"/>
      <w:r>
        <w:rPr>
          <w:rFonts w:hint="eastAsia"/>
          <w:i/>
          <w:sz w:val="32"/>
        </w:rPr>
        <w:t>確認你橘色的積木選擇的是</w:t>
      </w:r>
      <w:proofErr w:type="spellEnd"/>
      <w:r>
        <w:rPr>
          <w:i/>
          <w:sz w:val="32"/>
        </w:rPr>
        <w:t>“</w:t>
      </w:r>
      <w:proofErr w:type="gramEnd"/>
      <w:r>
        <w:rPr>
          <w:i/>
          <w:sz w:val="32"/>
        </w:rPr>
        <w:t>owl says”</w:t>
      </w:r>
    </w:p>
    <w:p w14:paraId="1CCB436E" w14:textId="5112780D" w:rsidR="00FE186F" w:rsidRDefault="00FE186F" w:rsidP="008A74BE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Create this </w:t>
      </w:r>
      <w:r w:rsidR="00655F34">
        <w:rPr>
          <w:sz w:val="32"/>
        </w:rPr>
        <w:t>little snippet of script but don’t attach it to anything yet</w:t>
      </w:r>
      <w:r w:rsidR="00B76485">
        <w:rPr>
          <w:sz w:val="32"/>
        </w:rPr>
        <w:br/>
      </w:r>
      <w:r w:rsidR="00B76485">
        <w:rPr>
          <w:i/>
          <w:sz w:val="32"/>
        </w:rPr>
        <w:t xml:space="preserve">Make sure you choose “owl says” for the orange block. </w:t>
      </w:r>
      <w:r w:rsidR="00655F34">
        <w:rPr>
          <w:sz w:val="32"/>
        </w:rPr>
        <w:br/>
      </w:r>
      <w:r w:rsidR="00655F34" w:rsidRPr="00655F34">
        <w:rPr>
          <w:noProof/>
          <w:sz w:val="32"/>
          <w:lang w:val="en-US" w:eastAsia="zh-TW"/>
        </w:rPr>
        <w:drawing>
          <wp:inline distT="0" distB="0" distL="0" distR="0" wp14:anchorId="0A97319B" wp14:editId="14A198AF">
            <wp:extent cx="5724000" cy="1059078"/>
            <wp:effectExtent l="12700" t="12700" r="381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059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CE6A47C" w14:textId="77777777" w:rsidR="00FE186F" w:rsidRPr="00FE186F" w:rsidRDefault="00FE186F" w:rsidP="00FE186F">
      <w:pPr>
        <w:pStyle w:val="ListParagraph"/>
        <w:rPr>
          <w:sz w:val="32"/>
        </w:rPr>
      </w:pPr>
    </w:p>
    <w:p w14:paraId="20100FA6" w14:textId="450CCFEC" w:rsidR="002C0C14" w:rsidRDefault="002C0C14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複製上面的積木四次</w:t>
      </w:r>
    </w:p>
    <w:p w14:paraId="17916ACD" w14:textId="57AFFBD1" w:rsidR="002C0C14" w:rsidRPr="002C0C14" w:rsidRDefault="002C0C14" w:rsidP="002C0C14">
      <w:pPr>
        <w:pStyle w:val="ListParagraph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</w:rPr>
        <w:t>點擊右鍵</w:t>
      </w:r>
      <w:r>
        <w:rPr>
          <w:i/>
          <w:sz w:val="32"/>
          <w:lang w:val="en-US"/>
        </w:rPr>
        <w:t>-&gt;</w:t>
      </w:r>
      <w:r>
        <w:rPr>
          <w:rFonts w:hint="eastAsia"/>
          <w:i/>
          <w:sz w:val="32"/>
          <w:lang w:val="en-US" w:eastAsia="zh-TW"/>
        </w:rPr>
        <w:t>複製</w:t>
      </w:r>
    </w:p>
    <w:p w14:paraId="118B95E2" w14:textId="41215780" w:rsidR="001E5AF5" w:rsidRDefault="00627D20" w:rsidP="002C0C14">
      <w:pPr>
        <w:pStyle w:val="ListParagraph"/>
        <w:ind w:firstLine="720"/>
        <w:rPr>
          <w:sz w:val="32"/>
        </w:rPr>
      </w:pPr>
      <w:r>
        <w:rPr>
          <w:sz w:val="32"/>
        </w:rPr>
        <w:t>Duplicate it four times</w:t>
      </w:r>
      <w:r>
        <w:rPr>
          <w:sz w:val="32"/>
        </w:rPr>
        <w:br/>
      </w:r>
      <w:r>
        <w:rPr>
          <w:i/>
          <w:sz w:val="32"/>
        </w:rPr>
        <w:t>Right-click on it, and click “Duplicate”</w:t>
      </w:r>
      <w:r w:rsidR="00487753">
        <w:rPr>
          <w:sz w:val="32"/>
        </w:rPr>
        <w:t xml:space="preserve">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627D20">
        <w:rPr>
          <w:noProof/>
          <w:sz w:val="32"/>
          <w:lang w:val="en-US" w:eastAsia="zh-TW"/>
        </w:rPr>
        <w:drawing>
          <wp:inline distT="0" distB="0" distL="0" distR="0" wp14:anchorId="3726AF07" wp14:editId="30810FB5">
            <wp:extent cx="3609975" cy="2198184"/>
            <wp:effectExtent l="12700" t="12700" r="9525" b="12065"/>
            <wp:docPr id="45" name="Pictur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686" b="3769"/>
                    <a:stretch/>
                  </pic:blipFill>
                  <pic:spPr bwMode="auto">
                    <a:xfrm>
                      <a:off x="0" y="0"/>
                      <a:ext cx="3611103" cy="2198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6A62B18D" w14:textId="36E460EF" w:rsidR="00C84B17" w:rsidRDefault="006D70E3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填入對應的題目類別與回答</w:t>
      </w:r>
    </w:p>
    <w:p w14:paraId="0EADA6CB" w14:textId="795640C3" w:rsidR="006D70E3" w:rsidRPr="006D70E3" w:rsidRDefault="006D70E3" w:rsidP="006D70E3">
      <w:pPr>
        <w:pStyle w:val="ListParagraph"/>
        <w:ind w:left="1440"/>
        <w:rPr>
          <w:i/>
          <w:sz w:val="32"/>
          <w:lang w:eastAsia="zh-TW"/>
        </w:rPr>
      </w:pPr>
      <w:r w:rsidRPr="006D70E3">
        <w:rPr>
          <w:rFonts w:hint="eastAsia"/>
          <w:i/>
          <w:sz w:val="32"/>
          <w:lang w:eastAsia="zh-TW"/>
        </w:rPr>
        <w:t>綠色積木的地方放入題目類別的積木，下方橘色積木的地方輸入回答</w:t>
      </w:r>
    </w:p>
    <w:p w14:paraId="2384E2DF" w14:textId="00F49D8F" w:rsidR="00627D20" w:rsidRPr="005444B7" w:rsidRDefault="006D70E3" w:rsidP="006D70E3">
      <w:pPr>
        <w:pStyle w:val="ListParagraph"/>
        <w:rPr>
          <w:sz w:val="32"/>
        </w:rPr>
      </w:pPr>
      <w:r>
        <w:rPr>
          <w:sz w:val="32"/>
          <w:lang w:eastAsia="zh-TW"/>
        </w:rPr>
        <w:tab/>
      </w:r>
      <w:r w:rsidR="00627D20">
        <w:rPr>
          <w:sz w:val="32"/>
        </w:rPr>
        <w:t xml:space="preserve">Fill in each copy of the block </w:t>
      </w:r>
      <w:r w:rsidR="00627D20">
        <w:rPr>
          <w:sz w:val="32"/>
        </w:rPr>
        <w:br/>
      </w:r>
      <w:r w:rsidR="00627D20" w:rsidRPr="005444B7">
        <w:rPr>
          <w:i/>
          <w:sz w:val="32"/>
        </w:rPr>
        <w:t xml:space="preserve">Drag the label for one of your questions into the top space, and </w:t>
      </w:r>
      <w:r w:rsidR="00627D20" w:rsidRPr="005444B7">
        <w:rPr>
          <w:i/>
          <w:sz w:val="32"/>
        </w:rPr>
        <w:br/>
        <w:t xml:space="preserve">Type the answer </w:t>
      </w:r>
      <w:r w:rsidR="00ED7BBE">
        <w:rPr>
          <w:i/>
          <w:sz w:val="32"/>
        </w:rPr>
        <w:t xml:space="preserve">to the question </w:t>
      </w:r>
      <w:r w:rsidR="00627D20" w:rsidRPr="005444B7">
        <w:rPr>
          <w:i/>
          <w:sz w:val="32"/>
        </w:rPr>
        <w:t>into the bottom space</w:t>
      </w:r>
      <w:r w:rsidR="00627D20">
        <w:rPr>
          <w:sz w:val="32"/>
        </w:rPr>
        <w:br/>
      </w:r>
      <w:r w:rsidR="005444B7" w:rsidRPr="005444B7">
        <w:rPr>
          <w:noProof/>
          <w:sz w:val="32"/>
          <w:lang w:val="en-US" w:eastAsia="zh-TW"/>
        </w:rPr>
        <w:drawing>
          <wp:inline distT="0" distB="0" distL="0" distR="0" wp14:anchorId="5CB81CCC" wp14:editId="6582A80B">
            <wp:extent cx="5724000" cy="2993624"/>
            <wp:effectExtent l="12700" t="12700" r="16510" b="16510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9936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CFF82EE" w14:textId="369FF8BC" w:rsidR="006D70E3" w:rsidRPr="006D70E3" w:rsidRDefault="006D70E3" w:rsidP="006D70E3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一開始開啟專案時，你應該會發現程式區已經有個點擊綠旗的程式組，在</w:t>
      </w:r>
      <w:r w:rsidRPr="006D70E3">
        <w:rPr>
          <w:rFonts w:hint="eastAsia"/>
          <w:sz w:val="32"/>
          <w:lang w:eastAsia="zh-TW"/>
        </w:rPr>
        <w:t>完成上個步驟後，將</w:t>
      </w:r>
      <w:r>
        <w:rPr>
          <w:rFonts w:hint="eastAsia"/>
          <w:sz w:val="32"/>
          <w:lang w:eastAsia="zh-TW"/>
        </w:rPr>
        <w:t>你寫的</w:t>
      </w:r>
      <w:r w:rsidRPr="006D70E3">
        <w:rPr>
          <w:rFonts w:hint="eastAsia"/>
          <w:sz w:val="32"/>
          <w:lang w:eastAsia="zh-TW"/>
        </w:rPr>
        <w:t>積木</w:t>
      </w:r>
      <w:r>
        <w:rPr>
          <w:rFonts w:hint="eastAsia"/>
          <w:sz w:val="32"/>
          <w:lang w:eastAsia="zh-TW"/>
        </w:rPr>
        <w:t>放入原本的綠旗程式組，取代</w:t>
      </w:r>
      <w:r>
        <w:rPr>
          <w:i/>
          <w:sz w:val="32"/>
          <w:lang w:eastAsia="zh-TW"/>
        </w:rPr>
        <w:t>“</w:t>
      </w:r>
      <w:r w:rsidRPr="00C24843">
        <w:rPr>
          <w:i/>
          <w:sz w:val="32"/>
          <w:lang w:eastAsia="zh-TW"/>
        </w:rPr>
        <w:t xml:space="preserve">Sorry. </w:t>
      </w:r>
      <w:r w:rsidRPr="00C24843">
        <w:rPr>
          <w:i/>
          <w:sz w:val="32"/>
        </w:rPr>
        <w:t>I haven't been taught anything yet.</w:t>
      </w:r>
      <w:r>
        <w:rPr>
          <w:i/>
          <w:sz w:val="32"/>
        </w:rPr>
        <w:t>”</w:t>
      </w:r>
    </w:p>
    <w:p w14:paraId="5E812CA0" w14:textId="346E9E26" w:rsidR="009520A2" w:rsidRPr="009520A2" w:rsidRDefault="005444B7" w:rsidP="006D70E3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 xml:space="preserve">Drag this new block into the Green Flag block prepared for you. </w:t>
      </w:r>
      <w:r>
        <w:rPr>
          <w:sz w:val="32"/>
        </w:rPr>
        <w:br/>
      </w:r>
      <w:r>
        <w:rPr>
          <w:i/>
          <w:sz w:val="32"/>
        </w:rPr>
        <w:t xml:space="preserve">Replace the </w:t>
      </w:r>
      <w:r w:rsidR="00C24843">
        <w:rPr>
          <w:i/>
          <w:sz w:val="32"/>
        </w:rPr>
        <w:t>“</w:t>
      </w:r>
      <w:r w:rsidR="00C24843" w:rsidRPr="00C24843">
        <w:rPr>
          <w:i/>
          <w:sz w:val="32"/>
        </w:rPr>
        <w:t>Sorry. I haven't been taught anything yet.</w:t>
      </w:r>
      <w:r w:rsidR="00C24843">
        <w:rPr>
          <w:i/>
          <w:sz w:val="32"/>
        </w:rPr>
        <w:t>” block with your new chunk of script.</w:t>
      </w:r>
      <w:r w:rsidR="00C24843">
        <w:rPr>
          <w:i/>
          <w:sz w:val="32"/>
        </w:rPr>
        <w:br/>
      </w:r>
      <w:r w:rsidR="00C24843" w:rsidRPr="00C24843">
        <w:rPr>
          <w:i/>
          <w:noProof/>
          <w:sz w:val="32"/>
          <w:lang w:val="en-US" w:eastAsia="zh-TW"/>
        </w:rPr>
        <w:drawing>
          <wp:inline distT="0" distB="0" distL="0" distR="0" wp14:anchorId="24DC1B07" wp14:editId="61DA0242">
            <wp:extent cx="5723255" cy="4775200"/>
            <wp:effectExtent l="12700" t="12700" r="17145" b="12700"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3482" b="2979"/>
                    <a:stretch/>
                  </pic:blipFill>
                  <pic:spPr bwMode="auto">
                    <a:xfrm>
                      <a:off x="0" y="0"/>
                      <a:ext cx="5724000" cy="477582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9520A2">
        <w:rPr>
          <w:i/>
          <w:sz w:val="32"/>
        </w:rPr>
        <w:br/>
      </w:r>
    </w:p>
    <w:p w14:paraId="32160782" w14:textId="13F83246" w:rsidR="006D70E3" w:rsidRDefault="006D70E3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畫一隻屬於你的聊天機器人</w:t>
      </w:r>
    </w:p>
    <w:p w14:paraId="33AD5D4E" w14:textId="4B11BD06" w:rsidR="00715B4B" w:rsidRDefault="00715B4B" w:rsidP="00715B4B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除非你也選貓頭鷹當主題，不然你就得自己畫啦</w:t>
      </w:r>
      <w:r w:rsidR="000D4F98">
        <w:rPr>
          <w:rFonts w:hint="eastAsia"/>
          <w:i/>
          <w:sz w:val="32"/>
          <w:lang w:eastAsia="zh-TW"/>
        </w:rPr>
        <w:t>。</w:t>
      </w:r>
    </w:p>
    <w:p w14:paraId="028D6E58" w14:textId="77151204" w:rsidR="000D4F98" w:rsidRPr="00715B4B" w:rsidRDefault="000D4F98" w:rsidP="00715B4B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你也可以幫你的聊天機器人設計不同的造型，讓他在說話時有不同的動作表情</w:t>
      </w:r>
    </w:p>
    <w:p w14:paraId="657D8138" w14:textId="4CE5C320" w:rsidR="00052EE1" w:rsidRDefault="00052EE1" w:rsidP="006D70E3">
      <w:pPr>
        <w:pStyle w:val="ListParagraph"/>
        <w:ind w:firstLine="720"/>
        <w:rPr>
          <w:sz w:val="32"/>
        </w:rPr>
      </w:pPr>
      <w:r>
        <w:rPr>
          <w:sz w:val="32"/>
        </w:rPr>
        <w:t>Draw your chatbot</w:t>
      </w:r>
      <w:r>
        <w:rPr>
          <w:sz w:val="32"/>
        </w:rPr>
        <w:br/>
      </w:r>
      <w:r w:rsidRPr="00052EE1">
        <w:rPr>
          <w:i/>
          <w:sz w:val="28"/>
        </w:rPr>
        <w:t xml:space="preserve">Unless you’ve chosen </w:t>
      </w:r>
      <w:r w:rsidRPr="00052EE1">
        <w:rPr>
          <w:b/>
          <w:i/>
          <w:sz w:val="28"/>
        </w:rPr>
        <w:t>owls</w:t>
      </w:r>
      <w:r w:rsidRPr="00052EE1">
        <w:rPr>
          <w:i/>
          <w:sz w:val="28"/>
        </w:rPr>
        <w:t xml:space="preserve"> as a topic, you’ll need to draw your own character</w:t>
      </w:r>
      <w:r w:rsidRPr="00052EE1">
        <w:rPr>
          <w:i/>
          <w:sz w:val="28"/>
        </w:rPr>
        <w:br/>
      </w:r>
      <w:r w:rsidRPr="00052EE1">
        <w:rPr>
          <w:i/>
          <w:sz w:val="28"/>
        </w:rPr>
        <w:lastRenderedPageBreak/>
        <w:t>If you provide different costumes, you can animate your character while it talks.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2EE1">
        <w:rPr>
          <w:i/>
          <w:noProof/>
          <w:sz w:val="32"/>
          <w:lang w:val="en-US" w:eastAsia="zh-TW"/>
        </w:rPr>
        <w:drawing>
          <wp:inline distT="0" distB="0" distL="0" distR="0" wp14:anchorId="270EFCC5" wp14:editId="05754972">
            <wp:extent cx="4266915" cy="2340000"/>
            <wp:effectExtent l="12700" t="12700" r="13335" b="9525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266915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610801" w14:textId="364BB1F1" w:rsidR="000D4F98" w:rsidRDefault="000D4F98" w:rsidP="007419E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開始測試！</w:t>
      </w:r>
    </w:p>
    <w:p w14:paraId="3B174FE4" w14:textId="6267863C" w:rsidR="000D4F98" w:rsidRPr="000D4F98" w:rsidRDefault="000D4F98" w:rsidP="000D4F98">
      <w:pPr>
        <w:pStyle w:val="ListParagraph"/>
        <w:ind w:left="1440"/>
        <w:rPr>
          <w:i/>
          <w:sz w:val="32"/>
        </w:rPr>
      </w:pPr>
      <w:r>
        <w:rPr>
          <w:rFonts w:hint="eastAsia"/>
          <w:i/>
          <w:sz w:val="32"/>
        </w:rPr>
        <w:t>點擊綠旗，開始問問題</w:t>
      </w:r>
    </w:p>
    <w:p w14:paraId="62272949" w14:textId="40B784D6" w:rsidR="00A13F48" w:rsidRDefault="009520A2" w:rsidP="000D4F98">
      <w:pPr>
        <w:pStyle w:val="ListParagraph"/>
        <w:ind w:firstLine="720"/>
        <w:rPr>
          <w:sz w:val="32"/>
        </w:rPr>
      </w:pPr>
      <w:r>
        <w:rPr>
          <w:sz w:val="32"/>
        </w:rPr>
        <w:t>Test your chatbot!</w:t>
      </w:r>
      <w:r>
        <w:rPr>
          <w:sz w:val="32"/>
        </w:rPr>
        <w:br/>
      </w:r>
      <w:r>
        <w:rPr>
          <w:i/>
          <w:sz w:val="32"/>
        </w:rPr>
        <w:t>Click the green flag and try asking the owl a question</w:t>
      </w:r>
      <w:r w:rsidR="00C24843">
        <w:rPr>
          <w:i/>
          <w:sz w:val="32"/>
        </w:rPr>
        <w:br/>
      </w:r>
      <w:r w:rsidR="00AA37FE" w:rsidRPr="00AA37FE">
        <w:rPr>
          <w:noProof/>
          <w:sz w:val="32"/>
          <w:lang w:val="en-US" w:eastAsia="zh-TW"/>
        </w:rPr>
        <w:drawing>
          <wp:inline distT="0" distB="0" distL="0" distR="0" wp14:anchorId="0EB1F03C" wp14:editId="4B80AE2A">
            <wp:extent cx="5724000" cy="3143499"/>
            <wp:effectExtent l="12700" t="12700" r="16510" b="19050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13F48" w:rsidRPr="00C24843">
        <w:rPr>
          <w:sz w:val="32"/>
        </w:rPr>
        <w:br/>
      </w:r>
      <w:r w:rsidR="00FD2113" w:rsidRPr="00C24843">
        <w:rPr>
          <w:i/>
          <w:sz w:val="32"/>
        </w:rPr>
        <w:br/>
      </w:r>
    </w:p>
    <w:p w14:paraId="5B6FCFC5" w14:textId="77777777" w:rsidR="0012565C" w:rsidRPr="0012565C" w:rsidRDefault="0012565C" w:rsidP="0012565C">
      <w:pPr>
        <w:ind w:left="360"/>
        <w:rPr>
          <w:sz w:val="32"/>
        </w:rPr>
      </w:pPr>
    </w:p>
    <w:p w14:paraId="157287AC" w14:textId="2286EA4B" w:rsidR="00882DF7" w:rsidRDefault="00882DF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你完成些什麼？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 w:rsidRPr="0066410F">
        <w:rPr>
          <w:rFonts w:ascii="Garamond" w:hAnsi="Garamond"/>
          <w:b/>
          <w:color w:val="385623" w:themeColor="accent6" w:themeShade="80"/>
          <w:sz w:val="40"/>
          <w:lang w:eastAsia="zh-TW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  <w:lang w:eastAsia="zh-TW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  <w:lang w:eastAsia="zh-TW"/>
        </w:rPr>
        <w:t xml:space="preserve"> done so far?</w:t>
      </w:r>
    </w:p>
    <w:p w14:paraId="38C3EE02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975A0DD" w14:textId="77777777" w:rsidR="00A52299" w:rsidRDefault="00CA445F" w:rsidP="00A5229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你訓練電腦辨識在一個主題下的不同問題。但</w:t>
      </w:r>
      <w:r w:rsidR="00EB03DE">
        <w:rPr>
          <w:rFonts w:ascii="Garamond" w:hAnsi="Garamond" w:hint="eastAsia"/>
          <w:sz w:val="36"/>
          <w:lang w:eastAsia="zh-TW"/>
        </w:rPr>
        <w:t>你不是採用制定</w:t>
      </w:r>
      <w:r>
        <w:rPr>
          <w:rFonts w:ascii="Garamond" w:hAnsi="Garamond" w:hint="eastAsia"/>
          <w:sz w:val="36"/>
          <w:lang w:eastAsia="zh-TW"/>
        </w:rPr>
        <w:t>規則的方式來訓練，而是使用蒐集範例的方式。</w:t>
      </w:r>
      <w:r w:rsidR="00A52299"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 w:rsidR="00A52299">
        <w:rPr>
          <w:rFonts w:ascii="Garamond" w:hAnsi="Garamond" w:hint="eastAsia"/>
          <w:sz w:val="36"/>
          <w:lang w:eastAsia="zh-TW"/>
        </w:rPr>
        <w:t xml:space="preserve"> </w:t>
      </w:r>
      <w:r w:rsidR="00A52299">
        <w:rPr>
          <w:rFonts w:ascii="Garamond" w:hAnsi="Garamond" w:hint="eastAsia"/>
          <w:sz w:val="36"/>
          <w:lang w:eastAsia="zh-TW"/>
        </w:rPr>
        <w:t>『模型』。</w:t>
      </w:r>
    </w:p>
    <w:p w14:paraId="2CD70202" w14:textId="1D8C109D" w:rsidR="00CA445F" w:rsidRDefault="00CA445F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C8E11FB" w14:textId="71250628" w:rsidR="00ED7BBE" w:rsidRPr="0066410F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questions on a topic</w:t>
      </w:r>
      <w:r w:rsidRPr="0066410F">
        <w:rPr>
          <w:rFonts w:ascii="Garamond" w:hAnsi="Garamond"/>
          <w:sz w:val="36"/>
        </w:rPr>
        <w:t xml:space="preserve">. Instead of trying to write rules to be able to do this, you </w:t>
      </w:r>
      <w:r>
        <w:rPr>
          <w:rFonts w:ascii="Garamond" w:hAnsi="Garamond"/>
          <w:sz w:val="36"/>
        </w:rPr>
        <w:t>did this</w:t>
      </w:r>
      <w:r w:rsidRPr="0066410F">
        <w:rPr>
          <w:rFonts w:ascii="Garamond" w:hAnsi="Garamond"/>
          <w:sz w:val="36"/>
        </w:rPr>
        <w:t xml:space="preserve"> by collecting examples. These examples </w:t>
      </w:r>
      <w:r>
        <w:rPr>
          <w:rFonts w:ascii="Garamond" w:hAnsi="Garamond"/>
          <w:sz w:val="36"/>
        </w:rPr>
        <w:t>were</w:t>
      </w:r>
      <w:r w:rsidRPr="0066410F">
        <w:rPr>
          <w:rFonts w:ascii="Garamond" w:hAnsi="Garamond"/>
          <w:sz w:val="36"/>
        </w:rPr>
        <w:t xml:space="preserve"> used to train a machine learning “model”. </w:t>
      </w:r>
    </w:p>
    <w:p w14:paraId="7154B6D4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E0BE157" w14:textId="3FB622DB" w:rsidR="00E94B44" w:rsidRPr="004E41C1" w:rsidRDefault="00E94B44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r>
        <w:rPr>
          <w:rFonts w:ascii="Garamond" w:hAnsi="Garamond" w:hint="eastAsia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val="en-US" w:eastAsia="zh-TW"/>
        </w:rPr>
        <w:t>，</w:t>
      </w:r>
      <w:r w:rsidR="004E41C1">
        <w:rPr>
          <w:rFonts w:ascii="Garamond" w:hAnsi="Garamond" w:hint="eastAsia"/>
          <w:sz w:val="36"/>
          <w:lang w:val="en-US" w:eastAsia="zh-TW"/>
        </w:rPr>
        <w:t>因為你就像在監督電腦訓練一樣</w:t>
      </w:r>
      <w:r>
        <w:rPr>
          <w:rFonts w:ascii="Garamond" w:hAnsi="Garamond" w:hint="eastAsia"/>
          <w:sz w:val="36"/>
          <w:lang w:val="en-US" w:eastAsia="zh-TW"/>
        </w:rPr>
        <w:t>。</w:t>
      </w:r>
    </w:p>
    <w:p w14:paraId="59F6CB8A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6BEB55F5" w14:textId="77777777" w:rsidR="00ED7BBE" w:rsidRDefault="00ED7BBE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789D66A" w14:textId="39A780E6" w:rsidR="00E13842" w:rsidRPr="0066410F" w:rsidRDefault="00E13842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電腦會從你給的範例中學習到一些模式，例如詞彙的選擇、句子的組成等，這些都會被用來辨別新的問題。</w:t>
      </w:r>
    </w:p>
    <w:p w14:paraId="54C09E84" w14:textId="545C3FED" w:rsidR="00ED7BBE" w:rsidRDefault="00ED7BB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patterns in the examples you’ve given it, such as the choice of words, and the way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 are structured.  These will be used to be able to recognise new </w:t>
      </w:r>
      <w:r>
        <w:rPr>
          <w:rFonts w:ascii="Garamond" w:hAnsi="Garamond"/>
          <w:sz w:val="36"/>
        </w:rPr>
        <w:t>questions</w:t>
      </w:r>
      <w:r w:rsidRPr="0066410F">
        <w:rPr>
          <w:rFonts w:ascii="Garamond" w:hAnsi="Garamond"/>
          <w:sz w:val="36"/>
        </w:rPr>
        <w:t xml:space="preserve">. </w:t>
      </w:r>
    </w:p>
    <w:p w14:paraId="6811DFB0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A08BA9D" w14:textId="2F3162A0" w:rsidR="00E13842" w:rsidRDefault="00D36153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</w:t>
      </w:r>
      <w:ins w:id="0" w:author="Sung-Shine Lee" w:date="2019-05-22T10:33:00Z">
        <w:r w:rsidR="002048FF">
          <w:rPr>
            <w:rFonts w:ascii="Garamond" w:hAnsi="Garamond" w:hint="eastAsia"/>
            <w:sz w:val="36"/>
            <w:lang w:eastAsia="zh-TW"/>
          </w:rPr>
          <w:t>個方式</w:t>
        </w:r>
      </w:ins>
      <w:r>
        <w:rPr>
          <w:rFonts w:ascii="Garamond" w:hAnsi="Garamond" w:hint="eastAsia"/>
          <w:sz w:val="36"/>
          <w:lang w:eastAsia="zh-TW"/>
        </w:rPr>
        <w:t>最大的問題是如果你問他</w:t>
      </w:r>
      <w:ins w:id="1" w:author="Sung-Shine Lee" w:date="2019-05-22T10:32:00Z">
        <w:r w:rsidR="002048FF">
          <w:rPr>
            <w:rFonts w:ascii="Garamond" w:hAnsi="Garamond" w:hint="eastAsia"/>
            <w:sz w:val="36"/>
            <w:lang w:eastAsia="zh-TW"/>
          </w:rPr>
          <w:t>意料之外</w:t>
        </w:r>
      </w:ins>
      <w:del w:id="2" w:author="Sung-Shine Lee" w:date="2019-05-22T10:32:00Z">
        <w:r w:rsidDel="002048FF">
          <w:rPr>
            <w:rFonts w:ascii="Garamond" w:hAnsi="Garamond" w:hint="eastAsia"/>
            <w:sz w:val="36"/>
            <w:lang w:eastAsia="zh-TW"/>
          </w:rPr>
          <w:delText>非預期</w:delText>
        </w:r>
      </w:del>
      <w:r>
        <w:rPr>
          <w:rFonts w:ascii="Garamond" w:hAnsi="Garamond" w:hint="eastAsia"/>
          <w:sz w:val="36"/>
          <w:lang w:eastAsia="zh-TW"/>
        </w:rPr>
        <w:t>的問題，他仍然會從</w:t>
      </w:r>
      <w:r w:rsidR="006961B7">
        <w:rPr>
          <w:rFonts w:ascii="Garamond" w:hAnsi="Garamond" w:hint="eastAsia"/>
          <w:sz w:val="36"/>
          <w:lang w:eastAsia="zh-TW"/>
        </w:rPr>
        <w:t>先前</w:t>
      </w:r>
      <w:r>
        <w:rPr>
          <w:rFonts w:ascii="Garamond" w:hAnsi="Garamond" w:hint="eastAsia"/>
          <w:sz w:val="36"/>
          <w:lang w:eastAsia="zh-TW"/>
        </w:rPr>
        <w:t>給的答案中</w:t>
      </w:r>
      <w:r w:rsidR="006961B7">
        <w:rPr>
          <w:rFonts w:ascii="Garamond" w:hAnsi="Garamond" w:hint="eastAsia"/>
          <w:sz w:val="36"/>
          <w:lang w:eastAsia="zh-TW"/>
        </w:rPr>
        <w:t>選一個來回答。</w:t>
      </w:r>
    </w:p>
    <w:p w14:paraId="3E4E1C28" w14:textId="384B79A2" w:rsidR="007225C7" w:rsidRPr="0074367F" w:rsidRDefault="007225C7" w:rsidP="00ED7BB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</w:t>
      </w:r>
      <w:r w:rsidR="00ED7BBE">
        <w:rPr>
          <w:rFonts w:ascii="Garamond" w:hAnsi="Garamond"/>
          <w:sz w:val="36"/>
        </w:rPr>
        <w:t xml:space="preserve">biggest </w:t>
      </w:r>
      <w:r>
        <w:rPr>
          <w:rFonts w:ascii="Garamond" w:hAnsi="Garamond"/>
          <w:sz w:val="36"/>
        </w:rPr>
        <w:t xml:space="preserve">problem with </w:t>
      </w:r>
      <w:r w:rsidR="00835730">
        <w:rPr>
          <w:rFonts w:ascii="Garamond" w:hAnsi="Garamond"/>
          <w:sz w:val="36"/>
        </w:rPr>
        <w:t xml:space="preserve">this </w:t>
      </w:r>
      <w:r>
        <w:rPr>
          <w:rFonts w:ascii="Garamond" w:hAnsi="Garamond"/>
          <w:sz w:val="36"/>
        </w:rPr>
        <w:t xml:space="preserve">is that </w:t>
      </w:r>
      <w:r w:rsidR="00ED7BBE">
        <w:rPr>
          <w:rFonts w:ascii="Garamond" w:hAnsi="Garamond"/>
          <w:sz w:val="36"/>
        </w:rPr>
        <w:t>if you ask it something unexpected, it will still give you one of the answers you’ve written</w:t>
      </w:r>
    </w:p>
    <w:p w14:paraId="0E48860E" w14:textId="29AE2BDB" w:rsidR="00CF722E" w:rsidRDefault="008955C0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拖曳程式積木（如下圖），如果有人問到不是你步驟二的問題類別時，這些積木可以派上用場。</w:t>
      </w:r>
    </w:p>
    <w:p w14:paraId="1D42457C" w14:textId="370B31EC" w:rsidR="008955C0" w:rsidRPr="008955C0" w:rsidRDefault="008955C0" w:rsidP="008955C0">
      <w:pPr>
        <w:pStyle w:val="ListParagraph"/>
        <w:ind w:left="1440"/>
        <w:rPr>
          <w:i/>
          <w:sz w:val="32"/>
          <w:lang w:val="en-US" w:eastAsia="zh-TW"/>
        </w:rPr>
      </w:pPr>
      <w:proofErr w:type="spellStart"/>
      <w:r>
        <w:rPr>
          <w:rFonts w:hint="eastAsia"/>
          <w:i/>
          <w:sz w:val="32"/>
        </w:rPr>
        <w:t>信心分</w:t>
      </w:r>
      <w:proofErr w:type="spellEnd"/>
      <w:r>
        <w:rPr>
          <w:rFonts w:hint="eastAsia"/>
          <w:i/>
          <w:sz w:val="32"/>
        </w:rPr>
        <w:t>數</w:t>
      </w:r>
      <w:r>
        <w:rPr>
          <w:i/>
          <w:sz w:val="32"/>
          <w:lang w:val="en-US"/>
        </w:rPr>
        <w:t>(</w:t>
      </w:r>
      <w:r>
        <w:rPr>
          <w:i/>
          <w:sz w:val="32"/>
        </w:rPr>
        <w:t>confidence score</w:t>
      </w:r>
      <w:r>
        <w:rPr>
          <w:i/>
          <w:sz w:val="32"/>
          <w:lang w:val="en-US"/>
        </w:rPr>
        <w:t>)</w:t>
      </w:r>
      <w:r>
        <w:rPr>
          <w:rFonts w:hint="eastAsia"/>
          <w:i/>
          <w:sz w:val="32"/>
          <w:lang w:val="en-US" w:eastAsia="zh-TW"/>
        </w:rPr>
        <w:t>是百分比的概念</w:t>
      </w:r>
      <w:r>
        <w:rPr>
          <w:i/>
          <w:sz w:val="32"/>
          <w:lang w:val="en-US" w:eastAsia="zh-TW"/>
        </w:rPr>
        <w:t>(0</w:t>
      </w:r>
      <w:r>
        <w:rPr>
          <w:rFonts w:hint="eastAsia"/>
          <w:i/>
          <w:sz w:val="32"/>
          <w:lang w:val="en-US" w:eastAsia="zh-TW"/>
        </w:rPr>
        <w:t>到</w:t>
      </w:r>
      <w:r>
        <w:rPr>
          <w:i/>
          <w:sz w:val="32"/>
          <w:lang w:val="en-US" w:eastAsia="zh-TW"/>
        </w:rPr>
        <w:t>100)</w:t>
      </w:r>
      <w:r>
        <w:rPr>
          <w:rFonts w:hint="eastAsia"/>
          <w:i/>
          <w:sz w:val="32"/>
          <w:lang w:val="en-US" w:eastAsia="zh-TW"/>
        </w:rPr>
        <w:t>，如果有人問的問題跟你用來訓練的範例很不像，那麼信心分數會變低</w:t>
      </w:r>
    </w:p>
    <w:p w14:paraId="1183A1F2" w14:textId="14586926" w:rsidR="0074367F" w:rsidRDefault="009E7A14" w:rsidP="00CF722E">
      <w:pPr>
        <w:pStyle w:val="ListParagraph"/>
        <w:ind w:firstLine="720"/>
        <w:rPr>
          <w:sz w:val="32"/>
        </w:rPr>
      </w:pPr>
      <w:r>
        <w:rPr>
          <w:sz w:val="32"/>
        </w:rPr>
        <w:t>Create this little chunk of script, that you can use when someone asks a question that wasn’t on your list from step 2.</w:t>
      </w:r>
      <w:r w:rsidR="0006278C">
        <w:rPr>
          <w:sz w:val="32"/>
        </w:rPr>
        <w:br/>
      </w:r>
      <w:r w:rsidR="0006278C">
        <w:rPr>
          <w:i/>
          <w:sz w:val="32"/>
        </w:rPr>
        <w:t xml:space="preserve">The confidence score </w:t>
      </w:r>
      <w:r w:rsidR="00244BF3">
        <w:rPr>
          <w:i/>
          <w:sz w:val="32"/>
        </w:rPr>
        <w:t xml:space="preserve">is a percentage (from 0 to 100). </w:t>
      </w:r>
      <w:r w:rsidR="00244BF3">
        <w:rPr>
          <w:i/>
          <w:sz w:val="32"/>
        </w:rPr>
        <w:br/>
        <w:t xml:space="preserve">It </w:t>
      </w:r>
      <w:r w:rsidR="0006278C">
        <w:rPr>
          <w:i/>
          <w:sz w:val="32"/>
        </w:rPr>
        <w:t xml:space="preserve">will be lower if someone asks a question that isn’t similar to any of the examples you used to train the machine learning model. </w:t>
      </w:r>
      <w:r w:rsidR="00244BF3">
        <w:rPr>
          <w:i/>
          <w:sz w:val="32"/>
        </w:rPr>
        <w:br/>
      </w:r>
      <w:r w:rsidR="00244BF3">
        <w:rPr>
          <w:i/>
          <w:sz w:val="32"/>
        </w:rPr>
        <w:lastRenderedPageBreak/>
        <w:t xml:space="preserve">Use this to return a “I don’t understand” message if the score is too low. </w:t>
      </w:r>
      <w:r>
        <w:rPr>
          <w:sz w:val="32"/>
        </w:rPr>
        <w:br/>
      </w:r>
      <w:r w:rsidRPr="009E7A14">
        <w:rPr>
          <w:noProof/>
          <w:sz w:val="32"/>
          <w:lang w:val="en-US" w:eastAsia="zh-TW"/>
        </w:rPr>
        <w:drawing>
          <wp:inline distT="0" distB="0" distL="0" distR="0" wp14:anchorId="4A52DD04" wp14:editId="7713AC62">
            <wp:extent cx="5724000" cy="1299652"/>
            <wp:effectExtent l="12700" t="12700" r="16510" b="889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299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4367F">
        <w:rPr>
          <w:sz w:val="32"/>
        </w:rPr>
        <w:br/>
      </w:r>
      <w:r w:rsidR="00F2552B">
        <w:rPr>
          <w:sz w:val="32"/>
        </w:rPr>
        <w:br/>
      </w:r>
    </w:p>
    <w:p w14:paraId="4386FF67" w14:textId="68FA8C7A" w:rsidR="00737879" w:rsidRDefault="00737879" w:rsidP="007419E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將上面的積木加到原本的積木串裡</w:t>
      </w:r>
    </w:p>
    <w:p w14:paraId="07442E07" w14:textId="72404302" w:rsidR="00061680" w:rsidRDefault="00244BF3" w:rsidP="00737879">
      <w:pPr>
        <w:pStyle w:val="ListParagraph"/>
        <w:ind w:firstLine="720"/>
        <w:rPr>
          <w:sz w:val="32"/>
        </w:rPr>
      </w:pPr>
      <w:r>
        <w:rPr>
          <w:sz w:val="32"/>
        </w:rPr>
        <w:t xml:space="preserve">Add this into your script from before. </w:t>
      </w:r>
      <w:r w:rsidR="00061680">
        <w:rPr>
          <w:sz w:val="32"/>
        </w:rPr>
        <w:t xml:space="preserve"> </w:t>
      </w:r>
      <w:r w:rsidR="00061680">
        <w:rPr>
          <w:sz w:val="32"/>
        </w:rPr>
        <w:br/>
      </w:r>
      <w:r w:rsidRPr="00244BF3">
        <w:rPr>
          <w:noProof/>
          <w:sz w:val="32"/>
          <w:lang w:val="en-US" w:eastAsia="zh-TW"/>
        </w:rPr>
        <w:drawing>
          <wp:inline distT="0" distB="0" distL="0" distR="0" wp14:anchorId="2657A521" wp14:editId="76B87F3D">
            <wp:extent cx="5724000" cy="4631186"/>
            <wp:effectExtent l="12700" t="12700" r="16510" b="17145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46311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1DC29DF" w14:textId="3B26C194" w:rsidR="00747916" w:rsidRDefault="00747916" w:rsidP="008B4B16">
      <w:pPr>
        <w:rPr>
          <w:sz w:val="32"/>
        </w:rPr>
      </w:pPr>
    </w:p>
    <w:p w14:paraId="7235523C" w14:textId="01F91025" w:rsidR="005F56B2" w:rsidRPr="005F56B2" w:rsidRDefault="0075260A" w:rsidP="0075260A">
      <w:pPr>
        <w:ind w:firstLine="720"/>
        <w:rPr>
          <w:sz w:val="32"/>
        </w:rPr>
      </w:pPr>
      <w:r>
        <w:rPr>
          <w:sz w:val="32"/>
        </w:rPr>
        <w:br/>
      </w: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6EEC233F" w14:textId="74111C8C" w:rsidR="00737879" w:rsidRDefault="0073787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659CF2DC" w14:textId="77777777" w:rsidR="007C7E0B" w:rsidRDefault="007C7E0B" w:rsidP="007C7E0B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現在你已經完成了這個專案，要不要試試下面的點子？或者，自己想一個？</w:t>
      </w:r>
    </w:p>
    <w:p w14:paraId="50E112D9" w14:textId="77777777" w:rsidR="007C7E0B" w:rsidRDefault="007C7E0B" w:rsidP="00384420">
      <w:pPr>
        <w:rPr>
          <w:sz w:val="32"/>
          <w:lang w:eastAsia="zh-TW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5989494A" w:rsidR="0000386C" w:rsidRDefault="0000386C" w:rsidP="00384420">
      <w:pPr>
        <w:rPr>
          <w:sz w:val="32"/>
        </w:rPr>
      </w:pPr>
    </w:p>
    <w:p w14:paraId="73EBB74E" w14:textId="34E41D61" w:rsidR="001D03D7" w:rsidRDefault="001D03D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試試其他的聊天機器人</w:t>
      </w:r>
    </w:p>
    <w:p w14:paraId="235D1B83" w14:textId="744EEE50" w:rsidR="00E14D79" w:rsidRPr="00384420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other chatbots</w:t>
      </w:r>
    </w:p>
    <w:p w14:paraId="45F5433D" w14:textId="77777777" w:rsidR="00E14D79" w:rsidRDefault="00E14D79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  <w:lang w:eastAsia="zh-TW"/>
        </w:rPr>
      </w:pPr>
    </w:p>
    <w:p w14:paraId="5BD0C805" w14:textId="5DF97404" w:rsidR="00885C08" w:rsidRPr="00885C08" w:rsidRDefault="00885C08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試試這個網站：</w:t>
      </w:r>
      <w:hyperlink r:id="rId33" w:history="1">
        <w:r w:rsidRPr="0099416F">
          <w:rPr>
            <w:rStyle w:val="Hyperlink"/>
            <w:sz w:val="32"/>
          </w:rPr>
          <w:t>http://talktothetrex.com</w:t>
        </w:r>
      </w:hyperlink>
      <w:r>
        <w:rPr>
          <w:rFonts w:hint="eastAsia"/>
          <w:sz w:val="32"/>
          <w:szCs w:val="32"/>
          <w:lang w:eastAsia="zh-TW"/>
        </w:rPr>
        <w:t>，看能否從中得到改進你的聊天機器人的靈感。</w:t>
      </w:r>
    </w:p>
    <w:p w14:paraId="6D21530C" w14:textId="5B467661" w:rsidR="00E14D79" w:rsidRDefault="00C4578D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hyperlink r:id="rId34" w:history="1">
        <w:r w:rsidR="00E14D79" w:rsidRPr="0099416F">
          <w:rPr>
            <w:rStyle w:val="Hyperlink"/>
            <w:sz w:val="32"/>
          </w:rPr>
          <w:t>http://talktothetrex.com</w:t>
        </w:r>
      </w:hyperlink>
      <w:r w:rsidR="00E14D79">
        <w:rPr>
          <w:sz w:val="32"/>
        </w:rPr>
        <w:t xml:space="preserve"> is a good example of the sort of thing you’ve made. Give it a try and see if you can get any ideas of how to improve your bot.  </w:t>
      </w:r>
    </w:p>
    <w:p w14:paraId="02CD91C0" w14:textId="589A88B7" w:rsidR="00E14D79" w:rsidRDefault="00E14D79" w:rsidP="00384420">
      <w:pPr>
        <w:rPr>
          <w:sz w:val="32"/>
        </w:rPr>
      </w:pPr>
    </w:p>
    <w:p w14:paraId="45E49D36" w14:textId="6E6FFFB3" w:rsidR="00885C08" w:rsidRDefault="00885C08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加入更多主題</w:t>
      </w:r>
    </w:p>
    <w:p w14:paraId="2EEEF36E" w14:textId="3847A716" w:rsidR="003D49A7" w:rsidRPr="00384420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more topics</w:t>
      </w:r>
    </w:p>
    <w:p w14:paraId="1FFD85A6" w14:textId="77777777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  <w:lang w:eastAsia="zh-TW"/>
        </w:rPr>
      </w:pPr>
    </w:p>
    <w:p w14:paraId="59B1631F" w14:textId="62682BC4" w:rsidR="00885C08" w:rsidRPr="00885C08" w:rsidRDefault="00885C08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你能幫聊天機器人加入更多的主題嗎？這樣他就可以回答更多類型的問題了。</w:t>
      </w:r>
    </w:p>
    <w:p w14:paraId="7A61A256" w14:textId="42840A4F" w:rsidR="003D49A7" w:rsidRDefault="003D49A7" w:rsidP="003D49A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add more topics to your chatbot, so that there are more types of question that it can answer?  </w:t>
      </w:r>
    </w:p>
    <w:p w14:paraId="53ECB692" w14:textId="77777777" w:rsidR="003D49A7" w:rsidRDefault="003D49A7" w:rsidP="00384420">
      <w:pPr>
        <w:rPr>
          <w:sz w:val="32"/>
        </w:rPr>
      </w:pPr>
    </w:p>
    <w:p w14:paraId="7C82808A" w14:textId="6179A51B" w:rsidR="00C42B51" w:rsidRDefault="00C42B5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提供</w:t>
      </w:r>
      <w:r w:rsidR="00E203C6">
        <w:rPr>
          <w:rFonts w:hint="eastAsia"/>
          <w:b/>
          <w:sz w:val="32"/>
          <w:lang w:eastAsia="zh-TW"/>
        </w:rPr>
        <w:t>不同的</w:t>
      </w:r>
      <w:r w:rsidR="007321AC">
        <w:rPr>
          <w:rFonts w:hint="eastAsia"/>
          <w:b/>
          <w:sz w:val="32"/>
          <w:lang w:eastAsia="zh-TW"/>
        </w:rPr>
        <w:t>回答</w:t>
      </w:r>
    </w:p>
    <w:p w14:paraId="641BC3BD" w14:textId="2F1B7565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Provide alternate answers</w:t>
      </w:r>
    </w:p>
    <w:p w14:paraId="18310F91" w14:textId="1DA71ADF" w:rsidR="0000386C" w:rsidRDefault="00E203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如果有個人問了不只一次相同的問題，那麼每次</w:t>
      </w:r>
      <w:r w:rsidR="0095415E">
        <w:rPr>
          <w:rFonts w:hint="eastAsia"/>
          <w:sz w:val="32"/>
          <w:szCs w:val="32"/>
          <w:lang w:eastAsia="zh-TW"/>
        </w:rPr>
        <w:t>他都會得到相同的答案</w:t>
      </w:r>
      <w:r>
        <w:rPr>
          <w:rFonts w:hint="eastAsia"/>
          <w:sz w:val="32"/>
          <w:szCs w:val="32"/>
          <w:lang w:eastAsia="zh-TW"/>
        </w:rPr>
        <w:t>。</w:t>
      </w:r>
    </w:p>
    <w:p w14:paraId="1023328C" w14:textId="420739B0" w:rsidR="00B50676" w:rsidRDefault="00E203C6" w:rsidP="00B5067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val="en-US" w:eastAsia="zh-TW"/>
        </w:rPr>
      </w:pPr>
      <w:r>
        <w:rPr>
          <w:rFonts w:hint="eastAsia"/>
          <w:sz w:val="32"/>
          <w:szCs w:val="32"/>
          <w:lang w:eastAsia="zh-TW"/>
        </w:rPr>
        <w:lastRenderedPageBreak/>
        <w:t>你能修改程式碼讓機器人每次回答都不一樣嗎？或者在回答問題之前先跟問問題的人說：你已經問過我這個問題囉</w:t>
      </w:r>
      <w:r>
        <w:rPr>
          <w:sz w:val="32"/>
          <w:szCs w:val="32"/>
          <w:lang w:val="en-US" w:eastAsia="zh-TW"/>
        </w:rPr>
        <w:t>(</w:t>
      </w:r>
      <w:r>
        <w:rPr>
          <w:sz w:val="32"/>
        </w:rPr>
        <w:t>You’ve asked me this before</w:t>
      </w:r>
      <w:r>
        <w:rPr>
          <w:sz w:val="32"/>
          <w:szCs w:val="32"/>
          <w:lang w:val="en-US" w:eastAsia="zh-TW"/>
        </w:rPr>
        <w:t>)</w:t>
      </w:r>
      <w:r w:rsidRPr="00E203C6">
        <w:rPr>
          <w:rFonts w:hint="eastAsia"/>
          <w:sz w:val="32"/>
          <w:szCs w:val="32"/>
          <w:lang w:eastAsia="zh-TW"/>
        </w:rPr>
        <w:t xml:space="preserve"> </w:t>
      </w:r>
      <w:r w:rsidR="00B50676">
        <w:rPr>
          <w:rFonts w:hint="eastAsia"/>
          <w:sz w:val="32"/>
          <w:szCs w:val="32"/>
          <w:lang w:val="en-US" w:eastAsia="zh-TW"/>
        </w:rPr>
        <w:t>。</w:t>
      </w:r>
    </w:p>
    <w:p w14:paraId="2A3CF167" w14:textId="77777777" w:rsidR="00B50676" w:rsidRPr="00B50676" w:rsidRDefault="00B50676" w:rsidP="00B5067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szCs w:val="32"/>
          <w:lang w:val="en-US" w:eastAsia="zh-TW"/>
        </w:rPr>
      </w:pPr>
    </w:p>
    <w:p w14:paraId="2D2EE25A" w14:textId="2211767B" w:rsidR="0000386C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someone asks the same question more than once, they’ll get the exact same answer every time. </w:t>
      </w:r>
    </w:p>
    <w:p w14:paraId="12FB0A81" w14:textId="43CEA4B8" w:rsidR="00DB5C65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9206F9" w14:textId="361EB8F1" w:rsidR="00DB5C65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update your Scratch script so that it varies the answers each time a little? Or just starts the answer with “You’ve asked me this before, but”</w:t>
      </w:r>
    </w:p>
    <w:p w14:paraId="573594DF" w14:textId="53A9C38D" w:rsidR="004F1D88" w:rsidRDefault="004F1D88" w:rsidP="004F1D88">
      <w:pPr>
        <w:ind w:right="560"/>
        <w:rPr>
          <w:sz w:val="32"/>
        </w:rPr>
      </w:pPr>
    </w:p>
    <w:p w14:paraId="74B08083" w14:textId="323F271D" w:rsidR="00187A87" w:rsidRPr="00187A87" w:rsidRDefault="00187A8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  <w:lang w:val="en-US" w:eastAsia="zh-TW"/>
        </w:rPr>
      </w:pPr>
      <w:r>
        <w:rPr>
          <w:rFonts w:hint="eastAsia"/>
          <w:b/>
          <w:color w:val="FF0000"/>
          <w:sz w:val="32"/>
          <w:lang w:val="en-US" w:eastAsia="zh-TW"/>
        </w:rPr>
        <w:t>這段我不知怎麼翻比較好</w:t>
      </w:r>
    </w:p>
    <w:p w14:paraId="0F85F419" w14:textId="52CDE037" w:rsidR="002048FF" w:rsidRDefault="002048F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ins w:id="3" w:author="Sung-Shine Lee" w:date="2019-05-22T10:34:00Z"/>
          <w:rFonts w:hint="eastAsia"/>
          <w:b/>
          <w:sz w:val="32"/>
          <w:lang w:eastAsia="zh-TW"/>
        </w:rPr>
      </w:pPr>
      <w:commentRangeStart w:id="4"/>
      <w:commentRangeStart w:id="5"/>
      <w:ins w:id="6" w:author="Sung-Shine Lee" w:date="2019-05-22T10:35:00Z">
        <w:r>
          <w:rPr>
            <w:rFonts w:hint="eastAsia"/>
            <w:b/>
            <w:sz w:val="32"/>
            <w:lang w:eastAsia="zh-TW"/>
          </w:rPr>
          <w:t>讓電腦接著問問題</w:t>
        </w:r>
      </w:ins>
      <w:commentRangeEnd w:id="4"/>
      <w:ins w:id="7" w:author="Sung-Shine Lee" w:date="2019-05-22T10:44:00Z">
        <w:r w:rsidR="00482A07">
          <w:rPr>
            <w:rStyle w:val="CommentReference"/>
          </w:rPr>
          <w:commentReference w:id="4"/>
        </w:r>
        <w:commentRangeEnd w:id="5"/>
        <w:r w:rsidR="00482A07">
          <w:rPr>
            <w:rStyle w:val="CommentReference"/>
          </w:rPr>
          <w:commentReference w:id="5"/>
        </w:r>
      </w:ins>
    </w:p>
    <w:p w14:paraId="24ABA6FA" w14:textId="14A16AAC" w:rsidR="0000386C" w:rsidRPr="00384420" w:rsidRDefault="00DB5C6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Ask follow-up questions</w:t>
      </w:r>
    </w:p>
    <w:p w14:paraId="68318149" w14:textId="77777777" w:rsidR="0000386C" w:rsidRPr="00E14D79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18"/>
          <w:szCs w:val="18"/>
        </w:rPr>
      </w:pPr>
    </w:p>
    <w:p w14:paraId="7CD2F5BC" w14:textId="7A49ADFF" w:rsidR="002048FF" w:rsidRPr="00482A07" w:rsidRDefault="002048FF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ins w:id="8" w:author="Sung-Shine Lee" w:date="2019-05-22T10:35:00Z"/>
          <w:rFonts w:hint="eastAsia"/>
          <w:sz w:val="32"/>
          <w:lang w:val="en-US" w:eastAsia="zh-TW"/>
          <w:rPrChange w:id="9" w:author="Sung-Shine Lee" w:date="2019-05-22T10:41:00Z">
            <w:rPr>
              <w:ins w:id="10" w:author="Sung-Shine Lee" w:date="2019-05-22T10:35:00Z"/>
              <w:rFonts w:hint="eastAsia"/>
              <w:sz w:val="32"/>
              <w:lang w:eastAsia="zh-TW"/>
            </w:rPr>
          </w:rPrChange>
        </w:rPr>
      </w:pPr>
      <w:ins w:id="11" w:author="Sung-Shine Lee" w:date="2019-05-22T10:35:00Z">
        <w:r>
          <w:rPr>
            <w:rFonts w:hint="eastAsia"/>
            <w:sz w:val="32"/>
            <w:lang w:eastAsia="zh-TW"/>
          </w:rPr>
          <w:t>你能修改程式碼，讓</w:t>
        </w:r>
      </w:ins>
      <w:ins w:id="12" w:author="Sung-Shine Lee" w:date="2019-05-22T10:40:00Z">
        <w:r w:rsidR="00482A07">
          <w:rPr>
            <w:rFonts w:hint="eastAsia"/>
            <w:sz w:val="32"/>
            <w:lang w:eastAsia="zh-TW"/>
          </w:rPr>
          <w:t>電腦用問問題的</w:t>
        </w:r>
        <w:bookmarkStart w:id="13" w:name="_GoBack"/>
        <w:bookmarkEnd w:id="13"/>
        <w:r w:rsidR="00482A07">
          <w:rPr>
            <w:rFonts w:hint="eastAsia"/>
            <w:sz w:val="32"/>
            <w:lang w:eastAsia="zh-TW"/>
          </w:rPr>
          <w:t>方式來回覆嗎？</w:t>
        </w:r>
      </w:ins>
      <w:ins w:id="14" w:author="Sung-Shine Lee" w:date="2019-05-22T10:43:00Z">
        <w:r w:rsidR="00482A07">
          <w:rPr>
            <w:rFonts w:hint="eastAsia"/>
            <w:sz w:val="32"/>
            <w:lang w:val="en-US" w:eastAsia="zh-TW"/>
          </w:rPr>
          <w:t>然後當使用者回答時，它也能像是你上面辨識問題的方式來辨識使用者的回覆，</w:t>
        </w:r>
      </w:ins>
      <w:ins w:id="15" w:author="Sung-Shine Lee" w:date="2019-05-22T10:44:00Z">
        <w:r w:rsidR="00482A07">
          <w:rPr>
            <w:rFonts w:hint="eastAsia"/>
            <w:sz w:val="32"/>
            <w:lang w:val="en-US" w:eastAsia="zh-TW"/>
          </w:rPr>
          <w:t>並做出相對應的回覆。</w:t>
        </w:r>
      </w:ins>
    </w:p>
    <w:p w14:paraId="1A0F9A93" w14:textId="41E8034A" w:rsidR="000B7916" w:rsidRPr="00E14D79" w:rsidRDefault="003D49A7" w:rsidP="00E14D7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Can you update your Scratch script so that it replies with a question? It can then recognise the answer to that question, in a similar way to how you made it recognise questions. </w:t>
      </w:r>
      <w:r w:rsidR="00CF3170">
        <w:rPr>
          <w:sz w:val="32"/>
        </w:rPr>
        <w:t xml:space="preserve"> </w:t>
      </w:r>
    </w:p>
    <w:p w14:paraId="094F80F6" w14:textId="77777777" w:rsidR="000B7916" w:rsidRPr="00F82390" w:rsidRDefault="000B7916" w:rsidP="0000386C"/>
    <w:sectPr w:rsidR="000B7916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4" w:author="Sung-Shine Lee" w:date="2019-05-22T10:44:00Z" w:initials="SL">
    <w:p w14:paraId="225CB190" w14:textId="77777777" w:rsidR="00482A07" w:rsidRDefault="00482A07">
      <w:pPr>
        <w:pStyle w:val="CommentText"/>
        <w:rPr>
          <w:lang w:eastAsia="zh-TW"/>
        </w:rPr>
      </w:pPr>
      <w:r>
        <w:rPr>
          <w:rStyle w:val="CommentReference"/>
        </w:rPr>
        <w:annotationRef/>
      </w:r>
      <w:r>
        <w:rPr>
          <w:rFonts w:hint="eastAsia"/>
          <w:lang w:eastAsia="zh-TW"/>
        </w:rPr>
        <w:t>這邊可能給個範例會更明顯</w:t>
      </w:r>
    </w:p>
    <w:p w14:paraId="16799922" w14:textId="5F9CEDD3" w:rsidR="00482A07" w:rsidRDefault="00482A07">
      <w:pPr>
        <w:pStyle w:val="CommentText"/>
        <w:rPr>
          <w:rFonts w:hint="eastAsia"/>
        </w:rPr>
      </w:pPr>
    </w:p>
  </w:comment>
  <w:comment w:id="5" w:author="Sung-Shine Lee" w:date="2019-05-22T10:44:00Z" w:initials="SL">
    <w:p w14:paraId="08A7D803" w14:textId="2A1699D9" w:rsidR="00482A07" w:rsidRDefault="00482A07">
      <w:pPr>
        <w:pStyle w:val="CommentText"/>
      </w:pPr>
      <w:r>
        <w:rPr>
          <w:rStyle w:val="CommentReference"/>
        </w:rPr>
        <w:annotationRef/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16799922" w15:done="0"/>
  <w15:commentEx w15:paraId="08A7D803" w15:paraIdParent="16799922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16799922" w16cid:durableId="208FA697"/>
  <w16cid:commentId w16cid:paraId="08A7D803" w16cid:durableId="208FA6A0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2BCC219D" w14:textId="77777777" w:rsidR="00C4578D" w:rsidRDefault="00C4578D" w:rsidP="00F82390">
      <w:r>
        <w:separator/>
      </w:r>
    </w:p>
  </w:endnote>
  <w:endnote w:type="continuationSeparator" w:id="0">
    <w:p w14:paraId="10CA3445" w14:textId="77777777" w:rsidR="00C4578D" w:rsidRDefault="00C4578D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5653C777" w:rsidR="00C42B51" w:rsidRDefault="00C42B51" w:rsidP="00530865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87A87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87A87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E60AAB">
      <w:rPr>
        <w:rFonts w:ascii="Times New Roman" w:hAnsi="Times New Roman" w:cs="Times New Roman"/>
        <w:noProof/>
      </w:rPr>
      <w:t>22 May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172997CF" w14:textId="77777777" w:rsidR="00C4578D" w:rsidRDefault="00C4578D" w:rsidP="00F82390">
      <w:r>
        <w:separator/>
      </w:r>
    </w:p>
  </w:footnote>
  <w:footnote w:type="continuationSeparator" w:id="0">
    <w:p w14:paraId="08AB5549" w14:textId="77777777" w:rsidR="00C4578D" w:rsidRDefault="00C4578D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20BE447B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73613390"/>
    <w:multiLevelType w:val="hybridMultilevel"/>
    <w:tmpl w:val="940E71E0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386C"/>
    <w:rsid w:val="0000474B"/>
    <w:rsid w:val="000107A7"/>
    <w:rsid w:val="00010C13"/>
    <w:rsid w:val="0001188E"/>
    <w:rsid w:val="00044A72"/>
    <w:rsid w:val="00052EE1"/>
    <w:rsid w:val="000560E0"/>
    <w:rsid w:val="00061680"/>
    <w:rsid w:val="0006278C"/>
    <w:rsid w:val="000724DF"/>
    <w:rsid w:val="000724FB"/>
    <w:rsid w:val="0009137F"/>
    <w:rsid w:val="0009668B"/>
    <w:rsid w:val="000A6D4F"/>
    <w:rsid w:val="000B7916"/>
    <w:rsid w:val="000C3572"/>
    <w:rsid w:val="000C42DB"/>
    <w:rsid w:val="000C49FC"/>
    <w:rsid w:val="000C503F"/>
    <w:rsid w:val="000D1F4D"/>
    <w:rsid w:val="000D4F98"/>
    <w:rsid w:val="000D61F5"/>
    <w:rsid w:val="000E63AF"/>
    <w:rsid w:val="000E7954"/>
    <w:rsid w:val="000F4710"/>
    <w:rsid w:val="000F4F42"/>
    <w:rsid w:val="00101920"/>
    <w:rsid w:val="0012565C"/>
    <w:rsid w:val="001608B9"/>
    <w:rsid w:val="00167119"/>
    <w:rsid w:val="00185721"/>
    <w:rsid w:val="001868D7"/>
    <w:rsid w:val="00187A87"/>
    <w:rsid w:val="001944C3"/>
    <w:rsid w:val="001B0679"/>
    <w:rsid w:val="001D03D7"/>
    <w:rsid w:val="001D63FA"/>
    <w:rsid w:val="001E05A9"/>
    <w:rsid w:val="001E5AF5"/>
    <w:rsid w:val="001E7583"/>
    <w:rsid w:val="001F0A1D"/>
    <w:rsid w:val="002048FF"/>
    <w:rsid w:val="00207CA1"/>
    <w:rsid w:val="00230BCF"/>
    <w:rsid w:val="002356C3"/>
    <w:rsid w:val="00244BF3"/>
    <w:rsid w:val="002477C2"/>
    <w:rsid w:val="00252736"/>
    <w:rsid w:val="00264594"/>
    <w:rsid w:val="00273D18"/>
    <w:rsid w:val="00291500"/>
    <w:rsid w:val="00296336"/>
    <w:rsid w:val="002C0C14"/>
    <w:rsid w:val="002D2266"/>
    <w:rsid w:val="002E00FB"/>
    <w:rsid w:val="002E55EF"/>
    <w:rsid w:val="00303460"/>
    <w:rsid w:val="003062DF"/>
    <w:rsid w:val="00312AAF"/>
    <w:rsid w:val="00315ED8"/>
    <w:rsid w:val="003162DE"/>
    <w:rsid w:val="0033759C"/>
    <w:rsid w:val="00352D79"/>
    <w:rsid w:val="00384420"/>
    <w:rsid w:val="003A1E0A"/>
    <w:rsid w:val="003D49A7"/>
    <w:rsid w:val="003D57C0"/>
    <w:rsid w:val="003E3F1B"/>
    <w:rsid w:val="00410EF9"/>
    <w:rsid w:val="00413816"/>
    <w:rsid w:val="00417884"/>
    <w:rsid w:val="00434056"/>
    <w:rsid w:val="004456AF"/>
    <w:rsid w:val="004521A5"/>
    <w:rsid w:val="00482A07"/>
    <w:rsid w:val="00487753"/>
    <w:rsid w:val="004967D1"/>
    <w:rsid w:val="004A112B"/>
    <w:rsid w:val="004A75D7"/>
    <w:rsid w:val="004A774F"/>
    <w:rsid w:val="004B4CE1"/>
    <w:rsid w:val="004E41C1"/>
    <w:rsid w:val="004E74C1"/>
    <w:rsid w:val="004F1D88"/>
    <w:rsid w:val="0050141D"/>
    <w:rsid w:val="005020A3"/>
    <w:rsid w:val="00516A34"/>
    <w:rsid w:val="00530865"/>
    <w:rsid w:val="00536743"/>
    <w:rsid w:val="005444B7"/>
    <w:rsid w:val="005547F5"/>
    <w:rsid w:val="00571B71"/>
    <w:rsid w:val="005736DE"/>
    <w:rsid w:val="00573CA4"/>
    <w:rsid w:val="005A334B"/>
    <w:rsid w:val="005C0201"/>
    <w:rsid w:val="005F56B2"/>
    <w:rsid w:val="005F6CCC"/>
    <w:rsid w:val="00610D47"/>
    <w:rsid w:val="00616AA8"/>
    <w:rsid w:val="00617794"/>
    <w:rsid w:val="006273D9"/>
    <w:rsid w:val="00627D20"/>
    <w:rsid w:val="006301DF"/>
    <w:rsid w:val="00651B69"/>
    <w:rsid w:val="00655F34"/>
    <w:rsid w:val="006638F5"/>
    <w:rsid w:val="0066410F"/>
    <w:rsid w:val="0067372B"/>
    <w:rsid w:val="006812AE"/>
    <w:rsid w:val="0068544C"/>
    <w:rsid w:val="00686727"/>
    <w:rsid w:val="006961B7"/>
    <w:rsid w:val="006A377B"/>
    <w:rsid w:val="006C3CE8"/>
    <w:rsid w:val="006C56B4"/>
    <w:rsid w:val="006C5982"/>
    <w:rsid w:val="006D70E3"/>
    <w:rsid w:val="006E75ED"/>
    <w:rsid w:val="007117F2"/>
    <w:rsid w:val="00712F0D"/>
    <w:rsid w:val="00713ECF"/>
    <w:rsid w:val="00715B4B"/>
    <w:rsid w:val="00716966"/>
    <w:rsid w:val="007176B2"/>
    <w:rsid w:val="00720D8D"/>
    <w:rsid w:val="007225C7"/>
    <w:rsid w:val="00731986"/>
    <w:rsid w:val="007321AC"/>
    <w:rsid w:val="00733205"/>
    <w:rsid w:val="00737879"/>
    <w:rsid w:val="007419E0"/>
    <w:rsid w:val="0074367F"/>
    <w:rsid w:val="00747916"/>
    <w:rsid w:val="0075260A"/>
    <w:rsid w:val="00761C7B"/>
    <w:rsid w:val="00790D60"/>
    <w:rsid w:val="0079300E"/>
    <w:rsid w:val="007941CE"/>
    <w:rsid w:val="007A6BDA"/>
    <w:rsid w:val="007B243F"/>
    <w:rsid w:val="007C082C"/>
    <w:rsid w:val="007C7E0B"/>
    <w:rsid w:val="007D337F"/>
    <w:rsid w:val="007E2879"/>
    <w:rsid w:val="007E7639"/>
    <w:rsid w:val="007F38FC"/>
    <w:rsid w:val="00813E88"/>
    <w:rsid w:val="00824029"/>
    <w:rsid w:val="00835730"/>
    <w:rsid w:val="008364EE"/>
    <w:rsid w:val="00844608"/>
    <w:rsid w:val="008450C3"/>
    <w:rsid w:val="00845B1F"/>
    <w:rsid w:val="00856D1D"/>
    <w:rsid w:val="008800DA"/>
    <w:rsid w:val="00881BA8"/>
    <w:rsid w:val="00882DF7"/>
    <w:rsid w:val="00885C08"/>
    <w:rsid w:val="008955C0"/>
    <w:rsid w:val="008A2866"/>
    <w:rsid w:val="008A74BE"/>
    <w:rsid w:val="008B4B16"/>
    <w:rsid w:val="008B753B"/>
    <w:rsid w:val="008C1041"/>
    <w:rsid w:val="008C41C4"/>
    <w:rsid w:val="008C7DE4"/>
    <w:rsid w:val="008E307A"/>
    <w:rsid w:val="008E63CB"/>
    <w:rsid w:val="008E7A3A"/>
    <w:rsid w:val="009520A2"/>
    <w:rsid w:val="0095415E"/>
    <w:rsid w:val="00955E00"/>
    <w:rsid w:val="00961ADE"/>
    <w:rsid w:val="0096439F"/>
    <w:rsid w:val="00994423"/>
    <w:rsid w:val="009B0110"/>
    <w:rsid w:val="009D0B25"/>
    <w:rsid w:val="009E3EA1"/>
    <w:rsid w:val="009E63C5"/>
    <w:rsid w:val="009E77BF"/>
    <w:rsid w:val="009E7A14"/>
    <w:rsid w:val="00A13F48"/>
    <w:rsid w:val="00A249BA"/>
    <w:rsid w:val="00A4602C"/>
    <w:rsid w:val="00A47DC4"/>
    <w:rsid w:val="00A52299"/>
    <w:rsid w:val="00A55FCF"/>
    <w:rsid w:val="00A57286"/>
    <w:rsid w:val="00A574D3"/>
    <w:rsid w:val="00A6051E"/>
    <w:rsid w:val="00A611EC"/>
    <w:rsid w:val="00A61436"/>
    <w:rsid w:val="00A6271C"/>
    <w:rsid w:val="00A63831"/>
    <w:rsid w:val="00AA37FE"/>
    <w:rsid w:val="00AC106C"/>
    <w:rsid w:val="00AC57A8"/>
    <w:rsid w:val="00AD5AA3"/>
    <w:rsid w:val="00AD680D"/>
    <w:rsid w:val="00B0101E"/>
    <w:rsid w:val="00B14B32"/>
    <w:rsid w:val="00B25414"/>
    <w:rsid w:val="00B30B12"/>
    <w:rsid w:val="00B35695"/>
    <w:rsid w:val="00B50676"/>
    <w:rsid w:val="00B60644"/>
    <w:rsid w:val="00B63375"/>
    <w:rsid w:val="00B76485"/>
    <w:rsid w:val="00B77EC3"/>
    <w:rsid w:val="00B907AF"/>
    <w:rsid w:val="00B968AB"/>
    <w:rsid w:val="00BB32E5"/>
    <w:rsid w:val="00BB49C8"/>
    <w:rsid w:val="00BC762E"/>
    <w:rsid w:val="00BE6770"/>
    <w:rsid w:val="00BF0E63"/>
    <w:rsid w:val="00BF3060"/>
    <w:rsid w:val="00BF4647"/>
    <w:rsid w:val="00C152E5"/>
    <w:rsid w:val="00C24843"/>
    <w:rsid w:val="00C42B51"/>
    <w:rsid w:val="00C4578D"/>
    <w:rsid w:val="00C84B17"/>
    <w:rsid w:val="00CA445F"/>
    <w:rsid w:val="00CB3B5F"/>
    <w:rsid w:val="00CC6DC8"/>
    <w:rsid w:val="00CE1FB3"/>
    <w:rsid w:val="00CE2911"/>
    <w:rsid w:val="00CF3170"/>
    <w:rsid w:val="00CF722E"/>
    <w:rsid w:val="00D052D1"/>
    <w:rsid w:val="00D07A12"/>
    <w:rsid w:val="00D120BC"/>
    <w:rsid w:val="00D1319C"/>
    <w:rsid w:val="00D36153"/>
    <w:rsid w:val="00D475FF"/>
    <w:rsid w:val="00D60B4C"/>
    <w:rsid w:val="00DB5C65"/>
    <w:rsid w:val="00DB6A2D"/>
    <w:rsid w:val="00DE7BB8"/>
    <w:rsid w:val="00DF7646"/>
    <w:rsid w:val="00E13842"/>
    <w:rsid w:val="00E14D79"/>
    <w:rsid w:val="00E203C6"/>
    <w:rsid w:val="00E472E2"/>
    <w:rsid w:val="00E60AAB"/>
    <w:rsid w:val="00E60B58"/>
    <w:rsid w:val="00E679AD"/>
    <w:rsid w:val="00E67D40"/>
    <w:rsid w:val="00E81C25"/>
    <w:rsid w:val="00E81DCE"/>
    <w:rsid w:val="00E94B44"/>
    <w:rsid w:val="00EA5D2A"/>
    <w:rsid w:val="00EB03DE"/>
    <w:rsid w:val="00EC1117"/>
    <w:rsid w:val="00EC565C"/>
    <w:rsid w:val="00ED3BA6"/>
    <w:rsid w:val="00ED6E67"/>
    <w:rsid w:val="00ED7843"/>
    <w:rsid w:val="00ED7BBE"/>
    <w:rsid w:val="00EF5B62"/>
    <w:rsid w:val="00EF5F6C"/>
    <w:rsid w:val="00EF77BE"/>
    <w:rsid w:val="00F22413"/>
    <w:rsid w:val="00F2552B"/>
    <w:rsid w:val="00F26B9D"/>
    <w:rsid w:val="00F30503"/>
    <w:rsid w:val="00F32D1B"/>
    <w:rsid w:val="00F33079"/>
    <w:rsid w:val="00F46FF9"/>
    <w:rsid w:val="00F51E4D"/>
    <w:rsid w:val="00F56740"/>
    <w:rsid w:val="00F74BBD"/>
    <w:rsid w:val="00F8058C"/>
    <w:rsid w:val="00F82390"/>
    <w:rsid w:val="00F91105"/>
    <w:rsid w:val="00F96134"/>
    <w:rsid w:val="00F96752"/>
    <w:rsid w:val="00FA2E3A"/>
    <w:rsid w:val="00FA3A73"/>
    <w:rsid w:val="00FB2E7E"/>
    <w:rsid w:val="00FB7C8B"/>
    <w:rsid w:val="00FB7C8D"/>
    <w:rsid w:val="00FC6BB6"/>
    <w:rsid w:val="00FD2113"/>
    <w:rsid w:val="00FD40DB"/>
    <w:rsid w:val="00FD42B3"/>
    <w:rsid w:val="00FD7DD3"/>
    <w:rsid w:val="00FE186F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3782397E-9D6A-9A41-B3CC-DF8D6B8DCC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1">
    <w:name w:val="Unresolved Mention1"/>
    <w:basedOn w:val="DefaultParagraphFont"/>
    <w:uiPriority w:val="99"/>
    <w:rsid w:val="00E14D79"/>
    <w:rPr>
      <w:color w:val="808080"/>
      <w:shd w:val="clear" w:color="auto" w:fill="E6E6E6"/>
    </w:rPr>
  </w:style>
  <w:style w:type="character" w:styleId="CommentReference">
    <w:name w:val="annotation reference"/>
    <w:basedOn w:val="DefaultParagraphFont"/>
    <w:uiPriority w:val="99"/>
    <w:semiHidden/>
    <w:unhideWhenUsed/>
    <w:rsid w:val="00482A07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482A07"/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482A07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482A07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482A07"/>
    <w:rPr>
      <w:b/>
      <w:bCs/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9" Type="http://schemas.microsoft.com/office/2011/relationships/people" Target="people.xml"/><Relationship Id="rId21" Type="http://schemas.openxmlformats.org/officeDocument/2006/relationships/image" Target="media/image11.png"/><Relationship Id="rId34" Type="http://schemas.openxmlformats.org/officeDocument/2006/relationships/hyperlink" Target="http://talktothetrex.com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hyperlink" Target="http://talktothetrex.com" TargetMode="External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2.png"/><Relationship Id="rId37" Type="http://schemas.microsoft.com/office/2016/09/relationships/commentsIds" Target="commentsIds.xml"/><Relationship Id="rId40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36" Type="http://schemas.microsoft.com/office/2011/relationships/commentsExtended" Target="commentsExtended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comments" Target="comments.xm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290</TotalTime>
  <Pages>17</Pages>
  <Words>1161</Words>
  <Characters>6622</Characters>
  <Application>Microsoft Office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7768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135</cp:revision>
  <cp:lastPrinted>2017-09-30T17:52:00Z</cp:lastPrinted>
  <dcterms:created xsi:type="dcterms:W3CDTF">2017-06-30T00:27:00Z</dcterms:created>
  <dcterms:modified xsi:type="dcterms:W3CDTF">2019-05-22T14:45:00Z</dcterms:modified>
</cp:coreProperties>
</file>